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732038" w:rsidRDefault="004B0CD9">
          <w:pPr>
            <w:pStyle w:val="TOC1"/>
            <w:rPr>
              <w:rFonts w:asciiTheme="minorHAnsi" w:eastAsiaTheme="minorEastAsia" w:hAnsiTheme="minorHAnsi" w:cstheme="minorBidi"/>
              <w:noProof/>
              <w:sz w:val="22"/>
              <w:lang w:bidi="ar-SA"/>
            </w:rPr>
          </w:pPr>
          <w:r>
            <w:fldChar w:fldCharType="begin"/>
          </w:r>
          <w:r w:rsidR="000B7183">
            <w:instrText xml:space="preserve"> TOC \o "1-3" \h \z \u </w:instrText>
          </w:r>
          <w:r>
            <w:fldChar w:fldCharType="separate"/>
          </w:r>
          <w:hyperlink w:anchor="_Toc353973870" w:history="1">
            <w:r w:rsidR="00732038" w:rsidRPr="00A25536">
              <w:rPr>
                <w:rStyle w:val="Hyperlink"/>
                <w:noProof/>
              </w:rPr>
              <w:t>1. Introduction</w:t>
            </w:r>
            <w:r w:rsidR="00732038">
              <w:rPr>
                <w:noProof/>
                <w:webHidden/>
              </w:rPr>
              <w:tab/>
            </w:r>
            <w:r>
              <w:rPr>
                <w:noProof/>
                <w:webHidden/>
              </w:rPr>
              <w:fldChar w:fldCharType="begin"/>
            </w:r>
            <w:r w:rsidR="00732038">
              <w:rPr>
                <w:noProof/>
                <w:webHidden/>
              </w:rPr>
              <w:instrText xml:space="preserve"> PAGEREF _Toc353973870 \h </w:instrText>
            </w:r>
            <w:r>
              <w:rPr>
                <w:noProof/>
                <w:webHidden/>
              </w:rPr>
            </w:r>
            <w:r>
              <w:rPr>
                <w:noProof/>
                <w:webHidden/>
              </w:rPr>
              <w:fldChar w:fldCharType="separate"/>
            </w:r>
            <w:r w:rsidR="00732038">
              <w:rPr>
                <w:noProof/>
                <w:webHidden/>
              </w:rPr>
              <w:t>1</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871" w:history="1">
            <w:r w:rsidR="00732038" w:rsidRPr="00A25536">
              <w:rPr>
                <w:rStyle w:val="Hyperlink"/>
                <w:noProof/>
              </w:rPr>
              <w:t>2. Industrial Mobile Manipulation</w:t>
            </w:r>
            <w:r w:rsidR="00732038">
              <w:rPr>
                <w:noProof/>
                <w:webHidden/>
              </w:rPr>
              <w:tab/>
            </w:r>
            <w:r>
              <w:rPr>
                <w:noProof/>
                <w:webHidden/>
              </w:rPr>
              <w:fldChar w:fldCharType="begin"/>
            </w:r>
            <w:r w:rsidR="00732038">
              <w:rPr>
                <w:noProof/>
                <w:webHidden/>
              </w:rPr>
              <w:instrText xml:space="preserve"> PAGEREF _Toc353973871 \h </w:instrText>
            </w:r>
            <w:r>
              <w:rPr>
                <w:noProof/>
                <w:webHidden/>
              </w:rPr>
            </w:r>
            <w:r>
              <w:rPr>
                <w:noProof/>
                <w:webHidden/>
              </w:rPr>
              <w:fldChar w:fldCharType="separate"/>
            </w:r>
            <w:r w:rsidR="00732038">
              <w:rPr>
                <w:noProof/>
                <w:webHidden/>
              </w:rPr>
              <w:t>3</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872" w:history="1">
            <w:r w:rsidR="00732038" w:rsidRPr="00A25536">
              <w:rPr>
                <w:rStyle w:val="Hyperlink"/>
                <w:noProof/>
              </w:rPr>
              <w:t>3. ABBY—System Design</w:t>
            </w:r>
            <w:r w:rsidR="00732038">
              <w:rPr>
                <w:noProof/>
                <w:webHidden/>
              </w:rPr>
              <w:tab/>
            </w:r>
            <w:r>
              <w:rPr>
                <w:noProof/>
                <w:webHidden/>
              </w:rPr>
              <w:fldChar w:fldCharType="begin"/>
            </w:r>
            <w:r w:rsidR="00732038">
              <w:rPr>
                <w:noProof/>
                <w:webHidden/>
              </w:rPr>
              <w:instrText xml:space="preserve"> PAGEREF _Toc353973872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3" w:history="1">
            <w:r w:rsidR="00732038" w:rsidRPr="00A25536">
              <w:rPr>
                <w:rStyle w:val="Hyperlink"/>
                <w:noProof/>
              </w:rPr>
              <w:t>3.1 Invacare Ranger Wheelchair Base</w:t>
            </w:r>
            <w:r w:rsidR="00732038">
              <w:rPr>
                <w:noProof/>
                <w:webHidden/>
              </w:rPr>
              <w:tab/>
            </w:r>
            <w:r>
              <w:rPr>
                <w:noProof/>
                <w:webHidden/>
              </w:rPr>
              <w:fldChar w:fldCharType="begin"/>
            </w:r>
            <w:r w:rsidR="00732038">
              <w:rPr>
                <w:noProof/>
                <w:webHidden/>
              </w:rPr>
              <w:instrText xml:space="preserve"> PAGEREF _Toc353973873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4" w:history="1">
            <w:r w:rsidR="00732038" w:rsidRPr="00A25536">
              <w:rPr>
                <w:rStyle w:val="Hyperlink"/>
                <w:noProof/>
              </w:rPr>
              <w:t>3.2 ABB IRB-120 Robotic Arm</w:t>
            </w:r>
            <w:r w:rsidR="00732038">
              <w:rPr>
                <w:noProof/>
                <w:webHidden/>
              </w:rPr>
              <w:tab/>
            </w:r>
            <w:r>
              <w:rPr>
                <w:noProof/>
                <w:webHidden/>
              </w:rPr>
              <w:fldChar w:fldCharType="begin"/>
            </w:r>
            <w:r w:rsidR="00732038">
              <w:rPr>
                <w:noProof/>
                <w:webHidden/>
              </w:rPr>
              <w:instrText xml:space="preserve"> PAGEREF _Toc353973874 \h </w:instrText>
            </w:r>
            <w:r>
              <w:rPr>
                <w:noProof/>
                <w:webHidden/>
              </w:rPr>
            </w:r>
            <w:r>
              <w:rPr>
                <w:noProof/>
                <w:webHidden/>
              </w:rPr>
              <w:fldChar w:fldCharType="separate"/>
            </w:r>
            <w:r w:rsidR="00732038">
              <w:rPr>
                <w:noProof/>
                <w:webHidden/>
              </w:rPr>
              <w:t>7</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5" w:history="1">
            <w:r w:rsidR="00732038" w:rsidRPr="00A25536">
              <w:rPr>
                <w:rStyle w:val="Hyperlink"/>
                <w:noProof/>
              </w:rPr>
              <w:t>3.3 End Effector</w:t>
            </w:r>
            <w:r w:rsidR="00732038">
              <w:rPr>
                <w:noProof/>
                <w:webHidden/>
              </w:rPr>
              <w:tab/>
            </w:r>
            <w:r>
              <w:rPr>
                <w:noProof/>
                <w:webHidden/>
              </w:rPr>
              <w:fldChar w:fldCharType="begin"/>
            </w:r>
            <w:r w:rsidR="00732038">
              <w:rPr>
                <w:noProof/>
                <w:webHidden/>
              </w:rPr>
              <w:instrText xml:space="preserve"> PAGEREF _Toc353973875 \h </w:instrText>
            </w:r>
            <w:r>
              <w:rPr>
                <w:noProof/>
                <w:webHidden/>
              </w:rPr>
            </w:r>
            <w:r>
              <w:rPr>
                <w:noProof/>
                <w:webHidden/>
              </w:rPr>
              <w:fldChar w:fldCharType="separate"/>
            </w:r>
            <w:r w:rsidR="00732038">
              <w:rPr>
                <w:noProof/>
                <w:webHidden/>
              </w:rPr>
              <w:t>8</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6" w:history="1">
            <w:r w:rsidR="00732038" w:rsidRPr="00A25536">
              <w:rPr>
                <w:rStyle w:val="Hyperlink"/>
                <w:noProof/>
              </w:rPr>
              <w:t>3.4 Custom Frame Design</w:t>
            </w:r>
            <w:r w:rsidR="00732038">
              <w:rPr>
                <w:noProof/>
                <w:webHidden/>
              </w:rPr>
              <w:tab/>
            </w:r>
            <w:r>
              <w:rPr>
                <w:noProof/>
                <w:webHidden/>
              </w:rPr>
              <w:fldChar w:fldCharType="begin"/>
            </w:r>
            <w:r w:rsidR="00732038">
              <w:rPr>
                <w:noProof/>
                <w:webHidden/>
              </w:rPr>
              <w:instrText xml:space="preserve"> PAGEREF _Toc353973876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7" w:history="1">
            <w:r w:rsidR="00732038" w:rsidRPr="00A25536">
              <w:rPr>
                <w:rStyle w:val="Hyperlink"/>
                <w:noProof/>
              </w:rPr>
              <w:t>3.5 Power</w:t>
            </w:r>
            <w:r w:rsidR="00732038">
              <w:rPr>
                <w:noProof/>
                <w:webHidden/>
              </w:rPr>
              <w:tab/>
            </w:r>
            <w:r>
              <w:rPr>
                <w:noProof/>
                <w:webHidden/>
              </w:rPr>
              <w:fldChar w:fldCharType="begin"/>
            </w:r>
            <w:r w:rsidR="00732038">
              <w:rPr>
                <w:noProof/>
                <w:webHidden/>
              </w:rPr>
              <w:instrText xml:space="preserve"> PAGEREF _Toc353973877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8" w:history="1">
            <w:r w:rsidR="00732038" w:rsidRPr="00A25536">
              <w:rPr>
                <w:rStyle w:val="Hyperlink"/>
                <w:noProof/>
              </w:rPr>
              <w:t>3.6 Sensors</w:t>
            </w:r>
            <w:r w:rsidR="00732038">
              <w:rPr>
                <w:noProof/>
                <w:webHidden/>
              </w:rPr>
              <w:tab/>
            </w:r>
            <w:r>
              <w:rPr>
                <w:noProof/>
                <w:webHidden/>
              </w:rPr>
              <w:fldChar w:fldCharType="begin"/>
            </w:r>
            <w:r w:rsidR="00732038">
              <w:rPr>
                <w:noProof/>
                <w:webHidden/>
              </w:rPr>
              <w:instrText xml:space="preserve"> PAGEREF _Toc353973878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79" w:history="1">
            <w:r w:rsidR="00732038" w:rsidRPr="00A25536">
              <w:rPr>
                <w:rStyle w:val="Hyperlink"/>
                <w:noProof/>
              </w:rPr>
              <w:t>3.7 Computing Hardware</w:t>
            </w:r>
            <w:r w:rsidR="00732038">
              <w:rPr>
                <w:noProof/>
                <w:webHidden/>
              </w:rPr>
              <w:tab/>
            </w:r>
            <w:r>
              <w:rPr>
                <w:noProof/>
                <w:webHidden/>
              </w:rPr>
              <w:fldChar w:fldCharType="begin"/>
            </w:r>
            <w:r w:rsidR="00732038">
              <w:rPr>
                <w:noProof/>
                <w:webHidden/>
              </w:rPr>
              <w:instrText xml:space="preserve"> PAGEREF _Toc353973879 \h </w:instrText>
            </w:r>
            <w:r>
              <w:rPr>
                <w:noProof/>
                <w:webHidden/>
              </w:rPr>
            </w:r>
            <w:r>
              <w:rPr>
                <w:noProof/>
                <w:webHidden/>
              </w:rPr>
              <w:fldChar w:fldCharType="separate"/>
            </w:r>
            <w:r w:rsidR="00732038">
              <w:rPr>
                <w:noProof/>
                <w:webHidden/>
              </w:rPr>
              <w:t>18</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80" w:history="1">
            <w:r w:rsidR="00732038" w:rsidRPr="00A25536">
              <w:rPr>
                <w:rStyle w:val="Hyperlink"/>
                <w:noProof/>
              </w:rPr>
              <w:t>3.8 Robot Operating System</w:t>
            </w:r>
            <w:r w:rsidR="00732038">
              <w:rPr>
                <w:noProof/>
                <w:webHidden/>
              </w:rPr>
              <w:tab/>
            </w:r>
            <w:r>
              <w:rPr>
                <w:noProof/>
                <w:webHidden/>
              </w:rPr>
              <w:fldChar w:fldCharType="begin"/>
            </w:r>
            <w:r w:rsidR="00732038">
              <w:rPr>
                <w:noProof/>
                <w:webHidden/>
              </w:rPr>
              <w:instrText xml:space="preserve"> PAGEREF _Toc353973880 \h </w:instrText>
            </w:r>
            <w:r>
              <w:rPr>
                <w:noProof/>
                <w:webHidden/>
              </w:rPr>
            </w:r>
            <w:r>
              <w:rPr>
                <w:noProof/>
                <w:webHidden/>
              </w:rPr>
              <w:fldChar w:fldCharType="separate"/>
            </w:r>
            <w:r w:rsidR="00732038">
              <w:rPr>
                <w:noProof/>
                <w:webHidden/>
              </w:rPr>
              <w:t>21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81" w:history="1">
            <w:r w:rsidR="00732038" w:rsidRPr="00A25536">
              <w:rPr>
                <w:rStyle w:val="Hyperlink"/>
                <w:noProof/>
              </w:rPr>
              <w:t>The Robot Model</w:t>
            </w:r>
            <w:r w:rsidR="00732038">
              <w:rPr>
                <w:noProof/>
                <w:webHidden/>
              </w:rPr>
              <w:tab/>
            </w:r>
            <w:r>
              <w:rPr>
                <w:noProof/>
                <w:webHidden/>
              </w:rPr>
              <w:fldChar w:fldCharType="begin"/>
            </w:r>
            <w:r w:rsidR="00732038">
              <w:rPr>
                <w:noProof/>
                <w:webHidden/>
              </w:rPr>
              <w:instrText xml:space="preserve"> PAGEREF _Toc353973881 \h </w:instrText>
            </w:r>
            <w:r>
              <w:rPr>
                <w:noProof/>
                <w:webHidden/>
              </w:rPr>
            </w:r>
            <w:r>
              <w:rPr>
                <w:noProof/>
                <w:webHidden/>
              </w:rPr>
              <w:fldChar w:fldCharType="separate"/>
            </w:r>
            <w:r w:rsidR="00732038">
              <w:rPr>
                <w:noProof/>
                <w:webHidden/>
              </w:rPr>
              <w:t>22</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82" w:history="1">
            <w:r w:rsidR="00732038" w:rsidRPr="00A25536">
              <w:rPr>
                <w:rStyle w:val="Hyperlink"/>
                <w:noProof/>
              </w:rPr>
              <w:t>3.9 Hardware Drivers</w:t>
            </w:r>
            <w:r w:rsidR="00732038">
              <w:rPr>
                <w:noProof/>
                <w:webHidden/>
              </w:rPr>
              <w:tab/>
            </w:r>
            <w:r>
              <w:rPr>
                <w:noProof/>
                <w:webHidden/>
              </w:rPr>
              <w:fldChar w:fldCharType="begin"/>
            </w:r>
            <w:r w:rsidR="00732038">
              <w:rPr>
                <w:noProof/>
                <w:webHidden/>
              </w:rPr>
              <w:instrText xml:space="preserve"> PAGEREF _Toc353973882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883" w:history="1">
            <w:r w:rsidR="00732038" w:rsidRPr="00A25536">
              <w:rPr>
                <w:rStyle w:val="Hyperlink"/>
                <w:noProof/>
              </w:rPr>
              <w:t>4. Experimental Software</w:t>
            </w:r>
            <w:r w:rsidR="00732038">
              <w:rPr>
                <w:noProof/>
                <w:webHidden/>
              </w:rPr>
              <w:tab/>
            </w:r>
            <w:r>
              <w:rPr>
                <w:noProof/>
                <w:webHidden/>
              </w:rPr>
              <w:fldChar w:fldCharType="begin"/>
            </w:r>
            <w:r w:rsidR="00732038">
              <w:rPr>
                <w:noProof/>
                <w:webHidden/>
              </w:rPr>
              <w:instrText xml:space="preserve"> PAGEREF _Toc353973883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84" w:history="1">
            <w:r w:rsidR="00732038" w:rsidRPr="00A25536">
              <w:rPr>
                <w:rStyle w:val="Hyperlink"/>
                <w:noProof/>
              </w:rPr>
              <w:t>4.1 Mobile Base Planning</w:t>
            </w:r>
            <w:r w:rsidR="00732038">
              <w:rPr>
                <w:noProof/>
                <w:webHidden/>
              </w:rPr>
              <w:tab/>
            </w:r>
            <w:r>
              <w:rPr>
                <w:noProof/>
                <w:webHidden/>
              </w:rPr>
              <w:fldChar w:fldCharType="begin"/>
            </w:r>
            <w:r w:rsidR="00732038">
              <w:rPr>
                <w:noProof/>
                <w:webHidden/>
              </w:rPr>
              <w:instrText xml:space="preserve"> PAGEREF _Toc353973884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85" w:history="1">
            <w:r w:rsidR="00732038" w:rsidRPr="00A25536">
              <w:rPr>
                <w:rStyle w:val="Hyperlink"/>
                <w:noProof/>
              </w:rPr>
              <w:t>Localization</w:t>
            </w:r>
            <w:r w:rsidR="00732038">
              <w:rPr>
                <w:noProof/>
                <w:webHidden/>
              </w:rPr>
              <w:tab/>
            </w:r>
            <w:r>
              <w:rPr>
                <w:noProof/>
                <w:webHidden/>
              </w:rPr>
              <w:fldChar w:fldCharType="begin"/>
            </w:r>
            <w:r w:rsidR="00732038">
              <w:rPr>
                <w:noProof/>
                <w:webHidden/>
              </w:rPr>
              <w:instrText xml:space="preserve"> PAGEREF _Toc353973885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86" w:history="1">
            <w:r w:rsidR="00732038" w:rsidRPr="00A25536">
              <w:rPr>
                <w:rStyle w:val="Hyperlink"/>
                <w:noProof/>
              </w:rPr>
              <w:t>Mobile Base Trajectory Planning</w:t>
            </w:r>
            <w:r w:rsidR="00732038">
              <w:rPr>
                <w:noProof/>
                <w:webHidden/>
              </w:rPr>
              <w:tab/>
            </w:r>
            <w:r>
              <w:rPr>
                <w:noProof/>
                <w:webHidden/>
              </w:rPr>
              <w:fldChar w:fldCharType="begin"/>
            </w:r>
            <w:r w:rsidR="00732038">
              <w:rPr>
                <w:noProof/>
                <w:webHidden/>
              </w:rPr>
              <w:instrText xml:space="preserve"> PAGEREF _Toc353973886 \h </w:instrText>
            </w:r>
            <w:r>
              <w:rPr>
                <w:noProof/>
                <w:webHidden/>
              </w:rPr>
            </w:r>
            <w:r>
              <w:rPr>
                <w:noProof/>
                <w:webHidden/>
              </w:rPr>
              <w:fldChar w:fldCharType="separate"/>
            </w:r>
            <w:r w:rsidR="00732038">
              <w:rPr>
                <w:noProof/>
                <w:webHidden/>
              </w:rPr>
              <w:t>35</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87" w:history="1">
            <w:r w:rsidR="00732038" w:rsidRPr="00A25536">
              <w:rPr>
                <w:rStyle w:val="Hyperlink"/>
                <w:noProof/>
              </w:rPr>
              <w:t>4.2 Inverse Kinematics solver</w:t>
            </w:r>
            <w:r w:rsidR="00732038">
              <w:rPr>
                <w:noProof/>
                <w:webHidden/>
              </w:rPr>
              <w:tab/>
            </w:r>
            <w:r>
              <w:rPr>
                <w:noProof/>
                <w:webHidden/>
              </w:rPr>
              <w:fldChar w:fldCharType="begin"/>
            </w:r>
            <w:r w:rsidR="00732038">
              <w:rPr>
                <w:noProof/>
                <w:webHidden/>
              </w:rPr>
              <w:instrText xml:space="preserve"> PAGEREF _Toc353973887 \h </w:instrText>
            </w:r>
            <w:r>
              <w:rPr>
                <w:noProof/>
                <w:webHidden/>
              </w:rPr>
            </w:r>
            <w:r>
              <w:rPr>
                <w:noProof/>
                <w:webHidden/>
              </w:rPr>
              <w:fldChar w:fldCharType="separate"/>
            </w:r>
            <w:r w:rsidR="00732038">
              <w:rPr>
                <w:noProof/>
                <w:webHidden/>
              </w:rPr>
              <w:t>37</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88" w:history="1">
            <w:r w:rsidR="00732038" w:rsidRPr="00A25536">
              <w:rPr>
                <w:rStyle w:val="Hyperlink"/>
                <w:noProof/>
              </w:rPr>
              <w:t>4.3 Arm Navigation</w:t>
            </w:r>
            <w:r w:rsidR="00732038">
              <w:rPr>
                <w:noProof/>
                <w:webHidden/>
              </w:rPr>
              <w:tab/>
            </w:r>
            <w:r>
              <w:rPr>
                <w:noProof/>
                <w:webHidden/>
              </w:rPr>
              <w:fldChar w:fldCharType="begin"/>
            </w:r>
            <w:r w:rsidR="00732038">
              <w:rPr>
                <w:noProof/>
                <w:webHidden/>
              </w:rPr>
              <w:instrText xml:space="preserve"> PAGEREF _Toc353973888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89" w:history="1">
            <w:r w:rsidR="00732038" w:rsidRPr="00A25536">
              <w:rPr>
                <w:rStyle w:val="Hyperlink"/>
                <w:noProof/>
              </w:rPr>
              <w:t>Collision Detection</w:t>
            </w:r>
            <w:r w:rsidR="00732038">
              <w:rPr>
                <w:noProof/>
                <w:webHidden/>
              </w:rPr>
              <w:tab/>
            </w:r>
            <w:r>
              <w:rPr>
                <w:noProof/>
                <w:webHidden/>
              </w:rPr>
              <w:fldChar w:fldCharType="begin"/>
            </w:r>
            <w:r w:rsidR="00732038">
              <w:rPr>
                <w:noProof/>
                <w:webHidden/>
              </w:rPr>
              <w:instrText xml:space="preserve"> PAGEREF _Toc353973889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90" w:history="1">
            <w:r w:rsidR="00732038" w:rsidRPr="00A25536">
              <w:rPr>
                <w:rStyle w:val="Hyperlink"/>
                <w:noProof/>
              </w:rPr>
              <w:t>Kinect Data Filtering</w:t>
            </w:r>
            <w:r w:rsidR="00732038">
              <w:rPr>
                <w:noProof/>
                <w:webHidden/>
              </w:rPr>
              <w:tab/>
            </w:r>
            <w:r>
              <w:rPr>
                <w:noProof/>
                <w:webHidden/>
              </w:rPr>
              <w:fldChar w:fldCharType="begin"/>
            </w:r>
            <w:r w:rsidR="00732038">
              <w:rPr>
                <w:noProof/>
                <w:webHidden/>
              </w:rPr>
              <w:instrText xml:space="preserve"> PAGEREF _Toc353973890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91" w:history="1">
            <w:r w:rsidR="00732038" w:rsidRPr="00A25536">
              <w:rPr>
                <w:rStyle w:val="Hyperlink"/>
                <w:noProof/>
              </w:rPr>
              <w:t>4.4 Tabletop Box Manipulation</w:t>
            </w:r>
            <w:r w:rsidR="00732038">
              <w:rPr>
                <w:noProof/>
                <w:webHidden/>
              </w:rPr>
              <w:tab/>
            </w:r>
            <w:r>
              <w:rPr>
                <w:noProof/>
                <w:webHidden/>
              </w:rPr>
              <w:fldChar w:fldCharType="begin"/>
            </w:r>
            <w:r w:rsidR="00732038">
              <w:rPr>
                <w:noProof/>
                <w:webHidden/>
              </w:rPr>
              <w:instrText xml:space="preserve"> PAGEREF _Toc353973891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92" w:history="1">
            <w:r w:rsidR="00732038" w:rsidRPr="00A25536">
              <w:rPr>
                <w:rStyle w:val="Hyperlink"/>
                <w:noProof/>
              </w:rPr>
              <w:t>The Manipulation Controller</w:t>
            </w:r>
            <w:r w:rsidR="00732038">
              <w:rPr>
                <w:noProof/>
                <w:webHidden/>
              </w:rPr>
              <w:tab/>
            </w:r>
            <w:r>
              <w:rPr>
                <w:noProof/>
                <w:webHidden/>
              </w:rPr>
              <w:fldChar w:fldCharType="begin"/>
            </w:r>
            <w:r w:rsidR="00732038">
              <w:rPr>
                <w:noProof/>
                <w:webHidden/>
              </w:rPr>
              <w:instrText xml:space="preserve"> PAGEREF _Toc353973892 \h </w:instrText>
            </w:r>
            <w:r>
              <w:rPr>
                <w:noProof/>
                <w:webHidden/>
              </w:rPr>
            </w:r>
            <w:r>
              <w:rPr>
                <w:noProof/>
                <w:webHidden/>
              </w:rPr>
              <w:fldChar w:fldCharType="separate"/>
            </w:r>
            <w:r w:rsidR="00732038">
              <w:rPr>
                <w:noProof/>
                <w:webHidden/>
              </w:rPr>
              <w:t>43</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93" w:history="1">
            <w:r w:rsidR="00732038" w:rsidRPr="00A25536">
              <w:rPr>
                <w:rStyle w:val="Hyperlink"/>
                <w:noProof/>
              </w:rPr>
              <w:t>Box Manipulation</w:t>
            </w:r>
            <w:r w:rsidR="00732038">
              <w:rPr>
                <w:noProof/>
                <w:webHidden/>
              </w:rPr>
              <w:tab/>
            </w:r>
            <w:r>
              <w:rPr>
                <w:noProof/>
                <w:webHidden/>
              </w:rPr>
              <w:fldChar w:fldCharType="begin"/>
            </w:r>
            <w:r w:rsidR="00732038">
              <w:rPr>
                <w:noProof/>
                <w:webHidden/>
              </w:rPr>
              <w:instrText xml:space="preserve"> PAGEREF _Toc353973893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94" w:history="1">
            <w:r w:rsidR="00732038" w:rsidRPr="00A25536">
              <w:rPr>
                <w:rStyle w:val="Hyperlink"/>
                <w:noProof/>
              </w:rPr>
              <w:t>4.5 Calibration</w:t>
            </w:r>
            <w:r w:rsidR="00732038">
              <w:rPr>
                <w:noProof/>
                <w:webHidden/>
              </w:rPr>
              <w:tab/>
            </w:r>
            <w:r>
              <w:rPr>
                <w:noProof/>
                <w:webHidden/>
              </w:rPr>
              <w:fldChar w:fldCharType="begin"/>
            </w:r>
            <w:r w:rsidR="00732038">
              <w:rPr>
                <w:noProof/>
                <w:webHidden/>
              </w:rPr>
              <w:instrText xml:space="preserve"> PAGEREF _Toc353973894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95" w:history="1">
            <w:r w:rsidR="00732038" w:rsidRPr="00A25536">
              <w:rPr>
                <w:rStyle w:val="Hyperlink"/>
                <w:noProof/>
              </w:rPr>
              <w:t>4.6 QR Code Recognition and 3D Localization</w:t>
            </w:r>
            <w:r w:rsidR="00732038">
              <w:rPr>
                <w:noProof/>
                <w:webHidden/>
              </w:rPr>
              <w:tab/>
            </w:r>
            <w:r>
              <w:rPr>
                <w:noProof/>
                <w:webHidden/>
              </w:rPr>
              <w:fldChar w:fldCharType="begin"/>
            </w:r>
            <w:r w:rsidR="00732038">
              <w:rPr>
                <w:noProof/>
                <w:webHidden/>
              </w:rPr>
              <w:instrText xml:space="preserve"> PAGEREF _Toc353973895 \h </w:instrText>
            </w:r>
            <w:r>
              <w:rPr>
                <w:noProof/>
                <w:webHidden/>
              </w:rPr>
            </w:r>
            <w:r>
              <w:rPr>
                <w:noProof/>
                <w:webHidden/>
              </w:rPr>
              <w:fldChar w:fldCharType="separate"/>
            </w:r>
            <w:r w:rsidR="00732038">
              <w:rPr>
                <w:noProof/>
                <w:webHidden/>
              </w:rPr>
              <w:t>46</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896" w:history="1">
            <w:r w:rsidR="00732038" w:rsidRPr="00A25536">
              <w:rPr>
                <w:rStyle w:val="Hyperlink"/>
                <w:noProof/>
              </w:rPr>
              <w:t>5. Industrial Safety</w:t>
            </w:r>
            <w:r w:rsidR="00732038">
              <w:rPr>
                <w:noProof/>
                <w:webHidden/>
              </w:rPr>
              <w:tab/>
            </w:r>
            <w:r>
              <w:rPr>
                <w:noProof/>
                <w:webHidden/>
              </w:rPr>
              <w:fldChar w:fldCharType="begin"/>
            </w:r>
            <w:r w:rsidR="00732038">
              <w:rPr>
                <w:noProof/>
                <w:webHidden/>
              </w:rPr>
              <w:instrText xml:space="preserve"> PAGEREF _Toc353973896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97" w:history="1">
            <w:r w:rsidR="00732038" w:rsidRPr="00A25536">
              <w:rPr>
                <w:rStyle w:val="Hyperlink"/>
                <w:noProof/>
              </w:rPr>
              <w:t>5.1 Reflexive Collision Avoidance</w:t>
            </w:r>
            <w:r w:rsidR="00732038">
              <w:rPr>
                <w:noProof/>
                <w:webHidden/>
              </w:rPr>
              <w:tab/>
            </w:r>
            <w:r>
              <w:rPr>
                <w:noProof/>
                <w:webHidden/>
              </w:rPr>
              <w:fldChar w:fldCharType="begin"/>
            </w:r>
            <w:r w:rsidR="00732038">
              <w:rPr>
                <w:noProof/>
                <w:webHidden/>
              </w:rPr>
              <w:instrText xml:space="preserve"> PAGEREF _Toc353973897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898" w:history="1">
            <w:r w:rsidR="00732038" w:rsidRPr="00A25536">
              <w:rPr>
                <w:rStyle w:val="Hyperlink"/>
                <w:noProof/>
              </w:rPr>
              <w:t>5.2 Emergency Stop System</w:t>
            </w:r>
            <w:r w:rsidR="00732038">
              <w:rPr>
                <w:noProof/>
                <w:webHidden/>
              </w:rPr>
              <w:tab/>
            </w:r>
            <w:r>
              <w:rPr>
                <w:noProof/>
                <w:webHidden/>
              </w:rPr>
              <w:fldChar w:fldCharType="begin"/>
            </w:r>
            <w:r w:rsidR="00732038">
              <w:rPr>
                <w:noProof/>
                <w:webHidden/>
              </w:rPr>
              <w:instrText xml:space="preserve"> PAGEREF _Toc353973898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899" w:history="1">
            <w:r w:rsidR="00732038" w:rsidRPr="00A25536">
              <w:rPr>
                <w:rStyle w:val="Hyperlink"/>
                <w:noProof/>
              </w:rPr>
              <w:t>E-Stop Systems Used in This Lab</w:t>
            </w:r>
            <w:r w:rsidR="00732038">
              <w:rPr>
                <w:noProof/>
                <w:webHidden/>
              </w:rPr>
              <w:tab/>
            </w:r>
            <w:r>
              <w:rPr>
                <w:noProof/>
                <w:webHidden/>
              </w:rPr>
              <w:fldChar w:fldCharType="begin"/>
            </w:r>
            <w:r w:rsidR="00732038">
              <w:rPr>
                <w:noProof/>
                <w:webHidden/>
              </w:rPr>
              <w:instrText xml:space="preserve"> PAGEREF _Toc353973899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900" w:history="1">
            <w:r w:rsidR="00732038" w:rsidRPr="00A25536">
              <w:rPr>
                <w:rStyle w:val="Hyperlink"/>
                <w:noProof/>
              </w:rPr>
              <w:t>E-Stop Requirements</w:t>
            </w:r>
            <w:r w:rsidR="00732038">
              <w:rPr>
                <w:noProof/>
                <w:webHidden/>
              </w:rPr>
              <w:tab/>
            </w:r>
            <w:r>
              <w:rPr>
                <w:noProof/>
                <w:webHidden/>
              </w:rPr>
              <w:fldChar w:fldCharType="begin"/>
            </w:r>
            <w:r w:rsidR="00732038">
              <w:rPr>
                <w:noProof/>
                <w:webHidden/>
              </w:rPr>
              <w:instrText xml:space="preserve"> PAGEREF _Toc353973900 \h </w:instrText>
            </w:r>
            <w:r>
              <w:rPr>
                <w:noProof/>
                <w:webHidden/>
              </w:rPr>
            </w:r>
            <w:r>
              <w:rPr>
                <w:noProof/>
                <w:webHidden/>
              </w:rPr>
              <w:fldChar w:fldCharType="separate"/>
            </w:r>
            <w:r w:rsidR="00732038">
              <w:rPr>
                <w:noProof/>
                <w:webHidden/>
              </w:rPr>
              <w:t>52</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01" w:history="1">
            <w:r w:rsidR="00732038" w:rsidRPr="00A25536">
              <w:rPr>
                <w:rStyle w:val="Hyperlink"/>
                <w:noProof/>
              </w:rPr>
              <w:t>6. Validation Results</w:t>
            </w:r>
            <w:r w:rsidR="00732038">
              <w:rPr>
                <w:noProof/>
                <w:webHidden/>
              </w:rPr>
              <w:tab/>
            </w:r>
            <w:r>
              <w:rPr>
                <w:noProof/>
                <w:webHidden/>
              </w:rPr>
              <w:fldChar w:fldCharType="begin"/>
            </w:r>
            <w:r w:rsidR="00732038">
              <w:rPr>
                <w:noProof/>
                <w:webHidden/>
              </w:rPr>
              <w:instrText xml:space="preserve"> PAGEREF _Toc353973901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902" w:history="1">
            <w:r w:rsidR="00732038" w:rsidRPr="00A25536">
              <w:rPr>
                <w:rStyle w:val="Hyperlink"/>
                <w:noProof/>
              </w:rPr>
              <w:t>6.1 Localization</w:t>
            </w:r>
            <w:r w:rsidR="00732038">
              <w:rPr>
                <w:noProof/>
                <w:webHidden/>
              </w:rPr>
              <w:tab/>
            </w:r>
            <w:r>
              <w:rPr>
                <w:noProof/>
                <w:webHidden/>
              </w:rPr>
              <w:fldChar w:fldCharType="begin"/>
            </w:r>
            <w:r w:rsidR="00732038">
              <w:rPr>
                <w:noProof/>
                <w:webHidden/>
              </w:rPr>
              <w:instrText xml:space="preserve"> PAGEREF _Toc353973902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903" w:history="1">
            <w:r w:rsidR="00732038" w:rsidRPr="00A25536">
              <w:rPr>
                <w:rStyle w:val="Hyperlink"/>
                <w:noProof/>
              </w:rPr>
              <w:t>6.2 Validation Tasks</w:t>
            </w:r>
            <w:r w:rsidR="00732038">
              <w:rPr>
                <w:noProof/>
                <w:webHidden/>
              </w:rPr>
              <w:tab/>
            </w:r>
            <w:r>
              <w:rPr>
                <w:noProof/>
                <w:webHidden/>
              </w:rPr>
              <w:fldChar w:fldCharType="begin"/>
            </w:r>
            <w:r w:rsidR="00732038">
              <w:rPr>
                <w:noProof/>
                <w:webHidden/>
              </w:rPr>
              <w:instrText xml:space="preserve"> PAGEREF _Toc353973903 \h </w:instrText>
            </w:r>
            <w:r>
              <w:rPr>
                <w:noProof/>
                <w:webHidden/>
              </w:rPr>
            </w:r>
            <w:r>
              <w:rPr>
                <w:noProof/>
                <w:webHidden/>
              </w:rPr>
              <w:fldChar w:fldCharType="separate"/>
            </w:r>
            <w:r w:rsidR="00732038">
              <w:rPr>
                <w:noProof/>
                <w:webHidden/>
              </w:rPr>
              <w:t>59</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904" w:history="1">
            <w:r w:rsidR="00732038" w:rsidRPr="00A25536">
              <w:rPr>
                <w:rStyle w:val="Hyperlink"/>
                <w:noProof/>
              </w:rPr>
              <w:t>6.3 Battery Performance</w:t>
            </w:r>
            <w:r w:rsidR="00732038">
              <w:rPr>
                <w:noProof/>
                <w:webHidden/>
              </w:rPr>
              <w:tab/>
            </w:r>
            <w:r>
              <w:rPr>
                <w:noProof/>
                <w:webHidden/>
              </w:rPr>
              <w:fldChar w:fldCharType="begin"/>
            </w:r>
            <w:r w:rsidR="00732038">
              <w:rPr>
                <w:noProof/>
                <w:webHidden/>
              </w:rPr>
              <w:instrText xml:space="preserve"> PAGEREF _Toc353973904 \h </w:instrText>
            </w:r>
            <w:r>
              <w:rPr>
                <w:noProof/>
                <w:webHidden/>
              </w:rPr>
            </w:r>
            <w:r>
              <w:rPr>
                <w:noProof/>
                <w:webHidden/>
              </w:rPr>
              <w:fldChar w:fldCharType="separate"/>
            </w:r>
            <w:r w:rsidR="00732038">
              <w:rPr>
                <w:noProof/>
                <w:webHidden/>
              </w:rPr>
              <w:t>64</w:t>
            </w:r>
            <w:r>
              <w:rPr>
                <w:noProof/>
                <w:webHidden/>
              </w:rPr>
              <w:fldChar w:fldCharType="end"/>
            </w:r>
          </w:hyperlink>
        </w:p>
        <w:p w:rsidR="00732038" w:rsidRDefault="004B0CD9">
          <w:pPr>
            <w:pStyle w:val="TOC2"/>
            <w:rPr>
              <w:rFonts w:asciiTheme="minorHAnsi" w:eastAsiaTheme="minorEastAsia" w:hAnsiTheme="minorHAnsi" w:cstheme="minorBidi"/>
              <w:noProof/>
              <w:sz w:val="22"/>
              <w:lang w:bidi="ar-SA"/>
            </w:rPr>
          </w:pPr>
          <w:hyperlink w:anchor="_Toc353973905" w:history="1">
            <w:r w:rsidR="00732038" w:rsidRPr="00A25536">
              <w:rPr>
                <w:rStyle w:val="Hyperlink"/>
                <w:noProof/>
              </w:rPr>
              <w:t>6.4 The Kinect</w:t>
            </w:r>
            <w:r w:rsidR="00732038">
              <w:rPr>
                <w:noProof/>
                <w:webHidden/>
              </w:rPr>
              <w:tab/>
            </w:r>
            <w:r>
              <w:rPr>
                <w:noProof/>
                <w:webHidden/>
              </w:rPr>
              <w:fldChar w:fldCharType="begin"/>
            </w:r>
            <w:r w:rsidR="00732038">
              <w:rPr>
                <w:noProof/>
                <w:webHidden/>
              </w:rPr>
              <w:instrText xml:space="preserve"> PAGEREF _Toc353973905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906" w:history="1">
            <w:r w:rsidR="00732038" w:rsidRPr="00A25536">
              <w:rPr>
                <w:rStyle w:val="Hyperlink"/>
                <w:noProof/>
              </w:rPr>
              <w:t>For Object Localization and Arm Planning</w:t>
            </w:r>
            <w:r w:rsidR="00732038">
              <w:rPr>
                <w:noProof/>
                <w:webHidden/>
              </w:rPr>
              <w:tab/>
            </w:r>
            <w:r>
              <w:rPr>
                <w:noProof/>
                <w:webHidden/>
              </w:rPr>
              <w:fldChar w:fldCharType="begin"/>
            </w:r>
            <w:r w:rsidR="00732038">
              <w:rPr>
                <w:noProof/>
                <w:webHidden/>
              </w:rPr>
              <w:instrText xml:space="preserve"> PAGEREF _Toc353973906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907" w:history="1">
            <w:r w:rsidR="00732038" w:rsidRPr="00A25536">
              <w:rPr>
                <w:rStyle w:val="Hyperlink"/>
                <w:noProof/>
              </w:rPr>
              <w:t>For Reading QR Codes</w:t>
            </w:r>
            <w:r w:rsidR="00732038">
              <w:rPr>
                <w:noProof/>
                <w:webHidden/>
              </w:rPr>
              <w:tab/>
            </w:r>
            <w:r>
              <w:rPr>
                <w:noProof/>
                <w:webHidden/>
              </w:rPr>
              <w:fldChar w:fldCharType="begin"/>
            </w:r>
            <w:r w:rsidR="00732038">
              <w:rPr>
                <w:noProof/>
                <w:webHidden/>
              </w:rPr>
              <w:instrText xml:space="preserve"> PAGEREF _Toc353973907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08" w:history="1">
            <w:r w:rsidR="00732038" w:rsidRPr="00A25536">
              <w:rPr>
                <w:rStyle w:val="Hyperlink"/>
                <w:noProof/>
              </w:rPr>
              <w:t>7. Conclusion</w:t>
            </w:r>
            <w:r w:rsidR="00732038">
              <w:rPr>
                <w:noProof/>
                <w:webHidden/>
              </w:rPr>
              <w:tab/>
            </w:r>
            <w:r>
              <w:rPr>
                <w:noProof/>
                <w:webHidden/>
              </w:rPr>
              <w:fldChar w:fldCharType="begin"/>
            </w:r>
            <w:r w:rsidR="00732038">
              <w:rPr>
                <w:noProof/>
                <w:webHidden/>
              </w:rPr>
              <w:instrText xml:space="preserve"> PAGEREF _Toc353973908 \h </w:instrText>
            </w:r>
            <w:r>
              <w:rPr>
                <w:noProof/>
                <w:webHidden/>
              </w:rPr>
            </w:r>
            <w:r>
              <w:rPr>
                <w:noProof/>
                <w:webHidden/>
              </w:rPr>
              <w:fldChar w:fldCharType="separate"/>
            </w:r>
            <w:r w:rsidR="00732038">
              <w:rPr>
                <w:noProof/>
                <w:webHidden/>
              </w:rPr>
              <w:t>69</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09" w:history="1">
            <w:r w:rsidR="00732038" w:rsidRPr="00A25536">
              <w:rPr>
                <w:rStyle w:val="Hyperlink"/>
                <w:noProof/>
              </w:rPr>
              <w:t>8. Future Work</w:t>
            </w:r>
            <w:r w:rsidR="00732038">
              <w:rPr>
                <w:noProof/>
                <w:webHidden/>
              </w:rPr>
              <w:tab/>
            </w:r>
            <w:r>
              <w:rPr>
                <w:noProof/>
                <w:webHidden/>
              </w:rPr>
              <w:fldChar w:fldCharType="begin"/>
            </w:r>
            <w:r w:rsidR="00732038">
              <w:rPr>
                <w:noProof/>
                <w:webHidden/>
              </w:rPr>
              <w:instrText xml:space="preserve"> PAGEREF _Toc353973909 \h </w:instrText>
            </w:r>
            <w:r>
              <w:rPr>
                <w:noProof/>
                <w:webHidden/>
              </w:rPr>
            </w:r>
            <w:r>
              <w:rPr>
                <w:noProof/>
                <w:webHidden/>
              </w:rPr>
              <w:fldChar w:fldCharType="separate"/>
            </w:r>
            <w:r w:rsidR="00732038">
              <w:rPr>
                <w:noProof/>
                <w:webHidden/>
              </w:rPr>
              <w:t>71</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10" w:history="1">
            <w:r w:rsidR="00732038" w:rsidRPr="00A25536">
              <w:rPr>
                <w:rStyle w:val="Hyperlink"/>
                <w:noProof/>
              </w:rPr>
              <w:t>9. Bibliography</w:t>
            </w:r>
            <w:r w:rsidR="00732038">
              <w:rPr>
                <w:noProof/>
                <w:webHidden/>
              </w:rPr>
              <w:tab/>
            </w:r>
            <w:r>
              <w:rPr>
                <w:noProof/>
                <w:webHidden/>
              </w:rPr>
              <w:fldChar w:fldCharType="begin"/>
            </w:r>
            <w:r w:rsidR="00732038">
              <w:rPr>
                <w:noProof/>
                <w:webHidden/>
              </w:rPr>
              <w:instrText xml:space="preserve"> PAGEREF _Toc353973910 \h </w:instrText>
            </w:r>
            <w:r>
              <w:rPr>
                <w:noProof/>
                <w:webHidden/>
              </w:rPr>
            </w:r>
            <w:r>
              <w:rPr>
                <w:noProof/>
                <w:webHidden/>
              </w:rPr>
              <w:fldChar w:fldCharType="separate"/>
            </w:r>
            <w:r w:rsidR="00732038">
              <w:rPr>
                <w:noProof/>
                <w:webHidden/>
              </w:rPr>
              <w:t>74</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11" w:history="1">
            <w:r w:rsidR="00732038" w:rsidRPr="00A25536">
              <w:rPr>
                <w:rStyle w:val="Hyperlink"/>
                <w:noProof/>
              </w:rPr>
              <w:t>Appendix 1: Bill of Materials</w:t>
            </w:r>
            <w:r w:rsidR="00732038">
              <w:rPr>
                <w:noProof/>
                <w:webHidden/>
              </w:rPr>
              <w:tab/>
            </w:r>
            <w:r>
              <w:rPr>
                <w:noProof/>
                <w:webHidden/>
              </w:rPr>
              <w:fldChar w:fldCharType="begin"/>
            </w:r>
            <w:r w:rsidR="00732038">
              <w:rPr>
                <w:noProof/>
                <w:webHidden/>
              </w:rPr>
              <w:instrText xml:space="preserve"> PAGEREF _Toc353973911 \h </w:instrText>
            </w:r>
            <w:r>
              <w:rPr>
                <w:noProof/>
                <w:webHidden/>
              </w:rPr>
            </w:r>
            <w:r>
              <w:rPr>
                <w:noProof/>
                <w:webHidden/>
              </w:rPr>
              <w:fldChar w:fldCharType="separate"/>
            </w:r>
            <w:r w:rsidR="00732038">
              <w:rPr>
                <w:noProof/>
                <w:webHidden/>
              </w:rPr>
              <w:t>77</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12" w:history="1">
            <w:r w:rsidR="00732038" w:rsidRPr="00A25536">
              <w:rPr>
                <w:rStyle w:val="Hyperlink"/>
                <w:noProof/>
              </w:rPr>
              <w:t>Appendix 2: Revised Emergency Stop Design</w:t>
            </w:r>
            <w:r w:rsidR="00732038">
              <w:rPr>
                <w:noProof/>
                <w:webHidden/>
              </w:rPr>
              <w:tab/>
            </w:r>
            <w:r>
              <w:rPr>
                <w:noProof/>
                <w:webHidden/>
              </w:rPr>
              <w:fldChar w:fldCharType="begin"/>
            </w:r>
            <w:r w:rsidR="00732038">
              <w:rPr>
                <w:noProof/>
                <w:webHidden/>
              </w:rPr>
              <w:instrText xml:space="preserve"> PAGEREF _Toc353973912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4B0CD9">
          <w:pPr>
            <w:pStyle w:val="TOC1"/>
            <w:rPr>
              <w:rFonts w:asciiTheme="minorHAnsi" w:eastAsiaTheme="minorEastAsia" w:hAnsiTheme="minorHAnsi" w:cstheme="minorBidi"/>
              <w:noProof/>
              <w:sz w:val="22"/>
              <w:lang w:bidi="ar-SA"/>
            </w:rPr>
          </w:pPr>
          <w:hyperlink w:anchor="_Toc353973913" w:history="1">
            <w:r w:rsidR="00732038" w:rsidRPr="00A25536">
              <w:rPr>
                <w:rStyle w:val="Hyperlink"/>
                <w:noProof/>
              </w:rPr>
              <w:t>Appendix 3: Reflexive Collision Avoidance Systems</w:t>
            </w:r>
            <w:r w:rsidR="00732038">
              <w:rPr>
                <w:noProof/>
                <w:webHidden/>
              </w:rPr>
              <w:tab/>
            </w:r>
            <w:r>
              <w:rPr>
                <w:noProof/>
                <w:webHidden/>
              </w:rPr>
              <w:fldChar w:fldCharType="begin"/>
            </w:r>
            <w:r w:rsidR="00732038">
              <w:rPr>
                <w:noProof/>
                <w:webHidden/>
              </w:rPr>
              <w:instrText xml:space="preserve"> PAGEREF _Toc353973913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914" w:history="1">
            <w:r w:rsidR="00732038" w:rsidRPr="00A25536">
              <w:rPr>
                <w:rStyle w:val="Hyperlink"/>
                <w:noProof/>
              </w:rPr>
              <w:t>Reflexive Halt Methods for Mobile Bases</w:t>
            </w:r>
            <w:r w:rsidR="00732038">
              <w:rPr>
                <w:noProof/>
                <w:webHidden/>
              </w:rPr>
              <w:tab/>
            </w:r>
            <w:r>
              <w:rPr>
                <w:noProof/>
                <w:webHidden/>
              </w:rPr>
              <w:fldChar w:fldCharType="begin"/>
            </w:r>
            <w:r w:rsidR="00732038">
              <w:rPr>
                <w:noProof/>
                <w:webHidden/>
              </w:rPr>
              <w:instrText xml:space="preserve"> PAGEREF _Toc353973914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4B0CD9">
          <w:pPr>
            <w:pStyle w:val="TOC3"/>
            <w:rPr>
              <w:rFonts w:asciiTheme="minorHAnsi" w:eastAsiaTheme="minorEastAsia" w:hAnsiTheme="minorHAnsi" w:cstheme="minorBidi"/>
              <w:noProof/>
              <w:sz w:val="22"/>
              <w:lang w:bidi="ar-SA"/>
            </w:rPr>
          </w:pPr>
          <w:hyperlink w:anchor="_Toc353973915" w:history="1">
            <w:r w:rsidR="00732038" w:rsidRPr="00A25536">
              <w:rPr>
                <w:rStyle w:val="Hyperlink"/>
                <w:noProof/>
              </w:rPr>
              <w:t>Reflexive Halting for Manipulators</w:t>
            </w:r>
            <w:r w:rsidR="00732038">
              <w:rPr>
                <w:noProof/>
                <w:webHidden/>
              </w:rPr>
              <w:tab/>
            </w:r>
            <w:r>
              <w:rPr>
                <w:noProof/>
                <w:webHidden/>
              </w:rPr>
              <w:fldChar w:fldCharType="begin"/>
            </w:r>
            <w:r w:rsidR="00732038">
              <w:rPr>
                <w:noProof/>
                <w:webHidden/>
              </w:rPr>
              <w:instrText xml:space="preserve"> PAGEREF _Toc353973915 \h </w:instrText>
            </w:r>
            <w:r>
              <w:rPr>
                <w:noProof/>
                <w:webHidden/>
              </w:rPr>
            </w:r>
            <w:r>
              <w:rPr>
                <w:noProof/>
                <w:webHidden/>
              </w:rPr>
              <w:fldChar w:fldCharType="separate"/>
            </w:r>
            <w:r w:rsidR="00732038">
              <w:rPr>
                <w:noProof/>
                <w:webHidden/>
              </w:rPr>
              <w:t>82</w:t>
            </w:r>
            <w:r>
              <w:rPr>
                <w:noProof/>
                <w:webHidden/>
              </w:rPr>
              <w:fldChar w:fldCharType="end"/>
            </w:r>
          </w:hyperlink>
        </w:p>
        <w:p w:rsidR="000B7183" w:rsidRDefault="004B0CD9">
          <w:r>
            <w:fldChar w:fldCharType="end"/>
          </w:r>
        </w:p>
      </w:sdtContent>
    </w:sdt>
    <w:p w:rsidR="000B7183" w:rsidRDefault="000B7183" w:rsidP="000B7183">
      <w:bookmarkStart w:id="0" w:name="_GoBack"/>
      <w:bookmarkEnd w:id="0"/>
    </w:p>
    <w:p w:rsidR="00A04AF9" w:rsidRDefault="00D753C2">
      <w:pPr>
        <w:pStyle w:val="Heading1NoNumber"/>
        <w:rPr>
          <w:noProof/>
        </w:rPr>
      </w:pPr>
      <w:r>
        <w:rPr>
          <w:noProof/>
        </w:rPr>
        <w:lastRenderedPageBreak/>
        <w:t>Figures</w:t>
      </w:r>
    </w:p>
    <w:p w:rsidR="00732038" w:rsidRDefault="004B0CD9">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sidR="00A04AF9">
        <w:rPr>
          <w:noProof/>
        </w:rPr>
        <w:instrText xml:space="preserve"> TOC \h \z \c "Figure" </w:instrText>
      </w:r>
      <w:r>
        <w:rPr>
          <w:noProof/>
        </w:rPr>
        <w:fldChar w:fldCharType="separate"/>
      </w:r>
      <w:hyperlink w:anchor="_Toc353973916" w:history="1">
        <w:r w:rsidR="00732038" w:rsidRPr="00CA001B">
          <w:rPr>
            <w:rStyle w:val="Hyperlink"/>
            <w:noProof/>
          </w:rPr>
          <w:t>Figure 1: An annotated rendering of ABBY showing several major components.</w:t>
        </w:r>
        <w:r w:rsidR="00732038">
          <w:rPr>
            <w:noProof/>
            <w:webHidden/>
          </w:rPr>
          <w:tab/>
        </w:r>
        <w:r>
          <w:rPr>
            <w:noProof/>
            <w:webHidden/>
          </w:rPr>
          <w:fldChar w:fldCharType="begin"/>
        </w:r>
        <w:r w:rsidR="00732038">
          <w:rPr>
            <w:noProof/>
            <w:webHidden/>
          </w:rPr>
          <w:instrText xml:space="preserve"> PAGEREF _Toc353973916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r:id="rId12" w:anchor="_Toc353973917" w:history="1">
        <w:r w:rsidR="00732038" w:rsidRPr="00CA001B">
          <w:rPr>
            <w:rStyle w:val="Hyperlink"/>
            <w:noProof/>
          </w:rPr>
          <w:t>Figure 2 The electrical circuit to control the pneumatic gripper using an Arduino microcontroller and a pneumatic solenoid valve.</w:t>
        </w:r>
        <w:r w:rsidR="00732038">
          <w:rPr>
            <w:noProof/>
            <w:webHidden/>
          </w:rPr>
          <w:tab/>
        </w:r>
        <w:r>
          <w:rPr>
            <w:noProof/>
            <w:webHidden/>
          </w:rPr>
          <w:fldChar w:fldCharType="begin"/>
        </w:r>
        <w:r w:rsidR="00732038">
          <w:rPr>
            <w:noProof/>
            <w:webHidden/>
          </w:rPr>
          <w:instrText xml:space="preserve"> PAGEREF _Toc353973917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18" w:history="1">
        <w:r w:rsidR="00732038" w:rsidRPr="00CA001B">
          <w:rPr>
            <w:rStyle w:val="Hyperlink"/>
            <w:noProof/>
          </w:rPr>
          <w:t>Figure 3: ABBY, a mobile industrial manipulator.</w:t>
        </w:r>
        <w:r w:rsidR="00732038">
          <w:rPr>
            <w:noProof/>
            <w:webHidden/>
          </w:rPr>
          <w:tab/>
        </w:r>
        <w:r>
          <w:rPr>
            <w:noProof/>
            <w:webHidden/>
          </w:rPr>
          <w:fldChar w:fldCharType="begin"/>
        </w:r>
        <w:r w:rsidR="00732038">
          <w:rPr>
            <w:noProof/>
            <w:webHidden/>
          </w:rPr>
          <w:instrText xml:space="preserve"> PAGEREF _Toc353973918 \h </w:instrText>
        </w:r>
        <w:r>
          <w:rPr>
            <w:noProof/>
            <w:webHidden/>
          </w:rPr>
        </w:r>
        <w:r>
          <w:rPr>
            <w:noProof/>
            <w:webHidden/>
          </w:rPr>
          <w:fldChar w:fldCharType="separate"/>
        </w:r>
        <w:r w:rsidR="00732038">
          <w:rPr>
            <w:noProof/>
            <w:webHidden/>
          </w:rPr>
          <w:t>11</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19" w:history="1">
        <w:r w:rsidR="00732038" w:rsidRPr="00CA001B">
          <w:rPr>
            <w:rStyle w:val="Hyperlink"/>
            <w:noProof/>
          </w:rPr>
          <w:t>Figure 4: A block diagram of the power distribution system on the robot.</w:t>
        </w:r>
        <w:r w:rsidR="00732038">
          <w:rPr>
            <w:noProof/>
            <w:webHidden/>
          </w:rPr>
          <w:tab/>
        </w:r>
        <w:r>
          <w:rPr>
            <w:noProof/>
            <w:webHidden/>
          </w:rPr>
          <w:fldChar w:fldCharType="begin"/>
        </w:r>
        <w:r w:rsidR="00732038">
          <w:rPr>
            <w:noProof/>
            <w:webHidden/>
          </w:rPr>
          <w:instrText xml:space="preserve"> PAGEREF _Toc353973919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0" w:history="1">
        <w:r w:rsidR="00732038" w:rsidRPr="00CA001B">
          <w:rPr>
            <w:rStyle w:val="Hyperlink"/>
            <w:noProof/>
          </w:rPr>
          <w:t>Figure 5: 13.8 volt rail dropout when compressor turns on (before addition of filter).</w:t>
        </w:r>
        <w:r w:rsidR="00732038">
          <w:rPr>
            <w:noProof/>
            <w:webHidden/>
          </w:rPr>
          <w:tab/>
        </w:r>
        <w:r>
          <w:rPr>
            <w:noProof/>
            <w:webHidden/>
          </w:rPr>
          <w:fldChar w:fldCharType="begin"/>
        </w:r>
        <w:r w:rsidR="00732038">
          <w:rPr>
            <w:noProof/>
            <w:webHidden/>
          </w:rPr>
          <w:instrText xml:space="preserve"> PAGEREF _Toc353973920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1" w:history="1">
        <w:r w:rsidR="00732038" w:rsidRPr="00CA001B">
          <w:rPr>
            <w:rStyle w:val="Hyperlink"/>
            <w:noProof/>
          </w:rPr>
          <w:t>Figure 6: 13.8 volt rail during compressor turn-on after addition of an LC filter.</w:t>
        </w:r>
        <w:r w:rsidR="00732038">
          <w:rPr>
            <w:noProof/>
            <w:webHidden/>
          </w:rPr>
          <w:tab/>
        </w:r>
        <w:r>
          <w:rPr>
            <w:noProof/>
            <w:webHidden/>
          </w:rPr>
          <w:fldChar w:fldCharType="begin"/>
        </w:r>
        <w:r w:rsidR="00732038">
          <w:rPr>
            <w:noProof/>
            <w:webHidden/>
          </w:rPr>
          <w:instrText xml:space="preserve"> PAGEREF _Toc353973921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2" w:history="1">
        <w:r w:rsidR="00732038" w:rsidRPr="00CA001B">
          <w:rPr>
            <w:rStyle w:val="Hyperlink"/>
            <w:noProof/>
          </w:rPr>
          <w:t>Figure 7: A block diagram of the sensors and computing hardware on ABBY, showing all data connections</w:t>
        </w:r>
        <w:r w:rsidR="00732038">
          <w:rPr>
            <w:noProof/>
            <w:webHidden/>
          </w:rPr>
          <w:tab/>
        </w:r>
        <w:r>
          <w:rPr>
            <w:noProof/>
            <w:webHidden/>
          </w:rPr>
          <w:fldChar w:fldCharType="begin"/>
        </w:r>
        <w:r w:rsidR="00732038">
          <w:rPr>
            <w:noProof/>
            <w:webHidden/>
          </w:rPr>
          <w:instrText xml:space="preserve"> PAGEREF _Toc353973922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3" w:history="1">
        <w:r w:rsidR="00732038" w:rsidRPr="00CA001B">
          <w:rPr>
            <w:rStyle w:val="Hyperlink"/>
            <w:noProof/>
          </w:rPr>
          <w:t>Figure 8: A side view of the robot, showing the Kinect's field of view</w:t>
        </w:r>
        <w:r w:rsidR="00732038">
          <w:rPr>
            <w:noProof/>
            <w:webHidden/>
          </w:rPr>
          <w:tab/>
        </w:r>
        <w:r>
          <w:rPr>
            <w:noProof/>
            <w:webHidden/>
          </w:rPr>
          <w:fldChar w:fldCharType="begin"/>
        </w:r>
        <w:r w:rsidR="00732038">
          <w:rPr>
            <w:noProof/>
            <w:webHidden/>
          </w:rPr>
          <w:instrText xml:space="preserve"> PAGEREF _Toc353973923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4" w:history="1">
        <w:r w:rsidR="00732038" w:rsidRPr="00CA001B">
          <w:rPr>
            <w:rStyle w:val="Hyperlink"/>
            <w:noProof/>
          </w:rPr>
          <w:t>Figure 9: A close-up view of the Kinect mounted to the robot, showing the mounting bracket</w:t>
        </w:r>
        <w:r w:rsidR="00732038">
          <w:rPr>
            <w:noProof/>
            <w:webHidden/>
          </w:rPr>
          <w:tab/>
        </w:r>
        <w:r>
          <w:rPr>
            <w:noProof/>
            <w:webHidden/>
          </w:rPr>
          <w:fldChar w:fldCharType="begin"/>
        </w:r>
        <w:r w:rsidR="00732038">
          <w:rPr>
            <w:noProof/>
            <w:webHidden/>
          </w:rPr>
          <w:instrText xml:space="preserve"> PAGEREF _Toc353973924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5" w:history="1">
        <w:r w:rsidR="00732038" w:rsidRPr="00CA001B">
          <w:rPr>
            <w:rStyle w:val="Hyperlink"/>
            <w:noProof/>
          </w:rPr>
          <w:t>Figure 10:ABBY’s robot model, LIDAR data (green points), and Kinect point cloud (multicolored points) visualized in Rviz</w:t>
        </w:r>
        <w:r w:rsidR="00732038">
          <w:rPr>
            <w:noProof/>
            <w:webHidden/>
          </w:rPr>
          <w:tab/>
        </w:r>
        <w:r>
          <w:rPr>
            <w:noProof/>
            <w:webHidden/>
          </w:rPr>
          <w:fldChar w:fldCharType="begin"/>
        </w:r>
        <w:r w:rsidR="00732038">
          <w:rPr>
            <w:noProof/>
            <w:webHidden/>
          </w:rPr>
          <w:instrText xml:space="preserve"> PAGEREF _Toc353973925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6" w:history="1">
        <w:r w:rsidR="00732038" w:rsidRPr="00CA001B">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sidR="00732038">
          <w:rPr>
            <w:noProof/>
            <w:webHidden/>
          </w:rPr>
          <w:tab/>
        </w:r>
        <w:r>
          <w:rPr>
            <w:noProof/>
            <w:webHidden/>
          </w:rPr>
          <w:fldChar w:fldCharType="begin"/>
        </w:r>
        <w:r w:rsidR="00732038">
          <w:rPr>
            <w:noProof/>
            <w:webHidden/>
          </w:rPr>
          <w:instrText xml:space="preserve"> PAGEREF _Toc353973926 \h </w:instrText>
        </w:r>
        <w:r>
          <w:rPr>
            <w:noProof/>
            <w:webHidden/>
          </w:rPr>
        </w:r>
        <w:r>
          <w:rPr>
            <w:noProof/>
            <w:webHidden/>
          </w:rPr>
          <w:fldChar w:fldCharType="separate"/>
        </w:r>
        <w:r w:rsidR="00732038">
          <w:rPr>
            <w:noProof/>
            <w:webHidden/>
          </w:rPr>
          <w:t>34</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7" w:history="1">
        <w:r w:rsidR="00732038" w:rsidRPr="00CA001B">
          <w:rPr>
            <w:rStyle w:val="Hyperlink"/>
            <w:noProof/>
          </w:rPr>
          <w:t>Figure 12: A histogram of the number of iterations required for the KDL inverse kinematics solver to solve for achievable pose requests. 5000 posers were requested, of which 1583 were solved in less than 100 iterations.</w:t>
        </w:r>
        <w:r w:rsidR="00732038">
          <w:rPr>
            <w:noProof/>
            <w:webHidden/>
          </w:rPr>
          <w:tab/>
        </w:r>
        <w:r>
          <w:rPr>
            <w:noProof/>
            <w:webHidden/>
          </w:rPr>
          <w:fldChar w:fldCharType="begin"/>
        </w:r>
        <w:r w:rsidR="00732038">
          <w:rPr>
            <w:noProof/>
            <w:webHidden/>
          </w:rPr>
          <w:instrText xml:space="preserve"> PAGEREF _Toc353973927 \h </w:instrText>
        </w:r>
        <w:r>
          <w:rPr>
            <w:noProof/>
            <w:webHidden/>
          </w:rPr>
        </w:r>
        <w:r>
          <w:rPr>
            <w:noProof/>
            <w:webHidden/>
          </w:rPr>
          <w:fldChar w:fldCharType="separate"/>
        </w:r>
        <w:r w:rsidR="00732038">
          <w:rPr>
            <w:noProof/>
            <w:webHidden/>
          </w:rPr>
          <w:t>38</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8" w:history="1">
        <w:r w:rsidR="00732038" w:rsidRPr="00CA001B">
          <w:rPr>
            <w:rStyle w:val="Hyperlink"/>
            <w:noProof/>
          </w:rPr>
          <w:t>Figure 13: The box manipulation pipeline. Data from the Kinect is used to locate boxes on a table, which are then picked up and placed in the bin.</w:t>
        </w:r>
        <w:r w:rsidR="00732038">
          <w:rPr>
            <w:noProof/>
            <w:webHidden/>
          </w:rPr>
          <w:tab/>
        </w:r>
        <w:r>
          <w:rPr>
            <w:noProof/>
            <w:webHidden/>
          </w:rPr>
          <w:fldChar w:fldCharType="begin"/>
        </w:r>
        <w:r w:rsidR="00732038">
          <w:rPr>
            <w:noProof/>
            <w:webHidden/>
          </w:rPr>
          <w:instrText xml:space="preserve"> PAGEREF _Toc353973928 \h </w:instrText>
        </w:r>
        <w:r>
          <w:rPr>
            <w:noProof/>
            <w:webHidden/>
          </w:rPr>
        </w:r>
        <w:r>
          <w:rPr>
            <w:noProof/>
            <w:webHidden/>
          </w:rPr>
          <w:fldChar w:fldCharType="separate"/>
        </w:r>
        <w:r w:rsidR="00732038">
          <w:rPr>
            <w:noProof/>
            <w:webHidden/>
          </w:rPr>
          <w:t>42</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29" w:history="1">
        <w:r w:rsidR="00732038" w:rsidRPr="00CA001B">
          <w:rPr>
            <w:rStyle w:val="Hyperlink"/>
            <w:noProof/>
          </w:rPr>
          <w:t>Figure 14: QR Level 3 code (Source: Wikipedia, licensed under Creative Commons Attribution Share-Alike License)</w:t>
        </w:r>
        <w:r w:rsidR="00732038">
          <w:rPr>
            <w:noProof/>
            <w:webHidden/>
          </w:rPr>
          <w:tab/>
        </w:r>
        <w:r>
          <w:rPr>
            <w:noProof/>
            <w:webHidden/>
          </w:rPr>
          <w:fldChar w:fldCharType="begin"/>
        </w:r>
        <w:r w:rsidR="00732038">
          <w:rPr>
            <w:noProof/>
            <w:webHidden/>
          </w:rPr>
          <w:instrText xml:space="preserve"> PAGEREF _Toc353973929 \h </w:instrText>
        </w:r>
        <w:r>
          <w:rPr>
            <w:noProof/>
            <w:webHidden/>
          </w:rPr>
        </w:r>
        <w:r>
          <w:rPr>
            <w:noProof/>
            <w:webHidden/>
          </w:rPr>
          <w:fldChar w:fldCharType="separate"/>
        </w:r>
        <w:r w:rsidR="00732038">
          <w:rPr>
            <w:noProof/>
            <w:webHidden/>
          </w:rPr>
          <w:t>47</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0" w:history="1">
        <w:r w:rsidR="00732038" w:rsidRPr="00CA001B">
          <w:rPr>
            <w:rStyle w:val="Hyperlink"/>
            <w:noProof/>
          </w:rPr>
          <w:t xml:space="preserve">Figure 15: A box localized using the QR code. </w:t>
        </w:r>
        <w:r w:rsidR="00732038" w:rsidRPr="00CA001B">
          <w:rPr>
            <w:rStyle w:val="Hyperlink"/>
            <w:rFonts w:eastAsia="+mn-ea"/>
            <w:noProof/>
          </w:rPr>
          <w:t>Red dots are the QR code finder pattern. Blue is the projected handle center. Green are the handle corners.</w:t>
        </w:r>
        <w:r w:rsidR="00732038">
          <w:rPr>
            <w:noProof/>
            <w:webHidden/>
          </w:rPr>
          <w:tab/>
        </w:r>
        <w:r>
          <w:rPr>
            <w:noProof/>
            <w:webHidden/>
          </w:rPr>
          <w:fldChar w:fldCharType="begin"/>
        </w:r>
        <w:r w:rsidR="00732038">
          <w:rPr>
            <w:noProof/>
            <w:webHidden/>
          </w:rPr>
          <w:instrText xml:space="preserve"> PAGEREF _Toc353973930 \h </w:instrText>
        </w:r>
        <w:r>
          <w:rPr>
            <w:noProof/>
            <w:webHidden/>
          </w:rPr>
        </w:r>
        <w:r>
          <w:rPr>
            <w:noProof/>
            <w:webHidden/>
          </w:rPr>
          <w:fldChar w:fldCharType="separate"/>
        </w:r>
        <w:r w:rsidR="00732038">
          <w:rPr>
            <w:noProof/>
            <w:webHidden/>
          </w:rPr>
          <w:t>48</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1" w:history="1">
        <w:r w:rsidR="00732038" w:rsidRPr="00CA001B">
          <w:rPr>
            <w:rStyle w:val="Hyperlink"/>
            <w:noProof/>
          </w:rPr>
          <w:t>Figure 16: Schematic of the emergency stop remote tested on ABBY. The remote uses an XBee radio to send an enable signal to the robot and receive the current emergency stop status from the robot, which is displayed with LEDs.</w:t>
        </w:r>
        <w:r w:rsidR="00732038">
          <w:rPr>
            <w:noProof/>
            <w:webHidden/>
          </w:rPr>
          <w:tab/>
        </w:r>
        <w:r>
          <w:rPr>
            <w:noProof/>
            <w:webHidden/>
          </w:rPr>
          <w:fldChar w:fldCharType="begin"/>
        </w:r>
        <w:r w:rsidR="00732038">
          <w:rPr>
            <w:noProof/>
            <w:webHidden/>
          </w:rPr>
          <w:instrText xml:space="preserve"> PAGEREF _Toc353973931 \h </w:instrText>
        </w:r>
        <w:r>
          <w:rPr>
            <w:noProof/>
            <w:webHidden/>
          </w:rPr>
        </w:r>
        <w:r>
          <w:rPr>
            <w:noProof/>
            <w:webHidden/>
          </w:rPr>
          <w:fldChar w:fldCharType="separate"/>
        </w:r>
        <w:r w:rsidR="00732038">
          <w:rPr>
            <w:noProof/>
            <w:webHidden/>
          </w:rPr>
          <w:t>53</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2" w:history="1">
        <w:r w:rsidR="00732038" w:rsidRPr="00CA001B">
          <w:rPr>
            <w:rStyle w:val="Hyperlink"/>
            <w:noProof/>
          </w:rPr>
          <w:t>Figure 17: Schematic of the emergency stop receiver and aggregator on ABBY</w:t>
        </w:r>
        <w:r w:rsidR="00732038">
          <w:rPr>
            <w:noProof/>
            <w:webHidden/>
          </w:rPr>
          <w:tab/>
        </w:r>
        <w:r>
          <w:rPr>
            <w:noProof/>
            <w:webHidden/>
          </w:rPr>
          <w:fldChar w:fldCharType="begin"/>
        </w:r>
        <w:r w:rsidR="00732038">
          <w:rPr>
            <w:noProof/>
            <w:webHidden/>
          </w:rPr>
          <w:instrText xml:space="preserve"> PAGEREF _Toc353973932 \h </w:instrText>
        </w:r>
        <w:r>
          <w:rPr>
            <w:noProof/>
            <w:webHidden/>
          </w:rPr>
        </w:r>
        <w:r>
          <w:rPr>
            <w:noProof/>
            <w:webHidden/>
          </w:rPr>
          <w:fldChar w:fldCharType="separate"/>
        </w:r>
        <w:r w:rsidR="00732038">
          <w:rPr>
            <w:noProof/>
            <w:webHidden/>
          </w:rPr>
          <w:t>54</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3" w:history="1">
        <w:r w:rsidR="00732038" w:rsidRPr="00CA001B">
          <w:rPr>
            <w:rStyle w:val="Hyperlink"/>
            <w:noProof/>
          </w:rPr>
          <w:t>Figure 18: Manipulation test results</w:t>
        </w:r>
        <w:r w:rsidR="00732038">
          <w:rPr>
            <w:noProof/>
            <w:webHidden/>
          </w:rPr>
          <w:tab/>
        </w:r>
        <w:r>
          <w:rPr>
            <w:noProof/>
            <w:webHidden/>
          </w:rPr>
          <w:fldChar w:fldCharType="begin"/>
        </w:r>
        <w:r w:rsidR="00732038">
          <w:rPr>
            <w:noProof/>
            <w:webHidden/>
          </w:rPr>
          <w:instrText xml:space="preserve"> PAGEREF _Toc353973933 \h </w:instrText>
        </w:r>
        <w:r>
          <w:rPr>
            <w:noProof/>
            <w:webHidden/>
          </w:rPr>
        </w:r>
        <w:r>
          <w:rPr>
            <w:noProof/>
            <w:webHidden/>
          </w:rPr>
          <w:fldChar w:fldCharType="separate"/>
        </w:r>
        <w:r w:rsidR="00732038">
          <w:rPr>
            <w:noProof/>
            <w:webHidden/>
          </w:rPr>
          <w:t>61</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4" w:history="1">
        <w:r w:rsidR="00732038" w:rsidRPr="00CA001B">
          <w:rPr>
            <w:rStyle w:val="Hyperlink"/>
            <w:noProof/>
          </w:rPr>
          <w:t>Figure 19: Voltage curve during battery discharge test with actuators idle.</w:t>
        </w:r>
        <w:r w:rsidR="00732038">
          <w:rPr>
            <w:noProof/>
            <w:webHidden/>
          </w:rPr>
          <w:tab/>
        </w:r>
        <w:r>
          <w:rPr>
            <w:noProof/>
            <w:webHidden/>
          </w:rPr>
          <w:fldChar w:fldCharType="begin"/>
        </w:r>
        <w:r w:rsidR="00732038">
          <w:rPr>
            <w:noProof/>
            <w:webHidden/>
          </w:rPr>
          <w:instrText xml:space="preserve"> PAGEREF _Toc353973934 \h </w:instrText>
        </w:r>
        <w:r>
          <w:rPr>
            <w:noProof/>
            <w:webHidden/>
          </w:rPr>
        </w:r>
        <w:r>
          <w:rPr>
            <w:noProof/>
            <w:webHidden/>
          </w:rPr>
          <w:fldChar w:fldCharType="separate"/>
        </w:r>
        <w:r w:rsidR="00732038">
          <w:rPr>
            <w:noProof/>
            <w:webHidden/>
          </w:rPr>
          <w:t>65</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5" w:history="1">
        <w:r w:rsidR="00732038" w:rsidRPr="00CA001B">
          <w:rPr>
            <w:rStyle w:val="Hyperlink"/>
            <w:noProof/>
          </w:rPr>
          <w:t>Figure 20: Voltage curve during battery discharge test with drivetrain exercised.</w:t>
        </w:r>
        <w:r w:rsidR="00732038">
          <w:rPr>
            <w:noProof/>
            <w:webHidden/>
          </w:rPr>
          <w:tab/>
        </w:r>
        <w:r>
          <w:rPr>
            <w:noProof/>
            <w:webHidden/>
          </w:rPr>
          <w:fldChar w:fldCharType="begin"/>
        </w:r>
        <w:r w:rsidR="00732038">
          <w:rPr>
            <w:noProof/>
            <w:webHidden/>
          </w:rPr>
          <w:instrText xml:space="preserve"> PAGEREF _Toc353973935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6" w:history="1">
        <w:r w:rsidR="00732038" w:rsidRPr="00CA001B">
          <w:rPr>
            <w:rStyle w:val="Hyperlink"/>
            <w:noProof/>
          </w:rPr>
          <w:t>Figure 21: Voltage curve during battery discharge test with arm exercised</w:t>
        </w:r>
        <w:r w:rsidR="00732038">
          <w:rPr>
            <w:noProof/>
            <w:webHidden/>
          </w:rPr>
          <w:tab/>
        </w:r>
        <w:r>
          <w:rPr>
            <w:noProof/>
            <w:webHidden/>
          </w:rPr>
          <w:fldChar w:fldCharType="begin"/>
        </w:r>
        <w:r w:rsidR="00732038">
          <w:rPr>
            <w:noProof/>
            <w:webHidden/>
          </w:rPr>
          <w:instrText xml:space="preserve"> PAGEREF _Toc353973936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7" w:history="1">
        <w:r w:rsidR="00732038" w:rsidRPr="00CA001B">
          <w:rPr>
            <w:rStyle w:val="Hyperlink"/>
            <w:noProof/>
          </w:rPr>
          <w:t>Figure 22: Revised emergency stop remote circuit.</w:t>
        </w:r>
        <w:r w:rsidR="00732038">
          <w:rPr>
            <w:noProof/>
            <w:webHidden/>
          </w:rPr>
          <w:tab/>
        </w:r>
        <w:r>
          <w:rPr>
            <w:noProof/>
            <w:webHidden/>
          </w:rPr>
          <w:fldChar w:fldCharType="begin"/>
        </w:r>
        <w:r w:rsidR="00732038">
          <w:rPr>
            <w:noProof/>
            <w:webHidden/>
          </w:rPr>
          <w:instrText xml:space="preserve"> PAGEREF _Toc353973937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4B0CD9">
      <w:pPr>
        <w:pStyle w:val="TableofFigures"/>
        <w:tabs>
          <w:tab w:val="right" w:leader="dot" w:pos="8630"/>
        </w:tabs>
        <w:rPr>
          <w:rFonts w:asciiTheme="minorHAnsi" w:eastAsiaTheme="minorEastAsia" w:hAnsiTheme="minorHAnsi" w:cstheme="minorBidi"/>
          <w:noProof/>
          <w:sz w:val="22"/>
          <w:lang w:bidi="ar-SA"/>
        </w:rPr>
      </w:pPr>
      <w:hyperlink w:anchor="_Toc353973938" w:history="1">
        <w:r w:rsidR="00732038" w:rsidRPr="00CA001B">
          <w:rPr>
            <w:rStyle w:val="Hyperlink"/>
            <w:noProof/>
          </w:rPr>
          <w:t>Figure 23: Revised emergency stop receiver/aggregator circuit.</w:t>
        </w:r>
        <w:r w:rsidR="00732038">
          <w:rPr>
            <w:noProof/>
            <w:webHidden/>
          </w:rPr>
          <w:tab/>
        </w:r>
        <w:r>
          <w:rPr>
            <w:noProof/>
            <w:webHidden/>
          </w:rPr>
          <w:fldChar w:fldCharType="begin"/>
        </w:r>
        <w:r w:rsidR="00732038">
          <w:rPr>
            <w:noProof/>
            <w:webHidden/>
          </w:rPr>
          <w:instrText xml:space="preserve"> PAGEREF _Toc353973938 \h </w:instrText>
        </w:r>
        <w:r>
          <w:rPr>
            <w:noProof/>
            <w:webHidden/>
          </w:rPr>
        </w:r>
        <w:r>
          <w:rPr>
            <w:noProof/>
            <w:webHidden/>
          </w:rPr>
          <w:fldChar w:fldCharType="separate"/>
        </w:r>
        <w:r w:rsidR="00732038">
          <w:rPr>
            <w:noProof/>
            <w:webHidden/>
          </w:rPr>
          <w:t>79</w:t>
        </w:r>
        <w:r>
          <w:rPr>
            <w:noProof/>
            <w:webHidden/>
          </w:rPr>
          <w:fldChar w:fldCharType="end"/>
        </w:r>
      </w:hyperlink>
    </w:p>
    <w:p w:rsidR="00A04AF9" w:rsidRDefault="004B0CD9" w:rsidP="00A04AF9">
      <w:pPr>
        <w:rPr>
          <w:noProof/>
        </w:rPr>
      </w:pPr>
      <w:r>
        <w:rPr>
          <w:noProof/>
        </w:rPr>
        <w:fldChar w:fldCharType="end"/>
      </w:r>
    </w:p>
    <w:p w:rsidR="00E141B1" w:rsidRDefault="00B06BF6">
      <w:pPr>
        <w:pStyle w:val="Heading1NoNumber"/>
      </w:pPr>
      <w:r w:rsidRPr="00606590">
        <w:lastRenderedPageBreak/>
        <w:t>Abstract</w:t>
      </w:r>
    </w:p>
    <w:p w:rsidR="00DD7822" w:rsidRDefault="00DD7822" w:rsidP="00CA427F">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660968" w:rsidRDefault="00B06BF6" w:rsidP="00CA427F">
      <w:pPr>
        <w:pStyle w:val="TOC1"/>
      </w:pPr>
      <w:r w:rsidRPr="00F66CBB">
        <w:t xml:space="preserve">The resulting mobile manipulator incorporates a suite of commercially-available sensors and processing hardware to enable the robot to operate as an intelligent agent alongside humans. </w:t>
      </w:r>
      <w:r w:rsidR="00DD7822">
        <w:t>The robot demonstrated its abilities by performing simple navigation and manipulation tasks in a laboratory setting, and will soon be</w:t>
      </w:r>
      <w:r w:rsidRPr="00F66CBB">
        <w:t xml:space="preserv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1" w:name="_Toc3354004521"/>
      <w:bookmarkStart w:id="2" w:name="_Toc335400452"/>
      <w:bookmarkStart w:id="3" w:name="_Toc353177957"/>
      <w:bookmarkStart w:id="4" w:name="_Toc352798778"/>
      <w:bookmarkStart w:id="5" w:name="_Toc353440047"/>
      <w:bookmarkStart w:id="6" w:name="_Toc353973870"/>
      <w:bookmarkEnd w:id="1"/>
      <w:bookmarkEnd w:id="2"/>
      <w:r>
        <w:lastRenderedPageBreak/>
        <w:t>Introduction</w:t>
      </w:r>
      <w:bookmarkEnd w:id="3"/>
      <w:bookmarkEnd w:id="4"/>
      <w:bookmarkEnd w:id="5"/>
      <w:bookmarkEnd w:id="6"/>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r>
        <w:lastRenderedPageBreak/>
        <w:t>One 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DD7822" w:rsidP="005B060D">
      <w:r>
        <w:t xml:space="preserve">In this project, a mobile industrial manipulator was created for research into autonomous kitting operations. </w:t>
      </w:r>
      <w:r w:rsidR="005B060D">
        <w:t>Some of the</w:t>
      </w:r>
      <w:r w:rsidR="00366D2F">
        <w:t xml:space="preserve"> </w:t>
      </w:r>
      <w:r w:rsidR="005B060D">
        <w:t>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w:t>
      </w:r>
      <w:r>
        <w:t>.</w:t>
      </w:r>
      <w:r w:rsidR="005B060D">
        <w:t xml:space="preserve"> The resulting platform is a mobile robot </w:t>
      </w:r>
      <w:r w:rsidR="002D6416">
        <w:t xml:space="preserve">named </w:t>
      </w:r>
      <w:r w:rsidR="00C26887">
        <w:t>ABBY</w:t>
      </w:r>
      <w:r w:rsidR="005B060D">
        <w:t>. At a total estimated cost of under $40,000</w:t>
      </w:r>
      <w:r w:rsidR="00312228">
        <w:t xml:space="preserve"> (See </w:t>
      </w:r>
      <w:r w:rsidR="004B0CD9">
        <w:fldChar w:fldCharType="begin"/>
      </w:r>
      <w:r w:rsidR="00312228">
        <w:instrText xml:space="preserve"> REF _Ref352755563 \h </w:instrText>
      </w:r>
      <w:r w:rsidR="004B0CD9">
        <w:fldChar w:fldCharType="separate"/>
      </w:r>
      <w:r w:rsidR="00732038">
        <w:t>Appendix 1: Bill of Materials</w:t>
      </w:r>
      <w:r w:rsidR="004B0CD9">
        <w:fldChar w:fldCharType="end"/>
      </w:r>
      <w:r w:rsidR="00312228">
        <w:t>)</w:t>
      </w:r>
      <w:r w:rsidR="005B060D">
        <w:t xml:space="preserve">, </w:t>
      </w:r>
      <w:r w:rsidR="00C26887">
        <w:t>ABBY</w:t>
      </w:r>
      <w:r w:rsidR="005B060D">
        <w:t xml:space="preserve"> is competitively priced with many stationary industrial manipulators. Furthermore, because </w:t>
      </w:r>
      <w:r w:rsidR="00C26887">
        <w:t>ABBY</w:t>
      </w:r>
      <w:r w:rsidR="005B060D">
        <w:t>’s components are commercially available</w:t>
      </w:r>
      <w:r>
        <w:t xml:space="preserve"> and mass produced</w:t>
      </w:r>
      <w:r w:rsidR="005B060D">
        <w:t xml:space="preserve">, they have been </w:t>
      </w:r>
      <w:r>
        <w:t>well-</w:t>
      </w:r>
      <w:r w:rsidR="005B060D">
        <w:t xml:space="preserve"> tested and </w:t>
      </w:r>
      <w:r>
        <w:t>exploit economies of scale to reduce costs</w:t>
      </w:r>
      <w:r w:rsidR="005B060D">
        <w:t>.</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 w:name="_Toc353177958"/>
      <w:bookmarkStart w:id="8" w:name="_Toc352798779"/>
      <w:bookmarkStart w:id="9" w:name="_Toc353440048"/>
      <w:bookmarkStart w:id="10" w:name="_Toc353973871"/>
      <w:r>
        <w:lastRenderedPageBreak/>
        <w:t>Industrial Mobile Manipulation</w:t>
      </w:r>
      <w:bookmarkEnd w:id="7"/>
      <w:bookmarkEnd w:id="8"/>
      <w:bookmarkEnd w:id="9"/>
      <w:bookmarkEnd w:id="10"/>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4B0CD9">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4B0CD9">
        <w:fldChar w:fldCharType="separate"/>
      </w:r>
      <w:r w:rsidR="0099775E" w:rsidRPr="0099775E">
        <w:t>[1]</w:t>
      </w:r>
      <w:r w:rsidR="004B0CD9">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4B0CD9">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4B0CD9">
        <w:fldChar w:fldCharType="separate"/>
      </w:r>
      <w:r w:rsidR="0099775E" w:rsidRPr="0099775E">
        <w:t>[2]</w:t>
      </w:r>
      <w:r w:rsidR="004B0CD9">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4B0CD9">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4B0CD9">
        <w:fldChar w:fldCharType="separate"/>
      </w:r>
      <w:r w:rsidR="0099775E" w:rsidRPr="0099775E">
        <w:t>[3]</w:t>
      </w:r>
      <w:r w:rsidR="004B0CD9">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4B0CD9">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4B0CD9">
        <w:fldChar w:fldCharType="separate"/>
      </w:r>
      <w:r w:rsidR="00DE7A2F" w:rsidRPr="00DE7A2F">
        <w:t>[4]</w:t>
      </w:r>
      <w:r w:rsidR="004B0CD9">
        <w:fldChar w:fldCharType="end"/>
      </w:r>
      <w:r w:rsidR="002D6416">
        <w:t>.</w:t>
      </w:r>
      <w:r w:rsidR="00E9706F">
        <w:t xml:space="preserve"> </w:t>
      </w:r>
      <w:r>
        <w:t xml:space="preserve">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4B0CD9">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4B0CD9">
        <w:fldChar w:fldCharType="separate"/>
      </w:r>
      <w:r w:rsidR="00DE7A2F" w:rsidRPr="00DE7A2F">
        <w:t>[5]</w:t>
      </w:r>
      <w:r w:rsidR="004B0CD9">
        <w:fldChar w:fldCharType="end"/>
      </w:r>
      <w:r w:rsidR="002D6416">
        <w:t>.</w:t>
      </w:r>
      <w:r>
        <w:t xml:space="preserve"> Although the Kiva system does not require prelaid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4B0CD9">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4B0CD9">
        <w:fldChar w:fldCharType="separate"/>
      </w:r>
      <w:r w:rsidR="00DE7A2F" w:rsidRPr="00DE7A2F">
        <w:t>[6]</w:t>
      </w:r>
      <w:r w:rsidR="004B0CD9">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4B0CD9">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4B0CD9">
        <w:fldChar w:fldCharType="separate"/>
      </w:r>
      <w:r w:rsidR="00DE7A2F" w:rsidRPr="00DE7A2F">
        <w:t>[7]</w:t>
      </w:r>
      <w:r w:rsidR="004B0CD9">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4B0CD9">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4B0CD9">
        <w:fldChar w:fldCharType="separate"/>
      </w:r>
      <w:r w:rsidR="00DE7A2F" w:rsidRPr="00DE7A2F">
        <w:t>[8]</w:t>
      </w:r>
      <w:r w:rsidR="004B0CD9">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1" w:name="_Toc352798780"/>
      <w:bookmarkStart w:id="12" w:name="_Toc353177959"/>
      <w:bookmarkStart w:id="13" w:name="_Toc353440049"/>
      <w:bookmarkStart w:id="14" w:name="_Toc353973872"/>
      <w:r>
        <w:lastRenderedPageBreak/>
        <w:t xml:space="preserve">ABBY—System </w:t>
      </w:r>
      <w:r w:rsidR="00021F0A">
        <w:t>Design</w:t>
      </w:r>
      <w:bookmarkEnd w:id="11"/>
      <w:bookmarkEnd w:id="12"/>
      <w:bookmarkEnd w:id="13"/>
      <w:bookmarkEnd w:id="14"/>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15" w:name="_Toc351468815"/>
    </w:p>
    <w:p w:rsidR="0043354B" w:rsidRDefault="009662D3" w:rsidP="0043354B">
      <w:pPr>
        <w:keepNext/>
      </w:pPr>
      <w:bookmarkStart w:id="1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16"/>
    </w:p>
    <w:p w:rsidR="009662D3" w:rsidRDefault="0043354B" w:rsidP="0043354B">
      <w:pPr>
        <w:pStyle w:val="Caption"/>
        <w:jc w:val="both"/>
      </w:pPr>
      <w:bookmarkStart w:id="17" w:name="_Toc353973916"/>
      <w:r>
        <w:t xml:space="preserve">Figure </w:t>
      </w:r>
      <w:r w:rsidR="004B0CD9">
        <w:fldChar w:fldCharType="begin"/>
      </w:r>
      <w:r w:rsidR="002F3F95">
        <w:instrText xml:space="preserve"> SEQ Figure \* ARABIC </w:instrText>
      </w:r>
      <w:r w:rsidR="004B0CD9">
        <w:fldChar w:fldCharType="separate"/>
      </w:r>
      <w:r w:rsidR="00732038">
        <w:rPr>
          <w:noProof/>
        </w:rPr>
        <w:t>1</w:t>
      </w:r>
      <w:r w:rsidR="004B0CD9">
        <w:rPr>
          <w:noProof/>
        </w:rPr>
        <w:fldChar w:fldCharType="end"/>
      </w:r>
      <w:r>
        <w:t>:</w:t>
      </w:r>
      <w:r w:rsidRPr="0043354B">
        <w:t xml:space="preserve"> </w:t>
      </w:r>
      <w:r>
        <w:t xml:space="preserve">An annotated rendering of </w:t>
      </w:r>
      <w:r w:rsidR="00DD7822">
        <w:t>ABBY</w:t>
      </w:r>
      <w:r>
        <w:t xml:space="preserve"> showing several major components.</w:t>
      </w:r>
      <w:bookmarkEnd w:id="17"/>
    </w:p>
    <w:p w:rsidR="00C82D64" w:rsidRDefault="00C82D64">
      <w:pPr>
        <w:pStyle w:val="Heading2"/>
      </w:pPr>
      <w:bookmarkStart w:id="18" w:name="_Toc353177960"/>
      <w:bookmarkStart w:id="19" w:name="_Toc352798781"/>
      <w:bookmarkStart w:id="20" w:name="_Toc353440051"/>
      <w:bookmarkStart w:id="21" w:name="_Toc353973873"/>
      <w:r>
        <w:t>Invacare Ranger Wheelchair Base</w:t>
      </w:r>
      <w:bookmarkEnd w:id="15"/>
      <w:bookmarkEnd w:id="18"/>
      <w:bookmarkEnd w:id="19"/>
      <w:bookmarkEnd w:id="20"/>
      <w:bookmarkEnd w:id="21"/>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4B0CD9">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4B0CD9">
        <w:fldChar w:fldCharType="separate"/>
      </w:r>
      <w:r w:rsidR="00FC6366" w:rsidRPr="00FC6366">
        <w:t>[9]</w:t>
      </w:r>
      <w:r w:rsidR="004B0CD9">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4B0CD9">
        <w:fldChar w:fldCharType="begin"/>
      </w:r>
      <w:r>
        <w:instrText xml:space="preserve"> REF _Ref353952281 \r \h </w:instrText>
      </w:r>
      <w:r w:rsidR="004B0CD9">
        <w:fldChar w:fldCharType="separate"/>
      </w:r>
      <w:r w:rsidR="00732038">
        <w:t>5.2</w:t>
      </w:r>
      <w:r w:rsidR="004B0CD9">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ins w:id="22" w:author="Edward Venator" w:date="2013-04-26T10:37:00Z">
        <w:r w:rsidR="000E1257">
          <w:t xml:space="preserve"> on tile floor</w:t>
        </w:r>
      </w:ins>
      <w:r>
        <w:t>. The same test was performed using constant rotational accelerations. From these tests, the maximum rotational acc</w:t>
      </w:r>
      <w:r w:rsidR="00244465">
        <w:t>eleration was determined to be about 0.1 rad/sec</w:t>
      </w:r>
      <w:r w:rsidR="00244465">
        <w:rPr>
          <w:vertAlign w:val="superscript"/>
        </w:rPr>
        <w:t>2</w:t>
      </w:r>
      <w:ins w:id="23" w:author="Edward Venator" w:date="2013-04-26T10:37:00Z">
        <w:r w:rsidR="000E1257">
          <w:t xml:space="preserve"> on tile floor</w:t>
        </w:r>
      </w:ins>
      <w:r>
        <w:t>.</w:t>
      </w:r>
    </w:p>
    <w:p w:rsidR="00C82D64" w:rsidRDefault="00C82D64">
      <w:pPr>
        <w:pStyle w:val="Heading2"/>
      </w:pPr>
      <w:bookmarkStart w:id="24" w:name="_Toc351468816"/>
      <w:bookmarkStart w:id="25" w:name="_Toc353177961"/>
      <w:bookmarkStart w:id="26" w:name="_Toc352798782"/>
      <w:bookmarkStart w:id="27" w:name="_Toc353440052"/>
      <w:bookmarkStart w:id="28" w:name="_Toc353973874"/>
      <w:r>
        <w:t>ABB IRB-120 Robotic Arm</w:t>
      </w:r>
      <w:bookmarkEnd w:id="24"/>
      <w:bookmarkEnd w:id="25"/>
      <w:bookmarkEnd w:id="26"/>
      <w:bookmarkEnd w:id="27"/>
      <w:bookmarkEnd w:id="28"/>
    </w:p>
    <w:p w:rsidR="00C82D64" w:rsidRDefault="00C82D64" w:rsidP="00CA427F">
      <w:r>
        <w:t>The manipulator on the robot is an ABB IRB-120 industrial robotic arm</w:t>
      </w:r>
      <w:r w:rsidR="004B0CD9">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4B0CD9">
        <w:fldChar w:fldCharType="separate"/>
      </w:r>
      <w:r w:rsidR="003D6362" w:rsidRPr="003D6362">
        <w:t>[10]</w:t>
      </w:r>
      <w:r w:rsidR="004B0CD9">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w:t>
      </w:r>
      <w:r>
        <w:lastRenderedPageBreak/>
        <w:t xml:space="preserve">25 kg and </w:t>
      </w:r>
      <w:r w:rsidR="00B243E8">
        <w:t>is</w:t>
      </w:r>
      <w:r>
        <w:t xml:space="preserve"> mounted to the extreme front of the robot, which means its weight exerts a 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4B0CD9">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4B0CD9">
        <w:fldChar w:fldCharType="separate"/>
      </w:r>
      <w:r w:rsidR="003D6362" w:rsidRPr="003D6362">
        <w:t>[10]</w:t>
      </w:r>
      <w:r w:rsidR="004B0CD9">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4B0CD9">
        <w:fldChar w:fldCharType="begin"/>
      </w:r>
      <w:r w:rsidR="00E44F80">
        <w:instrText xml:space="preserve"> REF _Ref353952320 \r \h </w:instrText>
      </w:r>
      <w:r w:rsidR="004B0CD9">
        <w:fldChar w:fldCharType="separate"/>
      </w:r>
      <w:r w:rsidR="00732038">
        <w:t>3.9</w:t>
      </w:r>
      <w:r w:rsidR="004B0CD9">
        <w:fldChar w:fldCharType="end"/>
      </w:r>
      <w:r>
        <w:t>.</w:t>
      </w:r>
    </w:p>
    <w:p w:rsidR="00C82D64" w:rsidRDefault="00C82D64">
      <w:pPr>
        <w:pStyle w:val="Heading2"/>
      </w:pPr>
      <w:bookmarkStart w:id="29" w:name="_Toc351468817"/>
      <w:bookmarkStart w:id="30" w:name="_Toc353177962"/>
      <w:bookmarkStart w:id="31" w:name="_Toc352798783"/>
      <w:bookmarkStart w:id="32" w:name="_Toc353440053"/>
      <w:bookmarkStart w:id="33" w:name="_Toc353973875"/>
      <w:r>
        <w:t>End Effector</w:t>
      </w:r>
      <w:bookmarkEnd w:id="29"/>
      <w:bookmarkEnd w:id="30"/>
      <w:bookmarkEnd w:id="31"/>
      <w:bookmarkEnd w:id="32"/>
      <w:bookmarkEnd w:id="33"/>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lastRenderedPageBreak/>
        <w:t>The gripper was primarily chosen based on cost and availability</w:t>
      </w:r>
      <w:r w:rsidR="00C82D64">
        <w:t xml:space="preserve">. A dexterous grasper like the BarrettHand costs about $30k, which would nearly double the cost of this robot. The 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kPa and </w:t>
      </w:r>
      <w:r w:rsidR="00E44F80">
        <w:t>turn it off</w:t>
      </w:r>
      <w:r>
        <w:t xml:space="preserve"> at 825 kPa. This control circuit can be seen in the power distribution diagram in</w:t>
      </w:r>
      <w:r w:rsidR="000E652D">
        <w:t xml:space="preserve"> </w:t>
      </w:r>
      <w:r w:rsidR="004B0CD9">
        <w:fldChar w:fldCharType="begin"/>
      </w:r>
      <w:r w:rsidR="000E652D">
        <w:instrText xml:space="preserve"> REF _Ref351926554 \h </w:instrText>
      </w:r>
      <w:r w:rsidR="004B0CD9">
        <w:fldChar w:fldCharType="separate"/>
      </w:r>
      <w:r w:rsidR="00732038">
        <w:t xml:space="preserve">Figure </w:t>
      </w:r>
      <w:r w:rsidR="00732038">
        <w:rPr>
          <w:noProof/>
        </w:rPr>
        <w:t>4</w:t>
      </w:r>
      <w:r w:rsidR="004B0CD9">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4B0CD9">
        <w:fldChar w:fldCharType="begin"/>
      </w:r>
      <w:r w:rsidR="002F3F95">
        <w:instrText xml:space="preserve"> REF _Ref353778933 </w:instrText>
      </w:r>
      <w:r w:rsidR="004B0CD9">
        <w:fldChar w:fldCharType="separate"/>
      </w:r>
      <w:r w:rsidR="00732038">
        <w:t xml:space="preserve">Figure </w:t>
      </w:r>
      <w:r w:rsidR="00732038">
        <w:rPr>
          <w:noProof/>
        </w:rPr>
        <w:t>2</w:t>
      </w:r>
      <w:r w:rsidR="004B0CD9">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t>
      </w:r>
      <w:r>
        <w:lastRenderedPageBreak/>
        <w:t xml:space="preserve">working pressure of the pneumatic system, which was set by the pneumatic system’s adjustable regulator to 275 kPa. The regulator can be set to any pressure up to the system’s maximum pressure of 825 kPa. The </w:t>
      </w:r>
      <w:r w:rsidR="008B7744">
        <w:t>working pressure</w:t>
      </w:r>
      <w:r>
        <w:t xml:space="preserve"> was chosen so that the gripping force would be great enough to ensure a strong grasp on manipulated objects without being so great as to damage them.</w:t>
      </w:r>
      <w:r w:rsidR="004B0CD9">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0E1257" w:rsidRPr="002D3390" w:rsidRDefault="000E1257" w:rsidP="00A77258">
                  <w:pPr>
                    <w:pStyle w:val="Caption"/>
                    <w:rPr>
                      <w:rFonts w:cs="Times New Roman"/>
                    </w:rPr>
                  </w:pPr>
                  <w:bookmarkStart w:id="34" w:name="_Ref353778933"/>
                  <w:bookmarkStart w:id="35" w:name="_Toc353973917"/>
                  <w:r>
                    <w:t xml:space="preserve">Figure </w:t>
                  </w:r>
                  <w:fldSimple w:instr=" SEQ Figure \* ARABIC ">
                    <w:r>
                      <w:rPr>
                        <w:noProof/>
                      </w:rPr>
                      <w:t>2</w:t>
                    </w:r>
                  </w:fldSimple>
                  <w:bookmarkEnd w:id="34"/>
                  <w:r w:rsidRPr="00A77258">
                    <w:t xml:space="preserve"> </w:t>
                  </w:r>
                  <w:bookmarkStart w:id="36" w:name="_Toc353951461"/>
                  <w:r>
                    <w:t xml:space="preserve">The electrical circuit to control the </w:t>
                  </w:r>
                  <w:r w:rsidRPr="00244465">
                    <w:t>pneumatic</w:t>
                  </w:r>
                  <w:r>
                    <w:t xml:space="preserve"> gripper</w:t>
                  </w:r>
                  <w:bookmarkEnd w:id="36"/>
                  <w:r>
                    <w:t xml:space="preserve"> using an Arduino microcontroller and a pneumatic solenoid valve.</w:t>
                  </w:r>
                  <w:bookmarkEnd w:id="35"/>
                </w:p>
              </w:txbxContent>
            </v:textbox>
            <w10:wrap type="topAndBottom"/>
          </v:shape>
        </w:pict>
      </w:r>
    </w:p>
    <w:p w:rsidR="00C82D64" w:rsidRDefault="00E44F80">
      <w:pPr>
        <w:pStyle w:val="Heading2"/>
      </w:pPr>
      <w:bookmarkStart w:id="37" w:name="_Toc351468818"/>
      <w:bookmarkStart w:id="38" w:name="_Toc353177963"/>
      <w:bookmarkStart w:id="39" w:name="_Toc352798784"/>
      <w:bookmarkStart w:id="40" w:name="_Toc353440054"/>
      <w:r>
        <w:rPr>
          <w:noProof/>
          <w:lang w:bidi="ar-SA"/>
        </w:rPr>
        <w:drawing>
          <wp:anchor distT="0" distB="0" distL="114300" distR="114300" simplePos="0" relativeHeight="251658240" behindDoc="0" locked="0" layoutInCell="1" allowOverlap="1">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Start w:id="41" w:name="_Toc353973876"/>
      <w:r w:rsidR="00C82D64">
        <w:t>Custom Frame Design</w:t>
      </w:r>
      <w:bookmarkEnd w:id="37"/>
      <w:bookmarkEnd w:id="38"/>
      <w:bookmarkEnd w:id="39"/>
      <w:bookmarkEnd w:id="40"/>
      <w:bookmarkEnd w:id="41"/>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w:t>
      </w:r>
      <w:r>
        <w:lastRenderedPageBreak/>
        <w:t xml:space="preserve">a prototype robot. </w:t>
      </w:r>
      <w:r w:rsidR="008B7744">
        <w:t xml:space="preserve">Because Bosch rail is aluminum, it is easy to machine, but strong and relatively light. </w:t>
      </w:r>
      <w:r>
        <w:t xml:space="preserve">Because T-slots do not require holes to be drilled in the rail for mounting, </w:t>
      </w:r>
      <w:r w:rsidR="008B7744">
        <w:t>the robot can be easily reconfigured without remachining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2" w:name="_Toc353973918"/>
      <w:r>
        <w:t xml:space="preserve">Figure </w:t>
      </w:r>
      <w:r w:rsidR="004B0CD9">
        <w:fldChar w:fldCharType="begin"/>
      </w:r>
      <w:r w:rsidR="002F3F95">
        <w:instrText xml:space="preserve"> SEQ Figure \* ARABIC </w:instrText>
      </w:r>
      <w:r w:rsidR="004B0CD9">
        <w:fldChar w:fldCharType="separate"/>
      </w:r>
      <w:r w:rsidR="00732038">
        <w:rPr>
          <w:noProof/>
        </w:rPr>
        <w:t>3</w:t>
      </w:r>
      <w:r w:rsidR="004B0CD9">
        <w:rPr>
          <w:noProof/>
        </w:rPr>
        <w:fldChar w:fldCharType="end"/>
      </w:r>
      <w:r>
        <w:t>: ABBY, a mobile industrial manipulator.</w:t>
      </w:r>
      <w:bookmarkEnd w:id="42"/>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w:t>
      </w:r>
      <w:r>
        <w:lastRenderedPageBreak/>
        <w:t>designed in 3D CAD software to place the center of mass as close to the center of the robot volume as possible</w:t>
      </w:r>
      <w:r w:rsidR="008B7744">
        <w:t xml:space="preserve"> to prevent tipping</w:t>
      </w:r>
      <w:r>
        <w:t>.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WiFi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w:t>
      </w:r>
      <w:r>
        <w:lastRenderedPageBreak/>
        <w:t xml:space="preserve">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43" w:name="_Toc351468819"/>
      <w:bookmarkStart w:id="44" w:name="_Toc353177964"/>
      <w:bookmarkStart w:id="45" w:name="_Toc352798785"/>
      <w:bookmarkStart w:id="46" w:name="_Toc353440055"/>
      <w:bookmarkStart w:id="47" w:name="_Toc353973877"/>
      <w:r>
        <w:t>Power</w:t>
      </w:r>
      <w:bookmarkEnd w:id="43"/>
      <w:bookmarkEnd w:id="44"/>
      <w:bookmarkEnd w:id="45"/>
      <w:bookmarkEnd w:id="46"/>
      <w:bookmarkEnd w:id="47"/>
    </w:p>
    <w:p w:rsidR="00FD7709" w:rsidRDefault="00FD7709" w:rsidP="00CA427F">
      <w:r>
        <w:rPr>
          <w:noProof/>
          <w:lang w:bidi="ar-SA"/>
        </w:rPr>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7709" w:rsidRDefault="00FD7709" w:rsidP="00CA427F">
      <w:pPr>
        <w:pStyle w:val="Caption"/>
      </w:pPr>
      <w:bookmarkStart w:id="48" w:name="_Ref351926554"/>
      <w:bookmarkStart w:id="49" w:name="_Toc351997938"/>
      <w:bookmarkStart w:id="50" w:name="_Toc353178055"/>
      <w:bookmarkStart w:id="51" w:name="_Toc353440139"/>
      <w:bookmarkStart w:id="52" w:name="_Toc353973919"/>
      <w:r>
        <w:t xml:space="preserve">Figure </w:t>
      </w:r>
      <w:r w:rsidR="004B0CD9">
        <w:fldChar w:fldCharType="begin"/>
      </w:r>
      <w:r w:rsidR="00851713">
        <w:instrText xml:space="preserve"> SEQ Figure \* ARABIC </w:instrText>
      </w:r>
      <w:r w:rsidR="004B0CD9">
        <w:fldChar w:fldCharType="separate"/>
      </w:r>
      <w:r w:rsidR="00732038">
        <w:rPr>
          <w:noProof/>
        </w:rPr>
        <w:t>4</w:t>
      </w:r>
      <w:r w:rsidR="004B0CD9">
        <w:fldChar w:fldCharType="end"/>
      </w:r>
      <w:bookmarkEnd w:id="48"/>
      <w:r>
        <w:t>: A block diagram of the power distribution system on the robot.</w:t>
      </w:r>
      <w:bookmarkEnd w:id="49"/>
      <w:bookmarkEnd w:id="50"/>
      <w:bookmarkEnd w:id="51"/>
      <w:bookmarkEnd w:id="52"/>
    </w:p>
    <w:p w:rsidR="00C82D64" w:rsidRDefault="00C82D64" w:rsidP="00CA427F">
      <w:r>
        <w:lastRenderedPageBreak/>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4B0CD9">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4B0CD9">
        <w:fldChar w:fldCharType="separate"/>
      </w:r>
      <w:r w:rsidR="003D6362" w:rsidRPr="003D6362">
        <w:t>[11]</w:t>
      </w:r>
      <w:r w:rsidR="004B0CD9">
        <w:fldChar w:fldCharType="end"/>
      </w:r>
      <w:r w:rsidR="002D6416">
        <w:t>,</w:t>
      </w:r>
      <w:r>
        <w:t xml:space="preserve"> which is powered </w:t>
      </w:r>
      <w:r>
        <w:lastRenderedPageBreak/>
        <w:t xml:space="preserve">from the main 24 volt bus. This bus powers the WiFi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B0322F">
        <w:trPr>
          <w:jc w:val="center"/>
        </w:trPr>
        <w:tc>
          <w:tcPr>
            <w:tcW w:w="4421" w:type="dxa"/>
          </w:tcPr>
          <w:p w:rsidR="00FD7709" w:rsidRDefault="00FD7709" w:rsidP="00CA427F">
            <w:commentRangeStart w:id="53"/>
            <w:r>
              <w:rPr>
                <w:noProof/>
                <w:lang w:bidi="ar-SA"/>
              </w:rPr>
              <w:drawing>
                <wp:inline distT="0" distB="0" distL="0" distR="0">
                  <wp:extent cx="2528726" cy="2057399"/>
                  <wp:effectExtent l="19050" t="0" r="492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6" cy="2057399"/>
                          </a:xfrm>
                          <a:prstGeom prst="rect">
                            <a:avLst/>
                          </a:prstGeom>
                        </pic:spPr>
                      </pic:pic>
                    </a:graphicData>
                  </a:graphic>
                </wp:inline>
              </w:drawing>
            </w:r>
            <w:commentRangeEnd w:id="53"/>
            <w:r w:rsidR="00A30EBD">
              <w:rPr>
                <w:rStyle w:val="CommentReference"/>
              </w:rPr>
              <w:commentReference w:id="53"/>
            </w:r>
          </w:p>
          <w:p w:rsidR="00FD7709" w:rsidRDefault="00FD7709" w:rsidP="00CA427F">
            <w:pPr>
              <w:pStyle w:val="Caption"/>
            </w:pPr>
            <w:bookmarkStart w:id="54" w:name="_Ref351927362"/>
            <w:bookmarkStart w:id="55" w:name="_Toc351997939"/>
            <w:bookmarkStart w:id="56" w:name="_Toc353178056"/>
            <w:bookmarkStart w:id="57" w:name="_Toc353973920"/>
            <w:r>
              <w:t xml:space="preserve">Figure </w:t>
            </w:r>
            <w:r w:rsidR="004B0CD9">
              <w:fldChar w:fldCharType="begin"/>
            </w:r>
            <w:r w:rsidR="00851713">
              <w:instrText xml:space="preserve"> SEQ Figure \* ARABIC </w:instrText>
            </w:r>
            <w:r w:rsidR="004B0CD9">
              <w:fldChar w:fldCharType="separate"/>
            </w:r>
            <w:r w:rsidR="00732038">
              <w:rPr>
                <w:noProof/>
              </w:rPr>
              <w:t>5</w:t>
            </w:r>
            <w:r w:rsidR="004B0CD9">
              <w:fldChar w:fldCharType="end"/>
            </w:r>
            <w:bookmarkEnd w:id="54"/>
            <w:r>
              <w:t>: 13.8 volt rail dropout when compressor turns on (before addition of filter).</w:t>
            </w:r>
            <w:bookmarkEnd w:id="55"/>
            <w:bookmarkEnd w:id="56"/>
            <w:bookmarkEnd w:id="57"/>
          </w:p>
        </w:tc>
        <w:tc>
          <w:tcPr>
            <w:tcW w:w="4421" w:type="dxa"/>
          </w:tcPr>
          <w:p w:rsidR="00FD7709" w:rsidRDefault="00FD7709" w:rsidP="00CA427F">
            <w:r>
              <w:rPr>
                <w:noProof/>
                <w:lang w:bidi="ar-SA"/>
              </w:rPr>
              <w:drawing>
                <wp:inline distT="0" distB="0" distL="0" distR="0">
                  <wp:extent cx="2499709" cy="205739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0" cstate="print"/>
                          <a:stretch>
                            <a:fillRect/>
                          </a:stretch>
                        </pic:blipFill>
                        <pic:spPr>
                          <a:xfrm>
                            <a:off x="0" y="0"/>
                            <a:ext cx="2499709" cy="2057399"/>
                          </a:xfrm>
                          <a:prstGeom prst="rect">
                            <a:avLst/>
                          </a:prstGeom>
                        </pic:spPr>
                      </pic:pic>
                    </a:graphicData>
                  </a:graphic>
                </wp:inline>
              </w:drawing>
            </w:r>
          </w:p>
          <w:p w:rsidR="00FD7709" w:rsidRDefault="00FD7709" w:rsidP="00CA427F">
            <w:pPr>
              <w:pStyle w:val="Caption"/>
            </w:pPr>
            <w:bookmarkStart w:id="58" w:name="_Ref351927434"/>
            <w:bookmarkStart w:id="59" w:name="_Toc351997940"/>
            <w:bookmarkStart w:id="60" w:name="_Toc353178057"/>
            <w:bookmarkStart w:id="61" w:name="_Toc353973921"/>
            <w:r>
              <w:t xml:space="preserve">Figure </w:t>
            </w:r>
            <w:r w:rsidR="004B0CD9">
              <w:fldChar w:fldCharType="begin"/>
            </w:r>
            <w:r w:rsidR="00851713">
              <w:instrText xml:space="preserve"> SEQ Figure \* ARABIC </w:instrText>
            </w:r>
            <w:r w:rsidR="004B0CD9">
              <w:fldChar w:fldCharType="separate"/>
            </w:r>
            <w:r w:rsidR="00732038">
              <w:rPr>
                <w:noProof/>
              </w:rPr>
              <w:t>6</w:t>
            </w:r>
            <w:r w:rsidR="004B0CD9">
              <w:fldChar w:fldCharType="end"/>
            </w:r>
            <w:bookmarkEnd w:id="58"/>
            <w:r>
              <w:t>: 13.8 volt rail during compressor turn-on after addition of an LC filter.</w:t>
            </w:r>
            <w:bookmarkEnd w:id="59"/>
            <w:bookmarkEnd w:id="60"/>
            <w:bookmarkEnd w:id="61"/>
          </w:p>
        </w:tc>
      </w:tr>
    </w:tbl>
    <w:p w:rsidR="00C82D64" w:rsidRDefault="00B0322F" w:rsidP="00B0322F">
      <w:r>
        <w:t xml:space="preserve">Because the compressor draws a large amount of current, the 13.8 volt regulator's output would drop to about 5 volts for approximately 450 ms (see </w:t>
      </w:r>
      <w:r w:rsidR="004B0CD9">
        <w:fldChar w:fldCharType="begin"/>
      </w:r>
      <w:r>
        <w:instrText xml:space="preserve"> REF _Ref351927362 \h </w:instrText>
      </w:r>
      <w:r w:rsidR="004B0CD9">
        <w:fldChar w:fldCharType="separate"/>
      </w:r>
      <w:r w:rsidR="00732038">
        <w:t xml:space="preserve">Figure </w:t>
      </w:r>
      <w:r w:rsidR="00732038">
        <w:rPr>
          <w:noProof/>
        </w:rPr>
        <w:t>5</w:t>
      </w:r>
      <w:r w:rsidR="004B0CD9">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r>
        <w:rPr>
          <w:rFonts w:ascii="Liberation Serif" w:hAnsi="Liberation Serif"/>
        </w:rPr>
        <w:t>μ</w:t>
      </w:r>
      <w:r>
        <w:t xml:space="preserve">H inductor acts as a current choke to limit the instantaneous current draw when the compressor turns on. </w:t>
      </w:r>
      <w:r w:rsidR="004B0CD9">
        <w:fldChar w:fldCharType="begin"/>
      </w:r>
      <w:r>
        <w:instrText xml:space="preserve"> REF _Ref351927434 \h </w:instrText>
      </w:r>
      <w:r w:rsidR="004B0CD9">
        <w:fldChar w:fldCharType="separate"/>
      </w:r>
      <w:r w:rsidR="00732038">
        <w:t xml:space="preserve">Figure </w:t>
      </w:r>
      <w:r w:rsidR="00732038">
        <w:rPr>
          <w:noProof/>
        </w:rPr>
        <w:t>6</w:t>
      </w:r>
      <w:r w:rsidR="004B0CD9">
        <w:fldChar w:fldCharType="end"/>
      </w:r>
      <w:r>
        <w:t xml:space="preserve"> shows that this filter kept the 13.8 volt rail from dropping below 10 volts, and it recovers to its nominal voltage in under 100 ms.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lastRenderedPageBreak/>
        <w:t>on</w:t>
      </w:r>
      <w:r w:rsidR="00E40487">
        <w:t xml:space="preserve"> the National Instruments Compact RIO that controls the drive base (see</w:t>
      </w:r>
      <w:r w:rsidR="002F3F95">
        <w:t xml:space="preserve"> Section </w:t>
      </w:r>
      <w:r w:rsidR="004B0CD9">
        <w:fldChar w:fldCharType="begin"/>
      </w:r>
      <w:r w:rsidR="002F3F95">
        <w:instrText xml:space="preserve"> REF _Ref353782793 \r </w:instrText>
      </w:r>
      <w:r w:rsidR="004B0CD9">
        <w:fldChar w:fldCharType="separate"/>
      </w:r>
      <w:r w:rsidR="00732038">
        <w:t>3.7</w:t>
      </w:r>
      <w:r w:rsidR="004B0CD9">
        <w:fldChar w:fldCharType="end"/>
      </w:r>
      <w:r w:rsidR="00E40487">
        <w:t xml:space="preserve">). The ADC monitors the main 24 volt bus, the 13.8 volt bus, the power supply to the cRIO (which is protected from rail droop by a peak detector, as shown in </w:t>
      </w:r>
      <w:r w:rsidR="004B0CD9">
        <w:fldChar w:fldCharType="begin"/>
      </w:r>
      <w:r w:rsidR="00610622">
        <w:instrText xml:space="preserve"> REF _Ref351926554 \h </w:instrText>
      </w:r>
      <w:r w:rsidR="004B0CD9">
        <w:fldChar w:fldCharType="separate"/>
      </w:r>
      <w:r w:rsidR="00732038">
        <w:t xml:space="preserve">Figure </w:t>
      </w:r>
      <w:r w:rsidR="00732038">
        <w:rPr>
          <w:noProof/>
        </w:rPr>
        <w:t>4</w:t>
      </w:r>
      <w:r w:rsidR="004B0CD9">
        <w:fldChar w:fldCharType="end"/>
      </w:r>
      <w:r w:rsidR="00E40487">
        <w:t>), and the rail that powers the drive base, which is switched on and off by the emergency stop circuit.</w:t>
      </w:r>
    </w:p>
    <w:p w:rsidR="00C82D64" w:rsidRDefault="00C82D64">
      <w:pPr>
        <w:pStyle w:val="Heading2"/>
      </w:pPr>
      <w:bookmarkStart w:id="62" w:name="_Toc351468820"/>
      <w:bookmarkStart w:id="63" w:name="_Toc352798786"/>
      <w:bookmarkStart w:id="64" w:name="_Toc353177965"/>
      <w:bookmarkStart w:id="65" w:name="_Toc353440056"/>
      <w:bookmarkStart w:id="66" w:name="_Toc353973878"/>
      <w:r>
        <w:t>Sensors</w:t>
      </w:r>
      <w:bookmarkEnd w:id="62"/>
      <w:bookmarkEnd w:id="63"/>
      <w:bookmarkEnd w:id="64"/>
      <w:bookmarkEnd w:id="65"/>
      <w:bookmarkEnd w:id="66"/>
    </w:p>
    <w:p w:rsidR="008456AF" w:rsidRDefault="00FE30C5" w:rsidP="00FD59C9">
      <w:pPr>
        <w:keepNext/>
        <w:jc w:val="center"/>
      </w:pPr>
      <w:bookmarkStart w:id="67" w:name="_Toc351468821"/>
      <w:r>
        <w:rPr>
          <w:noProof/>
          <w:lang w:bidi="ar-SA"/>
        </w:rPr>
        <w:drawing>
          <wp:inline distT="0" distB="0" distL="0" distR="0">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1"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68" w:name="_Toc353440140"/>
      <w:bookmarkStart w:id="69" w:name="_Toc353973922"/>
      <w:r>
        <w:t xml:space="preserve">Figure </w:t>
      </w:r>
      <w:r w:rsidR="004B0CD9">
        <w:fldChar w:fldCharType="begin"/>
      </w:r>
      <w:r>
        <w:instrText xml:space="preserve"> SEQ Figure \* ARABIC </w:instrText>
      </w:r>
      <w:r w:rsidR="004B0CD9">
        <w:fldChar w:fldCharType="separate"/>
      </w:r>
      <w:r w:rsidR="00732038">
        <w:rPr>
          <w:noProof/>
        </w:rPr>
        <w:t>7</w:t>
      </w:r>
      <w:r w:rsidR="004B0CD9">
        <w:fldChar w:fldCharType="end"/>
      </w:r>
      <w:r>
        <w:t xml:space="preserve">: </w:t>
      </w:r>
      <w:r w:rsidR="00A642A9">
        <w:t>A block diagram of the s</w:t>
      </w:r>
      <w:r>
        <w:t>ensors and computing hardware on ABBY</w:t>
      </w:r>
      <w:bookmarkEnd w:id="68"/>
      <w:r w:rsidR="00A642A9">
        <w:t>, showing all data connections</w:t>
      </w:r>
      <w:bookmarkEnd w:id="69"/>
    </w:p>
    <w:bookmarkEnd w:id="67"/>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 xml:space="preserve">e a very high resolution output (0.7 </w:t>
      </w:r>
      <w:r w:rsidR="00FD0F15">
        <w:lastRenderedPageBreak/>
        <w:t>mm per encoder tick)</w:t>
      </w:r>
      <w:r>
        <w:t>. The output of the wheel encoders is differentiated to get the wheel 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FD59C9">
            <w:bookmarkStart w:id="70" w:name="_Toc351468824"/>
            <w:r>
              <w:rPr>
                <w:noProof/>
                <w:lang w:bidi="ar-SA"/>
              </w:rPr>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2"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3"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71" w:name="_Toc351997941"/>
            <w:bookmarkStart w:id="72" w:name="_Toc353178058"/>
            <w:bookmarkStart w:id="73" w:name="_Toc353440141"/>
            <w:bookmarkStart w:id="74" w:name="_Toc353973923"/>
            <w:r w:rsidRPr="002F3F95">
              <w:t xml:space="preserve">Figure </w:t>
            </w:r>
            <w:r w:rsidR="004B0CD9" w:rsidRPr="002F3F95">
              <w:fldChar w:fldCharType="begin"/>
            </w:r>
            <w:r w:rsidRPr="002F3F95">
              <w:instrText xml:space="preserve"> SEQ Figure \* ARABIC </w:instrText>
            </w:r>
            <w:r w:rsidR="004B0CD9" w:rsidRPr="002F3F95">
              <w:fldChar w:fldCharType="separate"/>
            </w:r>
            <w:r w:rsidR="00732038">
              <w:rPr>
                <w:noProof/>
              </w:rPr>
              <w:t>8</w:t>
            </w:r>
            <w:r w:rsidR="004B0CD9" w:rsidRPr="002F3F95">
              <w:fldChar w:fldCharType="end"/>
            </w:r>
            <w:r w:rsidRPr="002F3F95">
              <w:t xml:space="preserve">: </w:t>
            </w:r>
            <w:bookmarkEnd w:id="71"/>
            <w:bookmarkEnd w:id="72"/>
            <w:bookmarkEnd w:id="73"/>
            <w:r w:rsidR="00A642A9">
              <w:t>A side view of the robot, showing the Kinect's field of view</w:t>
            </w:r>
            <w:bookmarkEnd w:id="74"/>
          </w:p>
        </w:tc>
        <w:tc>
          <w:tcPr>
            <w:tcW w:w="4788" w:type="dxa"/>
          </w:tcPr>
          <w:p w:rsidR="00FD59C9" w:rsidRPr="002F3F95" w:rsidRDefault="00FD59C9" w:rsidP="00A642A9">
            <w:pPr>
              <w:pStyle w:val="Quote"/>
              <w:rPr>
                <w:noProof/>
                <w:lang w:bidi="ar-SA"/>
              </w:rPr>
            </w:pPr>
            <w:bookmarkStart w:id="75" w:name="_Toc351997942"/>
            <w:bookmarkStart w:id="76" w:name="_Toc353178059"/>
            <w:bookmarkStart w:id="77" w:name="_Toc353440142"/>
            <w:bookmarkStart w:id="78" w:name="_Toc353973924"/>
            <w:r w:rsidRPr="002F3F95">
              <w:t xml:space="preserve">Figure </w:t>
            </w:r>
            <w:r w:rsidR="004B0CD9" w:rsidRPr="002F3F95">
              <w:fldChar w:fldCharType="begin"/>
            </w:r>
            <w:r w:rsidRPr="002F3F95">
              <w:instrText xml:space="preserve"> SEQ Figure \* ARABIC </w:instrText>
            </w:r>
            <w:r w:rsidR="004B0CD9" w:rsidRPr="002F3F95">
              <w:fldChar w:fldCharType="separate"/>
            </w:r>
            <w:r w:rsidR="00732038">
              <w:rPr>
                <w:noProof/>
              </w:rPr>
              <w:t>9</w:t>
            </w:r>
            <w:r w:rsidR="004B0CD9" w:rsidRPr="002F3F95">
              <w:fldChar w:fldCharType="end"/>
            </w:r>
            <w:r w:rsidRPr="002F3F95">
              <w:t xml:space="preserve">: </w:t>
            </w:r>
            <w:bookmarkEnd w:id="75"/>
            <w:bookmarkEnd w:id="76"/>
            <w:bookmarkEnd w:id="77"/>
            <w:r w:rsidR="00A642A9">
              <w:t>A close-up view of the Kinect mounted to the robot, showing the mounting bracket</w:t>
            </w:r>
            <w:bookmarkEnd w:id="78"/>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70"/>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79" w:name="_Toc351468825"/>
      <w:bookmarkStart w:id="80" w:name="_Ref352767044"/>
      <w:bookmarkStart w:id="81" w:name="_Ref352767101"/>
      <w:bookmarkStart w:id="82" w:name="_Toc353177966"/>
      <w:bookmarkStart w:id="83" w:name="_Toc352798787"/>
      <w:bookmarkStart w:id="84" w:name="_Toc353440057"/>
      <w:bookmarkStart w:id="85" w:name="_Ref353782793"/>
      <w:bookmarkStart w:id="86" w:name="_Toc353973879"/>
      <w:r>
        <w:t>Computing Hardware</w:t>
      </w:r>
      <w:bookmarkEnd w:id="79"/>
      <w:bookmarkEnd w:id="80"/>
      <w:bookmarkEnd w:id="81"/>
      <w:bookmarkEnd w:id="82"/>
      <w:bookmarkEnd w:id="83"/>
      <w:bookmarkEnd w:id="84"/>
      <w:bookmarkEnd w:id="85"/>
      <w:bookmarkEnd w:id="86"/>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4B0CD9">
        <w:fldChar w:fldCharType="begin"/>
      </w:r>
      <w:r w:rsidR="00A642A9">
        <w:instrText xml:space="preserve"> REF _Ref352755563 \h </w:instrText>
      </w:r>
      <w:r w:rsidR="004B0CD9">
        <w:fldChar w:fldCharType="separate"/>
      </w:r>
      <w:r w:rsidR="00732038">
        <w:t>Appendix 1: Bill of Materials</w:t>
      </w:r>
      <w:r w:rsidR="004B0CD9">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lastRenderedPageBreak/>
        <w:t>In addition to the FPGA, the robot uses the cRIO’s PowerPC processor for low-level processing related to the operation and control of the drive base. The robot’s physical state observer (PSO) takes in the current encoder counts and uses a Kalman filter to generate an estimate of the robot’s current position. The PSO used on this r</w:t>
      </w:r>
      <w:r w:rsidR="00380F8D">
        <w:t xml:space="preserve">obot is described in detail in </w:t>
      </w:r>
      <w:r w:rsidR="004B0CD9">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4B0CD9">
        <w:fldChar w:fldCharType="separate"/>
      </w:r>
      <w:r w:rsidR="00D804A3" w:rsidRPr="00D804A3">
        <w:t>[12]</w:t>
      </w:r>
      <w:r w:rsidR="004B0CD9">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87" w:name="_Toc352766488"/>
      <w:bookmarkStart w:id="88" w:name="_Toc352766621"/>
      <w:bookmarkStart w:id="89" w:name="_Toc352766723"/>
      <w:bookmarkStart w:id="90" w:name="_Toc353152011"/>
      <w:bookmarkStart w:id="91" w:name="_Toc353177700"/>
      <w:bookmarkStart w:id="92" w:name="_Toc353177970"/>
      <w:bookmarkStart w:id="93" w:name="_Toc353435056"/>
      <w:bookmarkStart w:id="94" w:name="_Toc353435164"/>
      <w:bookmarkStart w:id="95" w:name="_Toc353435272"/>
      <w:bookmarkStart w:id="96" w:name="_Toc353439996"/>
      <w:bookmarkStart w:id="97" w:name="_Toc353440061"/>
      <w:bookmarkStart w:id="98" w:name="__RefHeading__530_1800207281"/>
      <w:bookmarkStart w:id="99" w:name="_Toc352795593"/>
      <w:bookmarkStart w:id="100" w:name="_Toc352798791"/>
      <w:bookmarkStart w:id="101" w:name="_Toc353177971"/>
      <w:bookmarkStart w:id="102" w:name="_Toc351468829"/>
      <w:bookmarkStart w:id="103" w:name="_Toc352798792"/>
      <w:bookmarkStart w:id="104" w:name="_Toc353440062"/>
      <w:bookmarkStart w:id="105" w:name="_Toc353973880"/>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4C3DE8">
        <w:t>R</w:t>
      </w:r>
      <w:r w:rsidR="001B61F0">
        <w:t xml:space="preserve">obot </w:t>
      </w:r>
      <w:r w:rsidRPr="004C3DE8">
        <w:t>O</w:t>
      </w:r>
      <w:r w:rsidR="001B61F0">
        <w:t xml:space="preserve">perating </w:t>
      </w:r>
      <w:r w:rsidRPr="004C3DE8">
        <w:t>S</w:t>
      </w:r>
      <w:r w:rsidR="001B61F0">
        <w:t>ystem</w:t>
      </w:r>
      <w:bookmarkEnd w:id="101"/>
      <w:bookmarkEnd w:id="102"/>
      <w:bookmarkEnd w:id="103"/>
      <w:bookmarkEnd w:id="104"/>
      <w:bookmarkEnd w:id="105"/>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4B0CD9">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4B0CD9">
        <w:fldChar w:fldCharType="separate"/>
      </w:r>
      <w:r w:rsidR="00D804A3" w:rsidRPr="00D804A3">
        <w:t>[13]</w:t>
      </w:r>
      <w:r w:rsidR="004B0CD9">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4B0CD9">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4B0CD9">
        <w:fldChar w:fldCharType="separate"/>
      </w:r>
      <w:r w:rsidR="00D804A3" w:rsidRPr="00D804A3">
        <w:t>[13]</w:t>
      </w:r>
      <w:r w:rsidR="004B0CD9">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4B0CD9">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4B0CD9">
        <w:fldChar w:fldCharType="separate"/>
      </w:r>
      <w:r w:rsidR="00D804A3" w:rsidRPr="00D804A3">
        <w:t>[14]</w:t>
      </w:r>
      <w:r w:rsidR="004B0CD9">
        <w:fldChar w:fldCharType="end"/>
      </w:r>
      <w:r w:rsidR="002D6416">
        <w:t>.</w:t>
      </w:r>
    </w:p>
    <w:p w:rsidR="00E141B1" w:rsidRDefault="00C82D64">
      <w:pPr>
        <w:pStyle w:val="Heading3"/>
      </w:pPr>
      <w:bookmarkStart w:id="106" w:name="_Toc351468830"/>
      <w:bookmarkStart w:id="107" w:name="_Toc353177972"/>
      <w:bookmarkStart w:id="108" w:name="_Toc352798793"/>
      <w:bookmarkStart w:id="109" w:name="_Toc353440063"/>
      <w:bookmarkStart w:id="110" w:name="_Toc353973881"/>
      <w:r>
        <w:t>The Robot Model</w:t>
      </w:r>
      <w:bookmarkEnd w:id="106"/>
      <w:bookmarkEnd w:id="107"/>
      <w:bookmarkEnd w:id="108"/>
      <w:bookmarkEnd w:id="109"/>
      <w:bookmarkEnd w:id="110"/>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Rviz GUI application. </w:t>
      </w:r>
      <w:r w:rsidR="00C26887">
        <w:t>ABBY</w:t>
      </w:r>
      <w:r>
        <w:t xml:space="preserve"> is fully defined in a modular URDF file generated using the ROS </w:t>
      </w:r>
      <w:r w:rsidR="00476E73">
        <w:t>x</w:t>
      </w:r>
      <w:r>
        <w:t xml:space="preserve">acro system of </w:t>
      </w:r>
      <w:r w:rsidR="00476E73">
        <w:t>XML</w:t>
      </w:r>
      <w:r>
        <w:t xml:space="preserve"> generation macros. </w:t>
      </w:r>
    </w:p>
    <w:p w:rsidR="00C82D64" w:rsidRDefault="00C82D64" w:rsidP="00CA427F">
      <w:r>
        <w:lastRenderedPageBreak/>
        <w:t xml:space="preserve">The robot frame is defined in the URDF as a series of links joined by fixed joints.  The visual, collision, and inertial data for each of the links </w:t>
      </w:r>
      <w:del w:id="111" w:author="Edward Venator" w:date="2013-04-26T10:42:00Z">
        <w:r w:rsidDel="00A30EBD">
          <w:delText xml:space="preserve">was </w:delText>
        </w:r>
      </w:del>
      <w:ins w:id="112" w:author="Edward Venator" w:date="2013-04-26T10:42:00Z">
        <w:r w:rsidR="00A30EBD">
          <w:t>were</w:t>
        </w:r>
        <w:r w:rsidR="00A30EBD">
          <w:t xml:space="preserve"> </w:t>
        </w:r>
      </w:ins>
      <w:r>
        <w:t>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xacro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25F9" w:rsidRDefault="002325F9" w:rsidP="002325F9">
      <w:pPr>
        <w:pStyle w:val="Caption"/>
        <w:jc w:val="both"/>
        <w:rPr>
          <w:highlight w:val="yellow"/>
        </w:rPr>
      </w:pPr>
      <w:bookmarkStart w:id="113" w:name="_Toc351997943"/>
      <w:bookmarkStart w:id="114" w:name="_Toc353178060"/>
      <w:bookmarkStart w:id="115" w:name="_Toc353973925"/>
      <w:r>
        <w:t xml:space="preserve">Figure </w:t>
      </w:r>
      <w:r w:rsidR="004B0CD9">
        <w:fldChar w:fldCharType="begin"/>
      </w:r>
      <w:r>
        <w:instrText xml:space="preserve"> SEQ Figure \* ARABIC </w:instrText>
      </w:r>
      <w:r w:rsidR="004B0CD9">
        <w:fldChar w:fldCharType="separate"/>
      </w:r>
      <w:r w:rsidR="00732038">
        <w:rPr>
          <w:noProof/>
        </w:rPr>
        <w:t>10</w:t>
      </w:r>
      <w:r w:rsidR="004B0CD9">
        <w:fldChar w:fldCharType="end"/>
      </w:r>
      <w:r>
        <w:t>:ABBY’s robot model, LIDAR data (green points), and Kinect point cloud (multicolored points) visualized in Rviz</w:t>
      </w:r>
      <w:bookmarkEnd w:id="113"/>
      <w:bookmarkEnd w:id="114"/>
      <w:bookmarkEnd w:id="115"/>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6" w:name="__RefHeading__536_1800207281"/>
      <w:bookmarkStart w:id="117" w:name="_Toc351468831"/>
      <w:bookmarkStart w:id="118" w:name="_Toc353177973"/>
      <w:bookmarkStart w:id="119" w:name="_Toc352798794"/>
      <w:bookmarkStart w:id="120" w:name="_Toc353440064"/>
      <w:bookmarkStart w:id="121" w:name="_Ref353952320"/>
      <w:bookmarkStart w:id="122" w:name="_Toc353973882"/>
      <w:bookmarkEnd w:id="116"/>
      <w:r>
        <w:t>Hardware Drivers</w:t>
      </w:r>
      <w:bookmarkEnd w:id="117"/>
      <w:bookmarkEnd w:id="118"/>
      <w:bookmarkEnd w:id="119"/>
      <w:bookmarkEnd w:id="120"/>
      <w:bookmarkEnd w:id="121"/>
      <w:bookmarkEnd w:id="122"/>
    </w:p>
    <w:p w:rsidR="00C82D64" w:rsidRDefault="00C82D64" w:rsidP="00CA427F">
      <w:bookmarkStart w:id="123" w:name="__RefHeading__532_1800207281"/>
      <w:bookmarkEnd w:id="123"/>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4B0CD9">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4B0CD9">
        <w:fldChar w:fldCharType="separate"/>
      </w:r>
      <w:r w:rsidR="00D804A3" w:rsidRPr="00D804A3">
        <w:t>[15]</w:t>
      </w:r>
      <w:r w:rsidR="004B0CD9">
        <w:fldChar w:fldCharType="end"/>
      </w:r>
      <w:r w:rsidR="004B0CD9">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4B0CD9">
        <w:fldChar w:fldCharType="separate"/>
      </w:r>
      <w:r w:rsidR="00D804A3" w:rsidRPr="00D804A3">
        <w:t>[16]</w:t>
      </w:r>
      <w:r w:rsidR="004B0CD9">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4B0CD9">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4B0CD9">
        <w:fldChar w:fldCharType="separate"/>
      </w:r>
      <w:r w:rsidR="00FC6366" w:rsidRPr="00FC6366">
        <w:t>[9]</w:t>
      </w:r>
      <w:r w:rsidR="004B0CD9">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24" w:name="__RefHeading__534_1800207281"/>
      <w:bookmarkEnd w:id="124"/>
      <w:r>
        <w:t xml:space="preserve">The mobile base is controlled by software running on the cRIO, as described </w:t>
      </w:r>
      <w:r w:rsidR="002325F9">
        <w:t>in S</w:t>
      </w:r>
      <w:r w:rsidR="00C23EE7">
        <w:t xml:space="preserve">ection </w:t>
      </w:r>
      <w:r w:rsidR="004B0CD9">
        <w:fldChar w:fldCharType="begin"/>
      </w:r>
      <w:r w:rsidR="00C23EE7">
        <w:instrText xml:space="preserve"> REF _Ref352767044 \r \h </w:instrText>
      </w:r>
      <w:r w:rsidR="004B0CD9">
        <w:fldChar w:fldCharType="separate"/>
      </w:r>
      <w:r w:rsidR="00732038">
        <w:t>3.7</w:t>
      </w:r>
      <w:r w:rsidR="004B0CD9">
        <w:fldChar w:fldCharType="end"/>
      </w:r>
      <w:r w:rsidR="00C23EE7">
        <w:t xml:space="preserve"> </w:t>
      </w:r>
      <w:r w:rsidR="004B0CD9">
        <w:fldChar w:fldCharType="begin"/>
      </w:r>
      <w:r w:rsidR="00C23EE7">
        <w:instrText xml:space="preserve"> REF _Ref352767101 \p \h </w:instrText>
      </w:r>
      <w:r w:rsidR="004B0CD9">
        <w:fldChar w:fldCharType="separate"/>
      </w:r>
      <w:r w:rsidR="00732038">
        <w:t>above</w:t>
      </w:r>
      <w:r w:rsidR="004B0CD9">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w:t>
      </w:r>
      <w:del w:id="125" w:author="Edward Venator" w:date="2013-04-26T10:42:00Z">
        <w:r w:rsidDel="00A30EBD">
          <w:delText xml:space="preserve">is </w:delText>
        </w:r>
      </w:del>
      <w:ins w:id="126" w:author="Edward Venator" w:date="2013-04-26T10:42:00Z">
        <w:r w:rsidR="00A30EBD">
          <w:t>are</w:t>
        </w:r>
        <w:r w:rsidR="00A30EBD">
          <w:t xml:space="preserve"> </w:t>
        </w:r>
      </w:ins>
      <w:r>
        <w:t xml:space="preserve">checked to ensure that all of the encoders are updating properly, and voltage data </w:t>
      </w:r>
      <w:del w:id="127" w:author="Edward Venator" w:date="2013-04-26T10:42:00Z">
        <w:r w:rsidDel="00A30EBD">
          <w:delText xml:space="preserve">is </w:delText>
        </w:r>
      </w:del>
      <w:ins w:id="128" w:author="Edward Venator" w:date="2013-04-26T10:42:00Z">
        <w:r w:rsidR="00A30EBD">
          <w:t>are</w:t>
        </w:r>
        <w:r w:rsidR="00A30EBD">
          <w:t xml:space="preserve"> </w:t>
        </w:r>
      </w:ins>
      <w:r>
        <w:t xml:space="preserve">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w:t>
      </w:r>
      <w:r>
        <w:lastRenderedPageBreak/>
        <w:t>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4B0CD9">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4B0CD9">
        <w:fldChar w:fldCharType="separate"/>
      </w:r>
      <w:r w:rsidR="00D804A3" w:rsidRPr="00D804A3">
        <w:t>[17]</w:t>
      </w:r>
      <w:r w:rsidR="004B0CD9">
        <w:fldChar w:fldCharType="end"/>
      </w:r>
      <w:r>
        <w:t xml:space="preserve">. </w:t>
      </w:r>
      <w:r w:rsidRPr="00434800">
        <w:t xml:space="preserve">In order to implement a service on the Arduino, changes were made to the ROS Serial bridge node and microcontroller code </w:t>
      </w:r>
      <w:r>
        <w:t>to enable support of services</w:t>
      </w:r>
      <w:r w:rsidR="004B0CD9">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4B0CD9">
        <w:fldChar w:fldCharType="separate"/>
      </w:r>
      <w:r w:rsidR="00D804A3" w:rsidRPr="00D804A3">
        <w:t>[18]</w:t>
      </w:r>
      <w:r w:rsidR="004B0CD9">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4B0CD9">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4B0CD9">
        <w:fldChar w:fldCharType="separate"/>
      </w:r>
      <w:r w:rsidR="00D804A3" w:rsidRPr="00D804A3">
        <w:t>[19]</w:t>
      </w:r>
      <w:r w:rsidR="004B0CD9">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4B0CD9">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4B0CD9">
        <w:fldChar w:fldCharType="separate"/>
      </w:r>
      <w:r w:rsidR="00D804A3" w:rsidRPr="00D804A3">
        <w:t>[20]</w:t>
      </w:r>
      <w:r w:rsidR="004B0CD9">
        <w:fldChar w:fldCharType="end"/>
      </w:r>
      <w:r w:rsidR="002D6416">
        <w:t>.</w:t>
      </w:r>
    </w:p>
    <w:p w:rsidR="00021F0A" w:rsidRDefault="00021F0A">
      <w:pPr>
        <w:pStyle w:val="Heading1"/>
      </w:pPr>
      <w:bookmarkStart w:id="129" w:name="_Toc353152015"/>
      <w:bookmarkStart w:id="130" w:name="_Toc353177704"/>
      <w:bookmarkStart w:id="131" w:name="_Toc353177974"/>
      <w:bookmarkStart w:id="132" w:name="_Toc353435060"/>
      <w:bookmarkStart w:id="133" w:name="_Toc353435168"/>
      <w:bookmarkStart w:id="134" w:name="_Toc353435276"/>
      <w:bookmarkStart w:id="135" w:name="_Toc353440000"/>
      <w:bookmarkStart w:id="136" w:name="_Toc353440065"/>
      <w:bookmarkStart w:id="137" w:name="_Toc352795597"/>
      <w:bookmarkStart w:id="138" w:name="_Toc352798795"/>
      <w:bookmarkStart w:id="139" w:name="_Toc353177975"/>
      <w:bookmarkStart w:id="140" w:name="_Toc352798796"/>
      <w:bookmarkStart w:id="141" w:name="_Toc353440066"/>
      <w:bookmarkStart w:id="142" w:name="_Toc353973883"/>
      <w:bookmarkEnd w:id="129"/>
      <w:bookmarkEnd w:id="130"/>
      <w:bookmarkEnd w:id="131"/>
      <w:bookmarkEnd w:id="132"/>
      <w:bookmarkEnd w:id="133"/>
      <w:bookmarkEnd w:id="134"/>
      <w:bookmarkEnd w:id="135"/>
      <w:bookmarkEnd w:id="136"/>
      <w:bookmarkEnd w:id="137"/>
      <w:bookmarkEnd w:id="138"/>
      <w:r>
        <w:lastRenderedPageBreak/>
        <w:t>Experimental Software</w:t>
      </w:r>
      <w:bookmarkEnd w:id="139"/>
      <w:bookmarkEnd w:id="140"/>
      <w:bookmarkEnd w:id="141"/>
      <w:bookmarkEnd w:id="142"/>
    </w:p>
    <w:p w:rsidR="00E141B1" w:rsidRDefault="00F211F4" w:rsidP="00F211F4">
      <w:bookmarkStart w:id="143" w:name="_Toc351559255"/>
      <w:r>
        <w:t>New software packages were developed and integrated with existing open source packages for ABBY. Some of these packages increase the capabilities of the platform, and other</w:t>
      </w:r>
      <w:ins w:id="144" w:author="Edward Venator" w:date="2013-04-26T10:43:00Z">
        <w:r w:rsidR="00A30EBD">
          <w:t>s</w:t>
        </w:r>
      </w:ins>
      <w:r>
        <w:t xml:space="preserve"> </w:t>
      </w:r>
      <w:del w:id="145" w:author="Edward Venator" w:date="2013-04-26T10:43:00Z">
        <w:r w:rsidDel="00A30EBD">
          <w:delText xml:space="preserve">ware </w:delText>
        </w:r>
      </w:del>
      <w:ins w:id="146" w:author="Edward Venator" w:date="2013-04-26T10:43:00Z">
        <w:r w:rsidR="00A30EBD">
          <w:t>w</w:t>
        </w:r>
        <w:r w:rsidR="00A30EBD">
          <w:t>e</w:t>
        </w:r>
        <w:r w:rsidR="00A30EBD">
          <w:t xml:space="preserve">re </w:t>
        </w:r>
      </w:ins>
      <w:r>
        <w:t>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47" w:name="_Toc352795599"/>
      <w:bookmarkStart w:id="148" w:name="_Toc352798797"/>
      <w:bookmarkStart w:id="149" w:name="_Toc352795600"/>
      <w:bookmarkStart w:id="150" w:name="_Toc352798798"/>
      <w:bookmarkStart w:id="151" w:name="_Toc352795601"/>
      <w:bookmarkStart w:id="152" w:name="_Toc352798799"/>
      <w:bookmarkStart w:id="153" w:name="_Toc352795602"/>
      <w:bookmarkStart w:id="154" w:name="_Toc352798800"/>
      <w:bookmarkStart w:id="155" w:name="_Toc352798801"/>
      <w:bookmarkStart w:id="156" w:name="_Toc353440067"/>
      <w:bookmarkStart w:id="157" w:name="_Toc353973884"/>
      <w:bookmarkEnd w:id="147"/>
      <w:bookmarkEnd w:id="148"/>
      <w:bookmarkEnd w:id="149"/>
      <w:bookmarkEnd w:id="150"/>
      <w:bookmarkEnd w:id="151"/>
      <w:bookmarkEnd w:id="152"/>
      <w:bookmarkEnd w:id="153"/>
      <w:bookmarkEnd w:id="154"/>
      <w:r>
        <w:t>Mobile Base Planning</w:t>
      </w:r>
      <w:bookmarkEnd w:id="155"/>
      <w:bookmarkEnd w:id="156"/>
      <w:bookmarkEnd w:id="157"/>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58" w:name="_Toc353152017"/>
      <w:bookmarkStart w:id="159" w:name="_Toc353177706"/>
      <w:bookmarkStart w:id="160" w:name="_Toc353177976"/>
      <w:bookmarkStart w:id="161" w:name="_Toc353152020"/>
      <w:bookmarkStart w:id="162" w:name="_Toc353177709"/>
      <w:bookmarkStart w:id="163" w:name="_Toc353177979"/>
      <w:bookmarkStart w:id="164" w:name="_Toc353435066"/>
      <w:bookmarkStart w:id="165" w:name="_Toc353435174"/>
      <w:bookmarkStart w:id="166" w:name="_Toc351559257"/>
      <w:bookmarkEnd w:id="143"/>
      <w:bookmarkEnd w:id="158"/>
      <w:bookmarkEnd w:id="159"/>
      <w:bookmarkEnd w:id="160"/>
      <w:bookmarkEnd w:id="161"/>
      <w:bookmarkEnd w:id="162"/>
      <w:bookmarkEnd w:id="163"/>
      <w:bookmarkEnd w:id="164"/>
      <w:bookmarkEnd w:id="165"/>
    </w:p>
    <w:p w:rsidR="00E141B1" w:rsidRDefault="0053034D">
      <w:pPr>
        <w:pStyle w:val="Heading3"/>
      </w:pPr>
      <w:bookmarkStart w:id="167" w:name="_Toc353177981"/>
      <w:bookmarkStart w:id="168" w:name="_Toc352798802"/>
      <w:bookmarkStart w:id="169" w:name="_Toc353440068"/>
      <w:bookmarkStart w:id="170" w:name="_Toc353973885"/>
      <w:r>
        <w:t>Localization</w:t>
      </w:r>
      <w:bookmarkEnd w:id="166"/>
      <w:bookmarkEnd w:id="167"/>
      <w:bookmarkEnd w:id="168"/>
      <w:bookmarkEnd w:id="169"/>
      <w:bookmarkEnd w:id="170"/>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addition,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4B0CD9">
        <w:fldChar w:fldCharType="begin"/>
      </w:r>
      <w:r w:rsidR="00521E15">
        <w:instrText xml:space="preserve"> REF _Ref353175861 \h </w:instrText>
      </w:r>
      <w:r w:rsidR="004B0CD9">
        <w:fldChar w:fldCharType="separate"/>
      </w:r>
      <w:r w:rsidR="00732038">
        <w:t xml:space="preserve">Algorithm </w:t>
      </w:r>
      <w:r w:rsidR="00732038">
        <w:rPr>
          <w:noProof/>
        </w:rPr>
        <w:t>1</w:t>
      </w:r>
      <w:r w:rsidR="004B0CD9">
        <w:fldChar w:fldCharType="end"/>
      </w:r>
      <w:r w:rsidR="00521E15">
        <w:t xml:space="preserve"> </w:t>
      </w:r>
      <w:r w:rsidR="004B0CD9">
        <w:fldChar w:fldCharType="begin"/>
      </w:r>
      <w:r w:rsidR="00521E15">
        <w:instrText xml:space="preserve"> REF _Ref353642369 \p \h </w:instrText>
      </w:r>
      <w:r w:rsidR="004B0CD9">
        <w:fldChar w:fldCharType="separate"/>
      </w:r>
      <w:r w:rsidR="00732038">
        <w:t>below</w:t>
      </w:r>
      <w:r w:rsidR="004B0CD9">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4B0CD9"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pt;height:14.9pt" o:ole="" filled="t">
            <v:fill color2="black"/>
            <v:imagedata r:id="rId25" o:title=""/>
          </v:shape>
          <o:OLEObject Type="Embed" ProgID="Equation.3" ShapeID="_x0000_i1025" DrawAspect="Content" ObjectID="_1428479204" r:id="rId26"/>
        </w:object>
      </w:r>
    </w:p>
    <w:p w:rsidR="00330422" w:rsidRDefault="00330422" w:rsidP="00330422">
      <w:pPr>
        <w:pStyle w:val="algorithm"/>
      </w:pPr>
      <w:r w:rsidRPr="00C366B4">
        <w:object w:dxaOrig="1980" w:dyaOrig="360">
          <v:shape id="_x0000_i1026" type="#_x0000_t75" style="width:99.3pt;height:17.4pt" o:ole="" filled="t">
            <v:fill color2="black"/>
            <v:imagedata r:id="rId27" o:title=""/>
          </v:shape>
          <o:OLEObject Type="Embed" ProgID="Equation.3" ShapeID="_x0000_i1026" DrawAspect="Content" ObjectID="_1428479205" r:id="rId28"/>
        </w:object>
      </w:r>
    </w:p>
    <w:p w:rsidR="00330422" w:rsidRPr="00AA0B7C" w:rsidRDefault="004B0CD9"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85pt;height:17.4pt" o:ole="" filled="t">
            <v:fill color2="black"/>
            <v:imagedata r:id="rId29" o:title=""/>
          </v:shape>
          <o:OLEObject Type="Embed" ProgID="Equation.3" ShapeID="_x0000_i1027" DrawAspect="Content" ObjectID="_1428479206" r:id="rId30"/>
        </w:object>
      </w:r>
    </w:p>
    <w:p w:rsidR="00330422" w:rsidRPr="00AA0B7C" w:rsidRDefault="004B0CD9"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1pt;height:18.6pt" o:ole="" filled="t">
            <v:fill color2="black"/>
            <v:imagedata r:id="rId31" o:title=""/>
          </v:shape>
          <o:OLEObject Type="Embed" ProgID="Equation.3" ShapeID="_x0000_i1028" DrawAspect="Content" ObjectID="_1428479207" r:id="rId32"/>
        </w:object>
      </w:r>
    </w:p>
    <w:p w:rsidR="00330422" w:rsidRPr="00AA0B7C" w:rsidRDefault="004B0CD9"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71" w:name="_Ref353175861"/>
      <w:bookmarkStart w:id="172" w:name="_Ref353642369"/>
      <w:r>
        <w:t xml:space="preserve">Algorithm </w:t>
      </w:r>
      <w:r w:rsidR="004B0CD9">
        <w:fldChar w:fldCharType="begin"/>
      </w:r>
      <w:r>
        <w:instrText xml:space="preserve"> SEQ Algorithm \* ARABIC </w:instrText>
      </w:r>
      <w:r w:rsidR="004B0CD9">
        <w:fldChar w:fldCharType="separate"/>
      </w:r>
      <w:r w:rsidR="00732038">
        <w:rPr>
          <w:noProof/>
        </w:rPr>
        <w:t>1</w:t>
      </w:r>
      <w:r w:rsidR="004B0CD9">
        <w:rPr>
          <w:noProof/>
        </w:rPr>
        <w:fldChar w:fldCharType="end"/>
      </w:r>
      <w:bookmarkEnd w:id="171"/>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72"/>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4B0CD9">
        <w:fldChar w:fldCharType="begin"/>
      </w:r>
      <w:r w:rsidR="009B2620">
        <w:instrText xml:space="preserve"> REF _Ref353175861 \h </w:instrText>
      </w:r>
      <w:r w:rsidR="004B0CD9">
        <w:fldChar w:fldCharType="separate"/>
      </w:r>
      <w:r w:rsidR="00732038">
        <w:t xml:space="preserve">Algorithm </w:t>
      </w:r>
      <w:r w:rsidR="00732038">
        <w:rPr>
          <w:noProof/>
        </w:rPr>
        <w:t>1</w:t>
      </w:r>
      <w:r w:rsidR="004B0CD9">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4B0CD9">
        <w:fldChar w:fldCharType="begin"/>
      </w:r>
      <w:r w:rsidR="00624F7C">
        <w:instrText xml:space="preserve"> REF _Ref353787516 \r </w:instrText>
      </w:r>
      <w:r w:rsidR="004B0CD9">
        <w:fldChar w:fldCharType="separate"/>
      </w:r>
      <w:r w:rsidR="00732038">
        <w:t>6.1</w:t>
      </w:r>
      <w:r w:rsidR="004B0CD9">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4B0CD9">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4B0CD9">
        <w:fldChar w:fldCharType="separate"/>
      </w:r>
      <w:r w:rsidR="00D804A3" w:rsidRPr="00D804A3">
        <w:t>[21]</w:t>
      </w:r>
      <w:r w:rsidR="004B0CD9">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4B0CD9">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4B0CD9">
        <w:fldChar w:fldCharType="separate"/>
      </w:r>
      <w:r w:rsidR="00D804A3" w:rsidRPr="00D804A3">
        <w:t>[21]</w:t>
      </w:r>
      <w:r w:rsidR="004B0CD9">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4B0CD9">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4B0CD9">
        <w:fldChar w:fldCharType="separate"/>
      </w:r>
      <w:r w:rsidR="00D804A3" w:rsidRPr="00D804A3">
        <w:t>[22]</w:t>
      </w:r>
      <w:r w:rsidR="004B0CD9">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4B0CD9">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4B0CD9">
        <w:fldChar w:fldCharType="separate"/>
      </w:r>
      <w:r w:rsidR="00D804A3" w:rsidRPr="00D804A3">
        <w:t>[21]</w:t>
      </w:r>
      <w:r w:rsidR="004B0CD9">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73" w:name="_Ref353778824"/>
      <w:bookmarkStart w:id="174" w:name="_Toc353973926"/>
      <w:r>
        <w:t xml:space="preserve">Figure </w:t>
      </w:r>
      <w:r w:rsidR="004B0CD9">
        <w:fldChar w:fldCharType="begin"/>
      </w:r>
      <w:r>
        <w:instrText xml:space="preserve"> SEQ Figure \* ARABIC </w:instrText>
      </w:r>
      <w:r w:rsidR="004B0CD9">
        <w:fldChar w:fldCharType="separate"/>
      </w:r>
      <w:r w:rsidR="00732038">
        <w:rPr>
          <w:noProof/>
        </w:rPr>
        <w:t>11</w:t>
      </w:r>
      <w:r w:rsidR="004B0CD9">
        <w:fldChar w:fldCharType="end"/>
      </w:r>
      <w:bookmarkEnd w:id="173"/>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74"/>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4B0CD9">
        <w:fldChar w:fldCharType="begin"/>
      </w:r>
      <w:r w:rsidR="002F3F95">
        <w:instrText xml:space="preserve"> REF _Ref353778824 </w:instrText>
      </w:r>
      <w:r w:rsidR="004B0CD9">
        <w:fldChar w:fldCharType="separate"/>
      </w:r>
      <w:r w:rsidR="00732038">
        <w:t xml:space="preserve">Figure </w:t>
      </w:r>
      <w:r w:rsidR="00732038">
        <w:rPr>
          <w:noProof/>
        </w:rPr>
        <w:t>11</w:t>
      </w:r>
      <w:r w:rsidR="004B0CD9">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75" w:name="_Toc351559258"/>
      <w:bookmarkStart w:id="176" w:name="_Toc353177982"/>
      <w:bookmarkStart w:id="177" w:name="_Toc352798803"/>
      <w:bookmarkStart w:id="178" w:name="_Toc353440069"/>
      <w:bookmarkStart w:id="179" w:name="_Toc353973886"/>
      <w:r>
        <w:t>Mobile Base Trajectory Planning</w:t>
      </w:r>
      <w:bookmarkEnd w:id="175"/>
      <w:bookmarkEnd w:id="176"/>
      <w:bookmarkEnd w:id="177"/>
      <w:bookmarkEnd w:id="178"/>
      <w:bookmarkEnd w:id="179"/>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4B0CD9">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4B0CD9">
        <w:fldChar w:fldCharType="separate"/>
      </w:r>
      <w:r w:rsidR="00D804A3" w:rsidRPr="00D804A3">
        <w:t>[23]</w:t>
      </w:r>
      <w:r w:rsidR="004B0CD9">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4B0CD9"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1</w:t>
      </w:r>
      <w:r>
        <w:fldChar w:fldCharType="end"/>
      </w:r>
    </w:p>
    <w:p w:rsidR="00CE35EE" w:rsidRDefault="004B0CD9"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4B0CD9">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4B0CD9">
        <w:fldChar w:fldCharType="separate"/>
      </w:r>
      <w:r w:rsidR="00D804A3" w:rsidRPr="00D804A3">
        <w:t>[24]</w:t>
      </w:r>
      <w:r w:rsidR="004B0CD9">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4B0CD9">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4B0CD9">
        <w:fldChar w:fldCharType="separate"/>
      </w:r>
      <w:r w:rsidR="00D804A3" w:rsidRPr="00D804A3">
        <w:t>[25]</w:t>
      </w:r>
      <w:r w:rsidR="004B0CD9">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4B0CD9">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4B0CD9">
        <w:fldChar w:fldCharType="separate"/>
      </w:r>
      <w:r w:rsidR="00D804A3" w:rsidRPr="00D804A3">
        <w:t>[21]</w:t>
      </w:r>
      <w:r w:rsidR="004B0CD9">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80" w:name="_Toc353152024"/>
      <w:bookmarkStart w:id="181" w:name="_Toc353177713"/>
      <w:bookmarkStart w:id="182" w:name="_Toc353177983"/>
      <w:bookmarkStart w:id="183" w:name="_Toc353435070"/>
      <w:bookmarkStart w:id="184" w:name="_Toc353435178"/>
      <w:bookmarkStart w:id="185" w:name="_Toc353435281"/>
      <w:bookmarkStart w:id="186" w:name="_Toc353440005"/>
      <w:bookmarkStart w:id="187" w:name="_Toc353440070"/>
      <w:bookmarkStart w:id="188" w:name="_Toc352795606"/>
      <w:bookmarkStart w:id="189" w:name="_Toc352798804"/>
      <w:bookmarkStart w:id="190" w:name="_Toc351559259"/>
      <w:bookmarkStart w:id="191" w:name="_Toc353177984"/>
      <w:bookmarkStart w:id="192" w:name="_Toc352798805"/>
      <w:bookmarkStart w:id="193" w:name="_Toc353440071"/>
      <w:bookmarkStart w:id="194" w:name="_Toc353973887"/>
      <w:bookmarkEnd w:id="180"/>
      <w:bookmarkEnd w:id="181"/>
      <w:bookmarkEnd w:id="182"/>
      <w:bookmarkEnd w:id="183"/>
      <w:bookmarkEnd w:id="184"/>
      <w:bookmarkEnd w:id="185"/>
      <w:bookmarkEnd w:id="186"/>
      <w:bookmarkEnd w:id="187"/>
      <w:bookmarkEnd w:id="188"/>
      <w:bookmarkEnd w:id="189"/>
      <w:r>
        <w:t xml:space="preserve">Inverse Kinematics </w:t>
      </w:r>
      <w:r w:rsidR="0053034D">
        <w:t>solver</w:t>
      </w:r>
      <w:bookmarkEnd w:id="190"/>
      <w:bookmarkEnd w:id="191"/>
      <w:bookmarkEnd w:id="192"/>
      <w:bookmarkEnd w:id="193"/>
      <w:bookmarkEnd w:id="194"/>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4B0CD9">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4B0CD9">
        <w:fldChar w:fldCharType="separate"/>
      </w:r>
      <w:r w:rsidR="00D804A3" w:rsidRPr="00D804A3">
        <w:t>[26]</w:t>
      </w:r>
      <w:r w:rsidR="004B0CD9">
        <w:fldChar w:fldCharType="end"/>
      </w:r>
      <w:r w:rsidR="004B0CD9">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4B0CD9">
        <w:fldChar w:fldCharType="end"/>
      </w:r>
      <w:r w:rsidR="00D804A3" w:rsidRPr="00D804A3">
        <w:t>[26]</w:t>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195" w:name="_Ref351928372"/>
      <w:bookmarkStart w:id="196" w:name="_Toc351997945"/>
      <w:bookmarkStart w:id="197" w:name="_Toc353178061"/>
      <w:bookmarkStart w:id="198" w:name="_Toc353973927"/>
      <w:r>
        <w:t xml:space="preserve">Figure </w:t>
      </w:r>
      <w:r w:rsidR="004B0CD9">
        <w:fldChar w:fldCharType="begin"/>
      </w:r>
      <w:r>
        <w:instrText xml:space="preserve"> SEQ Figure \* ARABIC </w:instrText>
      </w:r>
      <w:r w:rsidR="004B0CD9">
        <w:fldChar w:fldCharType="separate"/>
      </w:r>
      <w:r w:rsidR="00732038">
        <w:rPr>
          <w:noProof/>
        </w:rPr>
        <w:t>12</w:t>
      </w:r>
      <w:r w:rsidR="004B0CD9">
        <w:fldChar w:fldCharType="end"/>
      </w:r>
      <w:bookmarkEnd w:id="195"/>
      <w:r>
        <w:t xml:space="preserve">: A histogram of </w:t>
      </w:r>
      <w:r w:rsidR="00B01C88">
        <w:t>the number of iterations required for the KDL inverse kinematics solver to solve for achievable pose requests</w:t>
      </w:r>
      <w:r>
        <w:t>.</w:t>
      </w:r>
      <w:bookmarkEnd w:id="196"/>
      <w:bookmarkEnd w:id="197"/>
      <w:r w:rsidR="00B01C88">
        <w:t xml:space="preserve"> 5000 posers were requested, of which </w:t>
      </w:r>
      <w:r w:rsidR="00D804A3">
        <w:t>1583 were solved in less than 100 iterations.</w:t>
      </w:r>
      <w:bookmarkEnd w:id="198"/>
    </w:p>
    <w:p w:rsidR="0053034D" w:rsidRPr="00055796" w:rsidRDefault="00055796" w:rsidP="00EA6766">
      <w:pPr>
        <w:ind w:left="0"/>
      </w:pPr>
      <w:r w:rsidRPr="00055796">
        <w:lastRenderedPageBreak/>
        <w:t xml:space="preserve">As shown in </w:t>
      </w:r>
      <w:fldSimple w:instr=" REF _Ref351928372 \h  \* MERGEFORMAT ">
        <w:r w:rsidR="00732038">
          <w:t>Figure 12</w:t>
        </w:r>
      </w:fldSimple>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4B0CD9">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4B0CD9">
        <w:fldChar w:fldCharType="separate"/>
      </w:r>
      <w:r w:rsidR="00D804A3" w:rsidRPr="00D804A3">
        <w:t>[27]</w:t>
      </w:r>
      <w:r w:rsidR="004B0CD9">
        <w:fldChar w:fldCharType="end"/>
      </w:r>
      <w:r w:rsidR="004B0CD9">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4B0CD9">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199" w:name="_Toc351559262"/>
      <w:bookmarkStart w:id="200" w:name="_Toc353177985"/>
      <w:bookmarkStart w:id="201" w:name="_Toc352798806"/>
      <w:bookmarkStart w:id="202" w:name="_Toc353440072"/>
      <w:bookmarkStart w:id="203" w:name="_Ref353777322"/>
      <w:bookmarkStart w:id="204" w:name="_Ref353791076"/>
      <w:bookmarkStart w:id="205" w:name="_Toc353973888"/>
      <w:r>
        <w:lastRenderedPageBreak/>
        <w:t>Arm Navigation</w:t>
      </w:r>
      <w:bookmarkEnd w:id="199"/>
      <w:bookmarkEnd w:id="200"/>
      <w:bookmarkEnd w:id="201"/>
      <w:bookmarkEnd w:id="202"/>
      <w:bookmarkEnd w:id="203"/>
      <w:bookmarkEnd w:id="204"/>
      <w:bookmarkEnd w:id="205"/>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4B0CD9">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4B0CD9">
        <w:fldChar w:fldCharType="separate"/>
      </w:r>
      <w:r w:rsidR="00D804A3" w:rsidRPr="00D804A3">
        <w:t>[28]</w:t>
      </w:r>
      <w:r w:rsidR="004B0CD9">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06" w:name="_Toc351559263"/>
      <w:bookmarkStart w:id="207" w:name="_Toc353177986"/>
      <w:bookmarkStart w:id="208" w:name="_Toc352798807"/>
      <w:bookmarkStart w:id="209" w:name="_Toc353440073"/>
      <w:bookmarkStart w:id="210" w:name="_Toc353973889"/>
      <w:r>
        <w:t>Collision Detection</w:t>
      </w:r>
      <w:bookmarkEnd w:id="206"/>
      <w:bookmarkEnd w:id="207"/>
      <w:bookmarkEnd w:id="208"/>
      <w:bookmarkEnd w:id="209"/>
      <w:bookmarkEnd w:id="210"/>
    </w:p>
    <w:p w:rsidR="0053034D" w:rsidRDefault="0053034D" w:rsidP="00CA427F">
      <w:r>
        <w:t xml:space="preserve">The robot </w:t>
      </w:r>
      <w:r w:rsidR="002A42A1">
        <w:t xml:space="preserve">uses the ROS node Collider to </w:t>
      </w:r>
      <w:r>
        <w:t xml:space="preserve">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11" w:name="_Toc351559264"/>
      <w:bookmarkStart w:id="212" w:name="_Toc353177987"/>
      <w:bookmarkStart w:id="213" w:name="_Toc352798808"/>
      <w:bookmarkStart w:id="214" w:name="_Toc353440074"/>
      <w:bookmarkStart w:id="215" w:name="_Toc353973890"/>
      <w:r>
        <w:t>Kinect Data Filtering</w:t>
      </w:r>
      <w:bookmarkEnd w:id="211"/>
      <w:bookmarkEnd w:id="212"/>
      <w:bookmarkEnd w:id="213"/>
      <w:bookmarkEnd w:id="214"/>
      <w:bookmarkEnd w:id="215"/>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16" w:name="_Toc351559265"/>
      <w:bookmarkStart w:id="217" w:name="_Ref351934904"/>
      <w:bookmarkStart w:id="218" w:name="_Ref351934912"/>
      <w:bookmarkStart w:id="219" w:name="_Toc353177988"/>
      <w:bookmarkStart w:id="220" w:name="_Toc352798809"/>
      <w:bookmarkStart w:id="221" w:name="_Toc353440075"/>
      <w:bookmarkStart w:id="222" w:name="_Ref353644909"/>
      <w:bookmarkStart w:id="223" w:name="_Ref353644934"/>
      <w:bookmarkStart w:id="224" w:name="_Ref353790566"/>
      <w:bookmarkStart w:id="225" w:name="_Toc353973891"/>
      <w:r>
        <w:t>Tabletop Box Manipulation</w:t>
      </w:r>
      <w:bookmarkEnd w:id="216"/>
      <w:bookmarkEnd w:id="217"/>
      <w:bookmarkEnd w:id="218"/>
      <w:bookmarkEnd w:id="219"/>
      <w:bookmarkEnd w:id="220"/>
      <w:bookmarkEnd w:id="221"/>
      <w:bookmarkEnd w:id="222"/>
      <w:bookmarkEnd w:id="223"/>
      <w:bookmarkEnd w:id="224"/>
      <w:bookmarkEnd w:id="225"/>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26" w:name="_Toc351559266"/>
      <w:bookmarkStart w:id="227" w:name="_Toc353177989"/>
      <w:bookmarkStart w:id="228" w:name="_Toc352798810"/>
      <w:bookmarkStart w:id="229" w:name="_Toc353440076"/>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30" w:name="_Toc351997946"/>
      <w:bookmarkStart w:id="231" w:name="_Toc353973928"/>
      <w:r>
        <w:t xml:space="preserve">Figure </w:t>
      </w:r>
      <w:r w:rsidR="004B0CD9">
        <w:fldChar w:fldCharType="begin"/>
      </w:r>
      <w:r>
        <w:instrText xml:space="preserve"> SEQ Figure \* ARABIC </w:instrText>
      </w:r>
      <w:r w:rsidR="004B0CD9">
        <w:fldChar w:fldCharType="separate"/>
      </w:r>
      <w:r w:rsidR="00732038">
        <w:rPr>
          <w:noProof/>
        </w:rPr>
        <w:t>13</w:t>
      </w:r>
      <w:r w:rsidR="004B0CD9">
        <w:fldChar w:fldCharType="end"/>
      </w:r>
      <w:r>
        <w:t>: The box manipulation pipeline. Data from the Kinect is used to locate boxes on a table, which are then picked up and placed in the bin.</w:t>
      </w:r>
      <w:bookmarkEnd w:id="230"/>
      <w:bookmarkEnd w:id="231"/>
    </w:p>
    <w:p w:rsidR="00E141B1" w:rsidRDefault="0053034D">
      <w:pPr>
        <w:pStyle w:val="Heading3"/>
      </w:pPr>
      <w:bookmarkStart w:id="232" w:name="_Toc353973892"/>
      <w:r>
        <w:lastRenderedPageBreak/>
        <w:t>The Manipulation Controller</w:t>
      </w:r>
      <w:bookmarkEnd w:id="226"/>
      <w:bookmarkEnd w:id="227"/>
      <w:bookmarkEnd w:id="228"/>
      <w:bookmarkEnd w:id="229"/>
      <w:bookmarkEnd w:id="232"/>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4B0CD9">
        <w:fldChar w:fldCharType="begin"/>
      </w:r>
      <w:r w:rsidR="00610622">
        <w:instrText xml:space="preserve"> REF _Ref351930475 \h </w:instrText>
      </w:r>
      <w:r w:rsidR="004B0CD9">
        <w:fldChar w:fldCharType="separate"/>
      </w:r>
      <w:r w:rsidR="00732038">
        <w:t xml:space="preserve">Algorithm </w:t>
      </w:r>
      <w:r w:rsidR="00732038">
        <w:rPr>
          <w:noProof/>
        </w:rPr>
        <w:t>2</w:t>
      </w:r>
      <w:r w:rsidR="004B0CD9">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rsidRPr="00D804A3">
        <w:rPr>
          <w:b/>
        </w:rPr>
        <w:t>for each</w:t>
      </w:r>
      <w:r>
        <w:t xml:space="preserve"> object </w:t>
      </w:r>
      <w:r w:rsidRPr="00D804A3">
        <w:rPr>
          <w:b/>
        </w:rPr>
        <w:t>in</w:t>
      </w:r>
      <w:r>
        <w:t xml:space="preserve"> detected_objects:</w:t>
      </w:r>
    </w:p>
    <w:p w:rsidR="0053034D" w:rsidRDefault="00D804A3" w:rsidP="00CA427F">
      <w:pPr>
        <w:pStyle w:val="algorithm"/>
      </w:pPr>
      <w:r>
        <w:t xml:space="preserve">  </w:t>
      </w:r>
      <w:r w:rsidR="0053034D" w:rsidRPr="00D804A3">
        <w:rPr>
          <w:b/>
        </w:rPr>
        <w:t>if</w:t>
      </w:r>
      <w:r w:rsidR="0053034D">
        <w:t xml:space="preserve"> graspable(object):</w:t>
      </w:r>
    </w:p>
    <w:p w:rsidR="0053034D" w:rsidRDefault="00D804A3" w:rsidP="00CA427F">
      <w:pPr>
        <w:pStyle w:val="algorithm"/>
      </w:pPr>
      <w:r>
        <w:t xml:space="preserve">    </w:t>
      </w:r>
      <w:r w:rsidR="0053034D">
        <w:t>pick(object)</w:t>
      </w:r>
    </w:p>
    <w:p w:rsidR="0053034D" w:rsidRDefault="00D804A3" w:rsidP="00CA427F">
      <w:pPr>
        <w:pStyle w:val="algorithm"/>
      </w:pPr>
      <w:r>
        <w:t xml:space="preserve">    </w:t>
      </w:r>
      <w:r w:rsidR="0053034D">
        <w:t>place(object, bin)</w:t>
      </w:r>
    </w:p>
    <w:p w:rsidR="0053034D" w:rsidRDefault="0053034D" w:rsidP="00CA427F">
      <w:pPr>
        <w:pStyle w:val="algorithm"/>
      </w:pPr>
      <w:r>
        <w:t>stow_arm()</w:t>
      </w:r>
    </w:p>
    <w:p w:rsidR="003B51D5" w:rsidRDefault="003B51D5" w:rsidP="00CA427F">
      <w:pPr>
        <w:pStyle w:val="Caption"/>
      </w:pPr>
      <w:bookmarkStart w:id="233" w:name="_Ref351930475"/>
      <w:r>
        <w:t xml:space="preserve">Algorithm </w:t>
      </w:r>
      <w:r w:rsidR="004B0CD9">
        <w:fldChar w:fldCharType="begin"/>
      </w:r>
      <w:r w:rsidR="003E70E3">
        <w:instrText xml:space="preserve"> SEQ Algorithm \* ARABIC </w:instrText>
      </w:r>
      <w:r w:rsidR="004B0CD9">
        <w:fldChar w:fldCharType="separate"/>
      </w:r>
      <w:r w:rsidR="00732038">
        <w:rPr>
          <w:noProof/>
        </w:rPr>
        <w:t>2</w:t>
      </w:r>
      <w:r w:rsidR="004B0CD9">
        <w:rPr>
          <w:noProof/>
        </w:rPr>
        <w:fldChar w:fldCharType="end"/>
      </w:r>
      <w:bookmarkEnd w:id="233"/>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4B0CD9">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4B0CD9">
        <w:fldChar w:fldCharType="separate"/>
      </w:r>
      <w:r w:rsidR="00D804A3" w:rsidRPr="00D804A3">
        <w:t>[29]</w:t>
      </w:r>
      <w:r w:rsidR="004B0CD9">
        <w:fldChar w:fldCharType="end"/>
      </w:r>
      <w:r>
        <w:t xml:space="preserve"> for the PR2 robot. This software identifies a tabletop surface in a point cloud </w:t>
      </w:r>
      <w:r w:rsidR="002A42A1">
        <w:t xml:space="preserve">from the Kinect </w:t>
      </w:r>
      <w:r>
        <w:t xml:space="preserve">using RANSAC </w:t>
      </w:r>
      <w:r w:rsidR="004B0CD9">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4B0CD9">
        <w:fldChar w:fldCharType="separate"/>
      </w:r>
      <w:r w:rsidR="00D804A3" w:rsidRPr="00D804A3">
        <w:t>[30]</w:t>
      </w:r>
      <w:r w:rsidR="004B0CD9">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34" w:name="_Toc351559267"/>
      <w:bookmarkStart w:id="235" w:name="_Toc353177990"/>
      <w:bookmarkStart w:id="236" w:name="_Toc352798811"/>
      <w:bookmarkStart w:id="237" w:name="_Toc353440077"/>
      <w:bookmarkStart w:id="238" w:name="_Toc353973893"/>
      <w:r>
        <w:lastRenderedPageBreak/>
        <w:t>Box Manipulation</w:t>
      </w:r>
      <w:bookmarkEnd w:id="234"/>
      <w:bookmarkEnd w:id="235"/>
      <w:bookmarkEnd w:id="236"/>
      <w:bookmarkEnd w:id="237"/>
      <w:bookmarkEnd w:id="238"/>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39" w:name="_Toc353177991"/>
      <w:bookmarkStart w:id="240" w:name="_Toc352798812"/>
      <w:bookmarkStart w:id="241" w:name="_Toc353440078"/>
      <w:bookmarkStart w:id="242" w:name="_Toc353973894"/>
      <w:r>
        <w:t>Calibration</w:t>
      </w:r>
      <w:bookmarkEnd w:id="239"/>
      <w:bookmarkEnd w:id="240"/>
      <w:bookmarkEnd w:id="241"/>
      <w:bookmarkEnd w:id="242"/>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4B0CD9">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4B0CD9">
        <w:fldChar w:fldCharType="separate"/>
      </w:r>
      <w:r w:rsidR="00D804A3" w:rsidRPr="00D804A3">
        <w:t>[30]</w:t>
      </w:r>
      <w:r w:rsidR="004B0CD9">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43" w:name="_Toc351559268"/>
      <w:bookmarkStart w:id="244" w:name="_Toc353177992"/>
      <w:bookmarkStart w:id="245" w:name="_Toc352798813"/>
      <w:bookmarkStart w:id="246" w:name="_Toc353440079"/>
      <w:bookmarkStart w:id="247" w:name="_Toc353973895"/>
      <w:r>
        <w:t>QR Code Recognition and 3D Localization</w:t>
      </w:r>
      <w:bookmarkEnd w:id="243"/>
      <w:bookmarkEnd w:id="244"/>
      <w:bookmarkEnd w:id="245"/>
      <w:bookmarkEnd w:id="246"/>
      <w:bookmarkEnd w:id="247"/>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4B0CD9">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4B0CD9">
        <w:fldChar w:fldCharType="separate"/>
      </w:r>
      <w:r w:rsidR="00D804A3" w:rsidRPr="00D804A3">
        <w:t>[31]</w:t>
      </w:r>
      <w:r w:rsidR="004B0CD9">
        <w:fldChar w:fldCharType="end"/>
      </w:r>
      <w:r>
        <w:t>.</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48" w:name="_Toc351997947"/>
      <w:bookmarkStart w:id="249" w:name="_Toc353178062"/>
      <w:bookmarkStart w:id="250" w:name="_Toc353973929"/>
      <w:r>
        <w:t xml:space="preserve">Figure </w:t>
      </w:r>
      <w:r w:rsidR="004B0CD9">
        <w:fldChar w:fldCharType="begin"/>
      </w:r>
      <w:r w:rsidR="00851713">
        <w:instrText xml:space="preserve"> SEQ Figure \* ARABIC </w:instrText>
      </w:r>
      <w:r w:rsidR="004B0CD9">
        <w:fldChar w:fldCharType="separate"/>
      </w:r>
      <w:r w:rsidR="00732038">
        <w:rPr>
          <w:noProof/>
        </w:rPr>
        <w:t>14</w:t>
      </w:r>
      <w:r w:rsidR="004B0CD9">
        <w:fldChar w:fldCharType="end"/>
      </w:r>
      <w:r>
        <w:t>: QR Level 3 code</w:t>
      </w:r>
      <w:r w:rsidR="004719AB">
        <w:t xml:space="preserve"> </w:t>
      </w:r>
      <w:r>
        <w:t>(Source: Wikipedia, licensed under Creative Commons Attribution Share-Alike License)</w:t>
      </w:r>
      <w:bookmarkEnd w:id="248"/>
      <w:bookmarkEnd w:id="249"/>
      <w:bookmarkEnd w:id="250"/>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7"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51" w:name="_Ref351966571"/>
      <w:bookmarkStart w:id="252" w:name="_Ref351966576"/>
      <w:bookmarkStart w:id="253" w:name="_Toc351997948"/>
      <w:bookmarkStart w:id="254" w:name="_Toc353178063"/>
      <w:bookmarkStart w:id="255" w:name="_Toc353440143"/>
      <w:bookmarkStart w:id="256" w:name="_Toc353973930"/>
      <w:r w:rsidRPr="009531CE">
        <w:t xml:space="preserve">Figure </w:t>
      </w:r>
      <w:r w:rsidR="004B0CD9">
        <w:fldChar w:fldCharType="begin"/>
      </w:r>
      <w:r w:rsidR="00851713">
        <w:instrText xml:space="preserve"> SEQ Figure \* ARABIC </w:instrText>
      </w:r>
      <w:r w:rsidR="004B0CD9">
        <w:fldChar w:fldCharType="separate"/>
      </w:r>
      <w:r w:rsidR="00732038">
        <w:rPr>
          <w:noProof/>
        </w:rPr>
        <w:t>15</w:t>
      </w:r>
      <w:r w:rsidR="004B0CD9">
        <w:fldChar w:fldCharType="end"/>
      </w:r>
      <w:bookmarkEnd w:id="251"/>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52"/>
      <w:bookmarkEnd w:id="253"/>
      <w:bookmarkEnd w:id="254"/>
      <w:bookmarkEnd w:id="255"/>
      <w:bookmarkEnd w:id="256"/>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4B0CD9">
        <w:rPr>
          <w:rFonts w:eastAsia="+mn-ea"/>
        </w:rPr>
        <w:fldChar w:fldCharType="begin"/>
      </w:r>
      <w:r w:rsidR="009531CE">
        <w:rPr>
          <w:rFonts w:eastAsia="+mn-ea"/>
        </w:rPr>
        <w:instrText xml:space="preserve"> REF _Ref351966571 \h </w:instrText>
      </w:r>
      <w:r w:rsidR="004B0CD9">
        <w:rPr>
          <w:rFonts w:eastAsia="+mn-ea"/>
        </w:rPr>
      </w:r>
      <w:r w:rsidR="004B0CD9">
        <w:rPr>
          <w:rFonts w:eastAsia="+mn-ea"/>
        </w:rPr>
        <w:fldChar w:fldCharType="separate"/>
      </w:r>
      <w:r w:rsidR="00732038" w:rsidRPr="009531CE">
        <w:t xml:space="preserve">Figure </w:t>
      </w:r>
      <w:r w:rsidR="00732038">
        <w:rPr>
          <w:noProof/>
        </w:rPr>
        <w:t>15</w:t>
      </w:r>
      <w:r w:rsidR="004B0CD9">
        <w:rPr>
          <w:rFonts w:eastAsia="+mn-ea"/>
        </w:rPr>
        <w:fldChar w:fldCharType="end"/>
      </w:r>
      <w:r w:rsidR="009531CE">
        <w:rPr>
          <w:rFonts w:eastAsia="+mn-ea"/>
        </w:rPr>
        <w:t xml:space="preserve"> </w:t>
      </w:r>
      <w:r w:rsidR="004B0CD9">
        <w:rPr>
          <w:rFonts w:eastAsia="+mn-ea"/>
        </w:rPr>
        <w:fldChar w:fldCharType="begin"/>
      </w:r>
      <w:r w:rsidR="009531CE">
        <w:rPr>
          <w:rFonts w:eastAsia="+mn-ea"/>
        </w:rPr>
        <w:instrText xml:space="preserve"> REF _Ref351966576 \p \h </w:instrText>
      </w:r>
      <w:r w:rsidR="004B0CD9">
        <w:rPr>
          <w:rFonts w:eastAsia="+mn-ea"/>
        </w:rPr>
      </w:r>
      <w:r w:rsidR="004B0CD9">
        <w:rPr>
          <w:rFonts w:eastAsia="+mn-ea"/>
        </w:rPr>
        <w:fldChar w:fldCharType="separate"/>
      </w:r>
      <w:r w:rsidR="00732038">
        <w:rPr>
          <w:rFonts w:eastAsia="+mn-ea"/>
        </w:rPr>
        <w:t>above</w:t>
      </w:r>
      <w:r w:rsidR="004B0CD9">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57" w:name="_Toc353177993"/>
      <w:bookmarkStart w:id="258" w:name="_Toc352798814"/>
      <w:bookmarkStart w:id="259" w:name="_Toc353440080"/>
      <w:bookmarkStart w:id="260" w:name="_Toc353973896"/>
      <w:r>
        <w:lastRenderedPageBreak/>
        <w:t>Industrial Safety</w:t>
      </w:r>
      <w:bookmarkEnd w:id="257"/>
      <w:bookmarkEnd w:id="258"/>
      <w:bookmarkEnd w:id="259"/>
      <w:bookmarkEnd w:id="260"/>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61" w:name="_Toc353177994"/>
      <w:bookmarkStart w:id="262" w:name="_Toc352798815"/>
      <w:bookmarkStart w:id="263" w:name="_Toc353440081"/>
      <w:bookmarkStart w:id="264" w:name="_Ref353789829"/>
      <w:bookmarkStart w:id="265" w:name="_Toc353973897"/>
      <w:r>
        <w:t xml:space="preserve">Reflexive </w:t>
      </w:r>
      <w:bookmarkEnd w:id="261"/>
      <w:bookmarkEnd w:id="262"/>
      <w:bookmarkEnd w:id="263"/>
      <w:bookmarkEnd w:id="264"/>
      <w:r w:rsidR="00A420CA">
        <w:t>Collision Avoidance</w:t>
      </w:r>
      <w:bookmarkEnd w:id="265"/>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66" w:name="_Toc351540620"/>
      <w:bookmarkStart w:id="267" w:name="_Ref351924510"/>
      <w:bookmarkStart w:id="268" w:name="_Toc353177997"/>
      <w:bookmarkStart w:id="269" w:name="_Toc352798818"/>
      <w:bookmarkStart w:id="270" w:name="_Toc353440084"/>
      <w:bookmarkStart w:id="271" w:name="_Ref353783424"/>
    </w:p>
    <w:p w:rsidR="005B23F0" w:rsidRDefault="005B23F0" w:rsidP="00A2151D">
      <w:pPr>
        <w:pStyle w:val="Heading2"/>
      </w:pPr>
      <w:bookmarkStart w:id="272" w:name="_Ref353952281"/>
      <w:bookmarkStart w:id="273" w:name="_Toc353973898"/>
      <w:r>
        <w:t>Emergency Stop System</w:t>
      </w:r>
      <w:bookmarkEnd w:id="266"/>
      <w:bookmarkEnd w:id="267"/>
      <w:bookmarkEnd w:id="268"/>
      <w:bookmarkEnd w:id="269"/>
      <w:bookmarkEnd w:id="270"/>
      <w:bookmarkEnd w:id="271"/>
      <w:bookmarkEnd w:id="272"/>
      <w:bookmarkEnd w:id="273"/>
    </w:p>
    <w:p w:rsidR="00E141B1" w:rsidRDefault="005B23F0">
      <w:pPr>
        <w:pStyle w:val="Heading3"/>
      </w:pPr>
      <w:bookmarkStart w:id="274" w:name="_Toc351540621"/>
      <w:bookmarkStart w:id="275" w:name="_Toc353177998"/>
      <w:bookmarkStart w:id="276" w:name="_Toc352798819"/>
      <w:bookmarkStart w:id="277" w:name="_Toc353440085"/>
      <w:bookmarkStart w:id="278" w:name="_Toc353973899"/>
      <w:r>
        <w:t>E-Stop Systems Used in This Lab</w:t>
      </w:r>
      <w:bookmarkEnd w:id="274"/>
      <w:bookmarkEnd w:id="275"/>
      <w:bookmarkEnd w:id="276"/>
      <w:bookmarkEnd w:id="277"/>
      <w:bookmarkEnd w:id="278"/>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79" w:name="_Toc351540622"/>
      <w:bookmarkStart w:id="280" w:name="_Toc353177999"/>
      <w:bookmarkStart w:id="281" w:name="_Toc352798820"/>
      <w:bookmarkStart w:id="282" w:name="_Toc353440086"/>
      <w:bookmarkStart w:id="283" w:name="_Toc353973900"/>
      <w:r>
        <w:t>E-Stop Requirements</w:t>
      </w:r>
      <w:bookmarkEnd w:id="279"/>
      <w:bookmarkEnd w:id="280"/>
      <w:bookmarkEnd w:id="281"/>
      <w:bookmarkEnd w:id="282"/>
      <w:bookmarkEnd w:id="283"/>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4B0CD9">
        <w:fldChar w:fldCharType="begin"/>
      </w:r>
      <w:r w:rsidR="00610622">
        <w:instrText xml:space="preserve"> REF _Ref351933999 \h </w:instrText>
      </w:r>
      <w:r w:rsidR="004B0CD9">
        <w:fldChar w:fldCharType="separate"/>
      </w:r>
      <w:r w:rsidR="00732038">
        <w:t xml:space="preserve">Figure </w:t>
      </w:r>
      <w:r w:rsidR="00732038">
        <w:rPr>
          <w:noProof/>
        </w:rPr>
        <w:t>16</w:t>
      </w:r>
      <w:r w:rsidR="004B0CD9">
        <w:fldChar w:fldCharType="end"/>
      </w:r>
      <w:r w:rsidR="00534635">
        <w:t xml:space="preserve"> and </w:t>
      </w:r>
      <w:r w:rsidR="004B0CD9">
        <w:fldChar w:fldCharType="begin"/>
      </w:r>
      <w:r w:rsidR="00610622">
        <w:instrText xml:space="preserve"> REF _Ref351934011 \h </w:instrText>
      </w:r>
      <w:r w:rsidR="004B0CD9">
        <w:fldChar w:fldCharType="separate"/>
      </w:r>
      <w:r w:rsidR="00732038">
        <w:t xml:space="preserve">Figure </w:t>
      </w:r>
      <w:r w:rsidR="00732038">
        <w:rPr>
          <w:noProof/>
        </w:rPr>
        <w:t>17</w:t>
      </w:r>
      <w:r w:rsidR="004B0CD9">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84" w:name="_Ref351933999"/>
      <w:bookmarkStart w:id="285" w:name="_Toc351997949"/>
      <w:bookmarkStart w:id="286" w:name="_Toc353178064"/>
      <w:bookmarkStart w:id="287" w:name="_Toc353440144"/>
      <w:bookmarkStart w:id="288" w:name="_Toc353973931"/>
      <w:r>
        <w:t xml:space="preserve">Figure </w:t>
      </w:r>
      <w:r w:rsidR="004B0CD9">
        <w:fldChar w:fldCharType="begin"/>
      </w:r>
      <w:r w:rsidR="00851713">
        <w:instrText xml:space="preserve"> SEQ Figure \* ARABIC </w:instrText>
      </w:r>
      <w:r w:rsidR="004B0CD9">
        <w:fldChar w:fldCharType="separate"/>
      </w:r>
      <w:r w:rsidR="00732038">
        <w:rPr>
          <w:noProof/>
        </w:rPr>
        <w:t>16</w:t>
      </w:r>
      <w:r w:rsidR="004B0CD9">
        <w:fldChar w:fldCharType="end"/>
      </w:r>
      <w:bookmarkEnd w:id="284"/>
      <w:r w:rsidR="00854DD0">
        <w:t>: Schematic of the</w:t>
      </w:r>
      <w:r>
        <w:t xml:space="preserve"> emergency stop remote</w:t>
      </w:r>
      <w:bookmarkEnd w:id="285"/>
      <w:bookmarkEnd w:id="286"/>
      <w:bookmarkEnd w:id="287"/>
      <w:r w:rsidR="00854DD0">
        <w:t xml:space="preserve"> tested on ABBY. The remote uses an XBee radio to send an enable signal to the robot and receive the current emergency stop status from the robot, which is displayed with LEDs.</w:t>
      </w:r>
      <w:bookmarkEnd w:id="288"/>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89" w:name="_Ref351934011"/>
      <w:bookmarkStart w:id="290" w:name="_Toc351997950"/>
      <w:bookmarkStart w:id="291" w:name="_Toc353178065"/>
      <w:bookmarkStart w:id="292" w:name="_Toc353973932"/>
      <w:r>
        <w:t xml:space="preserve">Figure </w:t>
      </w:r>
      <w:r w:rsidR="004B0CD9">
        <w:fldChar w:fldCharType="begin"/>
      </w:r>
      <w:r w:rsidR="00851713">
        <w:instrText xml:space="preserve"> SEQ Figure \* ARABIC </w:instrText>
      </w:r>
      <w:r w:rsidR="004B0CD9">
        <w:fldChar w:fldCharType="separate"/>
      </w:r>
      <w:r w:rsidR="00732038">
        <w:rPr>
          <w:noProof/>
        </w:rPr>
        <w:t>17</w:t>
      </w:r>
      <w:r w:rsidR="004B0CD9">
        <w:fldChar w:fldCharType="end"/>
      </w:r>
      <w:bookmarkEnd w:id="289"/>
      <w:r w:rsidR="00854DD0">
        <w:t xml:space="preserve">: Schematic of the </w:t>
      </w:r>
      <w:r>
        <w:t>emergency stop receiver and aggregator</w:t>
      </w:r>
      <w:bookmarkEnd w:id="290"/>
      <w:bookmarkEnd w:id="291"/>
      <w:r w:rsidR="00854DD0">
        <w:t xml:space="preserve"> on ABBY</w:t>
      </w:r>
      <w:bookmarkEnd w:id="292"/>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4B0CD9">
        <w:fldChar w:fldCharType="begin"/>
      </w:r>
      <w:r w:rsidR="00A15744">
        <w:instrText xml:space="preserve"> REF _Ref351934011 \h </w:instrText>
      </w:r>
      <w:r w:rsidR="004B0CD9">
        <w:fldChar w:fldCharType="separate"/>
      </w:r>
      <w:r w:rsidR="00732038">
        <w:t xml:space="preserve">Figure </w:t>
      </w:r>
      <w:r w:rsidR="00732038">
        <w:rPr>
          <w:noProof/>
        </w:rPr>
        <w:t>17</w:t>
      </w:r>
      <w:r w:rsidR="004B0CD9">
        <w:fldChar w:fldCharType="end"/>
      </w:r>
      <w:r w:rsidR="00A15744">
        <w:t xml:space="preserve">; see </w:t>
      </w:r>
      <w:r w:rsidR="004B0CD9">
        <w:fldChar w:fldCharType="begin"/>
      </w:r>
      <w:r w:rsidR="00A15744">
        <w:instrText xml:space="preserve"> REF _Ref351926554 \h </w:instrText>
      </w:r>
      <w:r w:rsidR="004B0CD9">
        <w:fldChar w:fldCharType="separate"/>
      </w:r>
      <w:r w:rsidR="00732038">
        <w:t xml:space="preserve">Figure </w:t>
      </w:r>
      <w:r w:rsidR="00732038">
        <w:rPr>
          <w:noProof/>
        </w:rPr>
        <w:t>4</w:t>
      </w:r>
      <w:r w:rsidR="004B0CD9">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293" w:name="_Toc353178002"/>
      <w:bookmarkStart w:id="294" w:name="_Toc352798823"/>
      <w:bookmarkStart w:id="295" w:name="_Toc353440089"/>
      <w:bookmarkStart w:id="296" w:name="_Toc353973901"/>
      <w:r>
        <w:lastRenderedPageBreak/>
        <w:t xml:space="preserve">Validation </w:t>
      </w:r>
      <w:r w:rsidR="00AF0BEB">
        <w:t>Results</w:t>
      </w:r>
      <w:bookmarkEnd w:id="293"/>
      <w:bookmarkEnd w:id="294"/>
      <w:bookmarkEnd w:id="295"/>
      <w:bookmarkEnd w:id="296"/>
    </w:p>
    <w:p w:rsidR="00521E15" w:rsidRDefault="00521E15" w:rsidP="00521E15">
      <w:pPr>
        <w:pStyle w:val="Heading2"/>
      </w:pPr>
      <w:bookmarkStart w:id="297" w:name="_Ref353787516"/>
      <w:bookmarkStart w:id="298" w:name="_Toc353973902"/>
      <w:r>
        <w:t>Localization</w:t>
      </w:r>
      <w:bookmarkEnd w:id="297"/>
      <w:bookmarkEnd w:id="298"/>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4B0CD9">
        <w:fldChar w:fldCharType="begin"/>
      </w:r>
      <w:r w:rsidR="003E71BA">
        <w:instrText xml:space="preserve"> REF _Ref353642791 \h </w:instrText>
      </w:r>
      <w:r w:rsidR="004B0CD9">
        <w:fldChar w:fldCharType="separate"/>
      </w:r>
      <w:r w:rsidR="00732038">
        <w:t xml:space="preserve">Table </w:t>
      </w:r>
      <w:r w:rsidR="00732038">
        <w:rPr>
          <w:noProof/>
        </w:rPr>
        <w:t>1</w:t>
      </w:r>
      <w:r w:rsidR="004B0CD9">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299" w:name="_Toc351997934"/>
      <w:bookmarkStart w:id="300"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4B0CD9">
        <w:fldChar w:fldCharType="begin"/>
      </w:r>
      <w:r w:rsidR="006B3929">
        <w:instrText xml:space="preserve"> REF _Ref353644180 \h </w:instrText>
      </w:r>
      <w:r w:rsidR="004B0CD9">
        <w:fldChar w:fldCharType="separate"/>
      </w:r>
      <w:r w:rsidR="00732038">
        <w:t xml:space="preserve">Table </w:t>
      </w:r>
      <w:r w:rsidR="00732038">
        <w:rPr>
          <w:noProof/>
        </w:rPr>
        <w:t>2</w:t>
      </w:r>
      <w:r w:rsidR="004B0CD9">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299"/>
      <w:bookmarkEnd w:id="300"/>
    </w:p>
    <w:p w:rsidR="0054767C" w:rsidRDefault="004B0CD9" w:rsidP="0054767C">
      <w:pPr>
        <w:pStyle w:val="Caption"/>
        <w:keepNext/>
      </w:pPr>
      <w:bookmarkStart w:id="301" w:name="_Ref353644180"/>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0E1257" w:rsidRDefault="000E1257" w:rsidP="00D8459D">
                  <w:pPr>
                    <w:pStyle w:val="Caption"/>
                    <w:keepNext/>
                  </w:pPr>
                  <w:bookmarkStart w:id="302" w:name="_Ref353642791"/>
                  <w:r>
                    <w:t xml:space="preserve">Table </w:t>
                  </w:r>
                  <w:fldSimple w:instr=" SEQ Table \* ARABIC ">
                    <w:r>
                      <w:rPr>
                        <w:noProof/>
                      </w:rPr>
                      <w:t>1</w:t>
                    </w:r>
                  </w:fldSimple>
                  <w:bookmarkEnd w:id="302"/>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1022"/>
                    <w:gridCol w:w="1617"/>
                    <w:gridCol w:w="1717"/>
                  </w:tblGrid>
                  <w:tr w:rsidR="000E1257" w:rsidRPr="00854DD0" w:rsidTr="00854DD0">
                    <w:trPr>
                      <w:trHeight w:val="255"/>
                      <w:jc w:val="center"/>
                    </w:trPr>
                    <w:tc>
                      <w:tcPr>
                        <w:tcW w:w="0" w:type="auto"/>
                        <w:shd w:val="clear" w:color="auto" w:fill="auto"/>
                        <w:noWrap/>
                        <w:vAlign w:val="bottom"/>
                        <w:hideMark/>
                      </w:tcPr>
                      <w:p w:rsidR="000E1257" w:rsidRPr="00854DD0" w:rsidRDefault="000E1257"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0E1257" w:rsidRPr="00854DD0" w:rsidRDefault="000E1257"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0E1257" w:rsidRPr="00854DD0" w:rsidRDefault="000E1257"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0E1257" w:rsidRPr="00854DD0" w:rsidRDefault="000E1257" w:rsidP="002F3F95">
                        <w:pPr>
                          <w:pStyle w:val="NoSpacing"/>
                          <w:spacing w:after="0"/>
                          <w:rPr>
                            <w:b/>
                            <w:szCs w:val="24"/>
                            <w:lang w:bidi="ar-SA"/>
                          </w:rPr>
                        </w:pPr>
                        <w:r w:rsidRPr="00854DD0">
                          <w:rPr>
                            <w:b/>
                            <w:szCs w:val="24"/>
                            <w:lang w:bidi="ar-SA"/>
                          </w:rPr>
                          <w:t>Displacement</w:t>
                        </w:r>
                      </w:p>
                    </w:tc>
                    <w:tc>
                      <w:tcPr>
                        <w:tcW w:w="0" w:type="auto"/>
                      </w:tcPr>
                      <w:p w:rsidR="000E1257" w:rsidRPr="00854DD0" w:rsidRDefault="000E1257" w:rsidP="002F3F95">
                        <w:pPr>
                          <w:pStyle w:val="NoSpacing"/>
                          <w:spacing w:after="0"/>
                          <w:rPr>
                            <w:b/>
                            <w:szCs w:val="24"/>
                            <w:lang w:bidi="ar-SA"/>
                          </w:rPr>
                        </w:pPr>
                        <w:r w:rsidRPr="00854DD0">
                          <w:rPr>
                            <w:b/>
                            <w:szCs w:val="24"/>
                            <w:lang w:bidi="ar-SA"/>
                          </w:rPr>
                          <w:t>Position Error</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9.535</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-2.908</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9.969</w:t>
                        </w:r>
                      </w:p>
                    </w:tc>
                    <w:tc>
                      <w:tcPr>
                        <w:tcW w:w="0" w:type="auto"/>
                        <w:vAlign w:val="bottom"/>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2.945</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10.042</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w:t>
                        </w:r>
                        <w:r>
                          <w:rPr>
                            <w:rFonts w:ascii="Consolas" w:hAnsi="Consolas" w:cs="Consolas"/>
                            <w:color w:val="000000"/>
                            <w:szCs w:val="24"/>
                          </w:rPr>
                          <w:t>0</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10.071</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0.761</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-0.032</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0.374</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9.996</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10.005</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9.881</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-0.663</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9.903</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0.674</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10.019</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10.036</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9.977</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1.294</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10.060</w:t>
                        </w:r>
                      </w:p>
                    </w:tc>
                    <w:tc>
                      <w:tcPr>
                        <w:tcW w:w="0" w:type="auto"/>
                        <w:vAlign w:val="bottom"/>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1.318</w:t>
                        </w:r>
                      </w:p>
                    </w:tc>
                  </w:tr>
                  <w:tr w:rsidR="000E1257" w:rsidRPr="00854DD0" w:rsidTr="00EF2F11">
                    <w:trPr>
                      <w:trHeight w:val="255"/>
                      <w:jc w:val="center"/>
                    </w:trPr>
                    <w:tc>
                      <w:tcPr>
                        <w:tcW w:w="0" w:type="auto"/>
                        <w:shd w:val="clear" w:color="auto" w:fill="auto"/>
                        <w:noWrap/>
                        <w:vAlign w:val="bottom"/>
                        <w:hideMark/>
                      </w:tcPr>
                      <w:p w:rsidR="000E1257" w:rsidRPr="00854DD0" w:rsidRDefault="000E1257"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0.271</w:t>
                        </w:r>
                      </w:p>
                    </w:tc>
                    <w:tc>
                      <w:tcPr>
                        <w:tcW w:w="0" w:type="auto"/>
                        <w:shd w:val="clear" w:color="auto" w:fill="auto"/>
                        <w:noWrap/>
                        <w:vAlign w:val="bottom"/>
                        <w:hideMark/>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1.01</w:t>
                        </w:r>
                        <w:r>
                          <w:rPr>
                            <w:rFonts w:ascii="Consolas" w:hAnsi="Consolas" w:cs="Consolas"/>
                            <w:color w:val="000000"/>
                            <w:szCs w:val="24"/>
                          </w:rPr>
                          <w:t>6</w:t>
                        </w:r>
                      </w:p>
                    </w:tc>
                    <w:tc>
                      <w:tcPr>
                        <w:tcW w:w="0" w:type="auto"/>
                        <w:shd w:val="clear" w:color="auto" w:fill="auto"/>
                        <w:noWrap/>
                        <w:vAlign w:val="bottom"/>
                        <w:hideMark/>
                      </w:tcPr>
                      <w:p w:rsidR="000E1257" w:rsidRPr="000F1F49" w:rsidRDefault="000E1257"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0.164</w:t>
                        </w:r>
                      </w:p>
                    </w:tc>
                    <w:tc>
                      <w:tcPr>
                        <w:tcW w:w="0" w:type="auto"/>
                        <w:vAlign w:val="bottom"/>
                      </w:tcPr>
                      <w:p w:rsidR="000E1257" w:rsidRPr="000F1F49" w:rsidRDefault="000E1257"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0.978</w:t>
                        </w:r>
                      </w:p>
                    </w:tc>
                  </w:tr>
                </w:tbl>
                <w:p w:rsidR="000E1257" w:rsidRDefault="000E1257" w:rsidP="00854DD0">
                  <w:pPr>
                    <w:spacing w:after="0"/>
                  </w:pPr>
                </w:p>
              </w:txbxContent>
            </v:textbox>
            <w10:wrap type="topAndBottom" anchorx="margin" anchory="margin"/>
          </v:shape>
        </w:pict>
      </w:r>
      <w:r w:rsidR="0054767C">
        <w:t xml:space="preserve">Table </w:t>
      </w:r>
      <w:r>
        <w:fldChar w:fldCharType="begin"/>
      </w:r>
      <w:r w:rsidR="002F3F95">
        <w:instrText xml:space="preserve"> SEQ Table \* ARABIC </w:instrText>
      </w:r>
      <w:r>
        <w:fldChar w:fldCharType="separate"/>
      </w:r>
      <w:r w:rsidR="00732038">
        <w:rPr>
          <w:noProof/>
        </w:rPr>
        <w:t>2</w:t>
      </w:r>
      <w:r>
        <w:rPr>
          <w:noProof/>
        </w:rPr>
        <w:fldChar w:fldCharType="end"/>
      </w:r>
      <w:bookmarkEnd w:id="301"/>
      <w:r w:rsidR="0054767C">
        <w:t>: One meter radius circle odometry test. Measurements in meters except where noted. Oz and Ow indicate quaternion components z and w (components x and y are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890"/>
        <w:gridCol w:w="890"/>
        <w:gridCol w:w="890"/>
        <w:gridCol w:w="1617"/>
        <w:gridCol w:w="1677"/>
      </w:tblGrid>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0.507</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29.124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0.528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0.92</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26.202</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0.941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0.596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0.79</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1.114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14.37</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0.751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0.621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0.558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0.974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22.15</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0.778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0.889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35.404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29.677</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0.819</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0.48</w:t>
            </w:r>
            <w:r w:rsidR="000F1F49">
              <w:rPr>
                <w:rFonts w:ascii="Consolas" w:hAnsi="Consolas" w:cs="Consolas"/>
                <w:color w:val="000000"/>
                <w:szCs w:val="24"/>
              </w:rPr>
              <w:t>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0.530</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0.848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0.95</w:t>
            </w:r>
            <w:r w:rsidR="000F1F49">
              <w:rPr>
                <w:rFonts w:ascii="Consolas" w:hAnsi="Consolas" w:cs="Consolas"/>
                <w:color w:val="000000"/>
                <w:szCs w:val="24"/>
              </w:rPr>
              <w:t>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26.975</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0.083</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0.11</w:t>
            </w:r>
            <w:r w:rsidR="000F1F49">
              <w:rPr>
                <w:rFonts w:ascii="Consolas" w:hAnsi="Consolas" w:cs="Consolas"/>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0.05</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0.034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0.101</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7.23</w:t>
            </w:r>
            <w:r w:rsidR="000F1F49">
              <w:rPr>
                <w:rFonts w:ascii="Consolas" w:hAnsi="Consolas" w:cs="Consolas"/>
                <w:color w:val="000000"/>
                <w:szCs w:val="24"/>
              </w:rPr>
              <w:t>5</w:t>
            </w:r>
          </w:p>
        </w:tc>
      </w:tr>
    </w:tbl>
    <w:p w:rsidR="002E2F35" w:rsidRDefault="002E2F35" w:rsidP="00854DD0">
      <w:pPr>
        <w:spacing w:after="0"/>
      </w:pPr>
      <w:bookmarkStart w:id="303" w:name="_Toc353178003"/>
      <w:bookmarkStart w:id="304" w:name="_Toc352798824"/>
      <w:bookmarkStart w:id="305"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306" w:name="_Toc353973903"/>
      <w:r>
        <w:t>Validation Tasks</w:t>
      </w:r>
      <w:bookmarkEnd w:id="303"/>
      <w:bookmarkEnd w:id="304"/>
      <w:bookmarkEnd w:id="305"/>
      <w:bookmarkEnd w:id="306"/>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4B0CD9">
        <w:fldChar w:fldCharType="begin"/>
      </w:r>
      <w:r w:rsidR="002F3F95">
        <w:instrText xml:space="preserve"> REF _Ref353645111 </w:instrText>
      </w:r>
      <w:r w:rsidR="004B0CD9">
        <w:fldChar w:fldCharType="separate"/>
      </w:r>
      <w:r w:rsidR="00732038">
        <w:t xml:space="preserve">Table </w:t>
      </w:r>
      <w:r w:rsidR="00732038">
        <w:rPr>
          <w:noProof/>
        </w:rPr>
        <w:t>3</w:t>
      </w:r>
      <w:r w:rsidR="004B0CD9">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307" w:name="_Ref353645111"/>
      <w:r>
        <w:t xml:space="preserve">Table </w:t>
      </w:r>
      <w:r w:rsidR="004B0CD9">
        <w:fldChar w:fldCharType="begin"/>
      </w:r>
      <w:r w:rsidR="002F3F95">
        <w:instrText xml:space="preserve"> SEQ Table \* ARABIC </w:instrText>
      </w:r>
      <w:r w:rsidR="004B0CD9">
        <w:fldChar w:fldCharType="separate"/>
      </w:r>
      <w:r w:rsidR="00732038">
        <w:rPr>
          <w:noProof/>
        </w:rPr>
        <w:t>3</w:t>
      </w:r>
      <w:r w:rsidR="004B0CD9">
        <w:rPr>
          <w:noProof/>
        </w:rPr>
        <w:fldChar w:fldCharType="end"/>
      </w:r>
      <w:bookmarkEnd w:id="307"/>
      <w:r>
        <w:t>: Results of drive base validation tests</w:t>
      </w:r>
    </w:p>
    <w:tbl>
      <w:tblPr>
        <w:tblStyle w:val="TableGrid"/>
        <w:tblW w:w="0" w:type="auto"/>
        <w:tblInd w:w="14" w:type="dxa"/>
        <w:tblLook w:val="04A0"/>
      </w:tblPr>
      <w:tblGrid>
        <w:gridCol w:w="751"/>
        <w:gridCol w:w="1440"/>
        <w:gridCol w:w="1609"/>
        <w:gridCol w:w="5042"/>
      </w:tblGrid>
      <w:tr w:rsidR="00E6318E" w:rsidRPr="00DB1587" w:rsidTr="006B3929">
        <w:tc>
          <w:tcPr>
            <w:tcW w:w="0" w:type="auto"/>
          </w:tcPr>
          <w:p w:rsidR="006B3929" w:rsidRPr="00DB1587" w:rsidRDefault="006B3929" w:rsidP="000F1F49">
            <w:pPr>
              <w:pStyle w:val="NoSpacing"/>
              <w:spacing w:after="0"/>
              <w:jc w:val="left"/>
              <w:rPr>
                <w:b/>
              </w:rPr>
            </w:pPr>
            <w:r w:rsidRPr="00DB1587">
              <w:rPr>
                <w:b/>
              </w:rPr>
              <w:t>Trial</w:t>
            </w:r>
          </w:p>
        </w:tc>
        <w:tc>
          <w:tcPr>
            <w:tcW w:w="0" w:type="auto"/>
          </w:tcPr>
          <w:p w:rsidR="006B3929" w:rsidRPr="00DB1587" w:rsidRDefault="006B3929" w:rsidP="000F1F49">
            <w:pPr>
              <w:pStyle w:val="NoSpacing"/>
              <w:spacing w:after="0"/>
              <w:jc w:val="left"/>
              <w:rPr>
                <w:b/>
              </w:rPr>
            </w:pPr>
            <w:r w:rsidRPr="00DB1587">
              <w:rPr>
                <w:b/>
              </w:rPr>
              <w:t>Start Position</w:t>
            </w:r>
          </w:p>
        </w:tc>
        <w:tc>
          <w:tcPr>
            <w:tcW w:w="0" w:type="auto"/>
          </w:tcPr>
          <w:p w:rsidR="006B3929" w:rsidRPr="00DB1587" w:rsidRDefault="006B3929" w:rsidP="000F1F49">
            <w:pPr>
              <w:pStyle w:val="NoSpacing"/>
              <w:spacing w:after="0"/>
              <w:jc w:val="left"/>
              <w:rPr>
                <w:b/>
              </w:rPr>
            </w:pPr>
            <w:r w:rsidRPr="00DB1587">
              <w:rPr>
                <w:b/>
              </w:rPr>
              <w:t>Drive To Table</w:t>
            </w:r>
          </w:p>
        </w:tc>
        <w:tc>
          <w:tcPr>
            <w:tcW w:w="0" w:type="auto"/>
          </w:tcPr>
          <w:p w:rsidR="006B3929" w:rsidRPr="00DB1587" w:rsidRDefault="006B3929" w:rsidP="000F1F49">
            <w:pPr>
              <w:pStyle w:val="NoSpacing"/>
              <w:spacing w:after="0"/>
              <w:jc w:val="left"/>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Pr="000F1F49" w:rsidRDefault="00E6318E" w:rsidP="006B3929">
            <w:pPr>
              <w:pStyle w:val="NoSpacing"/>
              <w:spacing w:after="0"/>
              <w:rPr>
                <w:sz w:val="20"/>
                <w:szCs w:val="20"/>
              </w:rPr>
            </w:pPr>
            <w:r w:rsidRPr="000F1F49">
              <w:rPr>
                <w:sz w:val="20"/>
                <w:szCs w:val="20"/>
              </w:rP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4B0CD9">
        <w:fldChar w:fldCharType="begin"/>
      </w:r>
      <w:r w:rsidR="00891B65">
        <w:instrText xml:space="preserve"> REF _Ref353790566 \r </w:instrText>
      </w:r>
      <w:r w:rsidR="004B0CD9">
        <w:fldChar w:fldCharType="separate"/>
      </w:r>
      <w:r w:rsidR="00732038">
        <w:t>4.4</w:t>
      </w:r>
      <w:r w:rsidR="004B0CD9">
        <w:fldChar w:fldCharType="end"/>
      </w:r>
      <w:r w:rsidR="00891B65">
        <w:t xml:space="preserve"> </w:t>
      </w:r>
      <w:r w:rsidR="004B0CD9">
        <w:fldChar w:fldCharType="begin"/>
      </w:r>
      <w:r w:rsidR="002F3F95">
        <w:instrText xml:space="preserve"> REF _Ref353644934 \p </w:instrText>
      </w:r>
      <w:r w:rsidR="004B0CD9">
        <w:fldChar w:fldCharType="separate"/>
      </w:r>
      <w:r w:rsidR="00732038">
        <w:t>above</w:t>
      </w:r>
      <w:r w:rsidR="004B0CD9">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4B0CD9">
        <w:fldChar w:fldCharType="begin"/>
      </w:r>
      <w:r w:rsidR="00D06010">
        <w:instrText xml:space="preserve"> REF _Ref353957699 \h </w:instrText>
      </w:r>
      <w:r w:rsidR="004B0CD9">
        <w:fldChar w:fldCharType="separate"/>
      </w:r>
      <w:r w:rsidR="00732038">
        <w:t xml:space="preserve">Figure </w:t>
      </w:r>
      <w:r w:rsidR="00732038">
        <w:rPr>
          <w:noProof/>
        </w:rPr>
        <w:t>18</w:t>
      </w:r>
      <w:r w:rsidR="004B0CD9">
        <w:fldChar w:fldCharType="end"/>
      </w:r>
      <w:r w:rsidR="00D06010">
        <w:t xml:space="preserve"> </w:t>
      </w:r>
      <w:r w:rsidR="002E2F35">
        <w:t xml:space="preserve">and </w:t>
      </w:r>
      <w:r w:rsidR="004B0CD9">
        <w:fldChar w:fldCharType="begin"/>
      </w:r>
      <w:r w:rsidR="002F3F95">
        <w:instrText xml:space="preserve"> REF _Ref353645641 </w:instrText>
      </w:r>
      <w:r w:rsidR="004B0CD9">
        <w:fldChar w:fldCharType="separate"/>
      </w:r>
      <w:r w:rsidR="00732038">
        <w:t xml:space="preserve">Table </w:t>
      </w:r>
      <w:r w:rsidR="00732038">
        <w:rPr>
          <w:noProof/>
        </w:rPr>
        <w:t>4</w:t>
      </w:r>
      <w:r w:rsidR="004B0CD9">
        <w:rPr>
          <w:noProof/>
        </w:rPr>
        <w:fldChar w:fldCharType="end"/>
      </w:r>
      <w:r>
        <w:t>.</w:t>
      </w:r>
    </w:p>
    <w:p w:rsidR="002E2F35" w:rsidRDefault="002E2F35" w:rsidP="002E2F35">
      <w:pPr>
        <w:keepNext/>
        <w:ind w:left="0"/>
      </w:pPr>
      <w:r>
        <w:rPr>
          <w:noProof/>
          <w:lang w:bidi="ar-SA"/>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E2F35" w:rsidRDefault="002E2F35" w:rsidP="002E2F35">
      <w:pPr>
        <w:pStyle w:val="Caption"/>
        <w:jc w:val="both"/>
      </w:pPr>
      <w:bookmarkStart w:id="308" w:name="_Ref353957699"/>
      <w:bookmarkStart w:id="309" w:name="_Toc353973933"/>
      <w:r>
        <w:t xml:space="preserve">Figure </w:t>
      </w:r>
      <w:r w:rsidR="004B0CD9">
        <w:fldChar w:fldCharType="begin"/>
      </w:r>
      <w:r>
        <w:instrText xml:space="preserve"> SEQ Figure \* ARABIC </w:instrText>
      </w:r>
      <w:r w:rsidR="004B0CD9">
        <w:fldChar w:fldCharType="separate"/>
      </w:r>
      <w:r w:rsidR="00732038">
        <w:rPr>
          <w:noProof/>
        </w:rPr>
        <w:t>18</w:t>
      </w:r>
      <w:r w:rsidR="004B0CD9">
        <w:rPr>
          <w:noProof/>
        </w:rPr>
        <w:fldChar w:fldCharType="end"/>
      </w:r>
      <w:bookmarkEnd w:id="308"/>
      <w:r>
        <w:t>: Manipulation test results</w:t>
      </w:r>
      <w:bookmarkEnd w:id="309"/>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4B0CD9">
        <w:fldChar w:fldCharType="begin"/>
      </w:r>
      <w:r w:rsidR="002E2F35">
        <w:instrText xml:space="preserve"> REF _Ref353791076 \r </w:instrText>
      </w:r>
      <w:r w:rsidR="004B0CD9">
        <w:fldChar w:fldCharType="separate"/>
      </w:r>
      <w:r w:rsidR="00732038">
        <w:t>4.3</w:t>
      </w:r>
      <w:r w:rsidR="004B0CD9">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4B0CD9">
        <w:fldChar w:fldCharType="begin"/>
      </w:r>
      <w:r w:rsidR="002F3F95">
        <w:instrText xml:space="preserve"> REF _Ref353777385 \r </w:instrText>
      </w:r>
      <w:r w:rsidR="004B0CD9">
        <w:fldChar w:fldCharType="separate"/>
      </w:r>
      <w:r w:rsidR="00732038">
        <w:t>8</w:t>
      </w:r>
      <w:r w:rsidR="004B0CD9">
        <w:fldChar w:fldCharType="end"/>
      </w:r>
      <w:r w:rsidR="00D8459D">
        <w:t xml:space="preserve"> </w:t>
      </w:r>
      <w:r w:rsidR="00240F58">
        <w:t>below.</w:t>
      </w:r>
    </w:p>
    <w:p w:rsidR="007306CE" w:rsidRDefault="007306CE" w:rsidP="007306CE">
      <w:pPr>
        <w:pStyle w:val="Caption"/>
        <w:keepNext/>
      </w:pPr>
      <w:bookmarkStart w:id="310" w:name="_Ref353645641"/>
      <w:r>
        <w:t xml:space="preserve">Table </w:t>
      </w:r>
      <w:r w:rsidR="004B0CD9">
        <w:fldChar w:fldCharType="begin"/>
      </w:r>
      <w:r w:rsidR="002F3F95">
        <w:instrText xml:space="preserve"> SEQ Table \* ARABIC </w:instrText>
      </w:r>
      <w:r w:rsidR="004B0CD9">
        <w:fldChar w:fldCharType="separate"/>
      </w:r>
      <w:r w:rsidR="00732038">
        <w:rPr>
          <w:noProof/>
        </w:rPr>
        <w:t>4</w:t>
      </w:r>
      <w:r w:rsidR="004B0CD9">
        <w:rPr>
          <w:noProof/>
        </w:rPr>
        <w:fldChar w:fldCharType="end"/>
      </w:r>
      <w:bookmarkEnd w:id="310"/>
      <w:r>
        <w:t>: Results of object recognition and manipulation tests</w:t>
      </w:r>
    </w:p>
    <w:tbl>
      <w:tblPr>
        <w:tblStyle w:val="TableGrid"/>
        <w:tblW w:w="0" w:type="auto"/>
        <w:tblInd w:w="14" w:type="dxa"/>
        <w:tblLook w:val="04A0"/>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4B0CD9">
        <w:fldChar w:fldCharType="begin"/>
      </w:r>
      <w:r w:rsidR="00FE22E7">
        <w:instrText xml:space="preserve"> REF _Ref353790767 </w:instrText>
      </w:r>
      <w:r w:rsidR="004B0CD9">
        <w:fldChar w:fldCharType="separate"/>
      </w:r>
      <w:r w:rsidR="00732038">
        <w:t xml:space="preserve">Table </w:t>
      </w:r>
      <w:r w:rsidR="00732038">
        <w:rPr>
          <w:noProof/>
        </w:rPr>
        <w:t>5</w:t>
      </w:r>
      <w:r w:rsidR="004B0CD9">
        <w:fldChar w:fldCharType="end"/>
      </w:r>
      <w:r w:rsidR="00FE22E7">
        <w:t xml:space="preserve"> </w:t>
      </w:r>
      <w:r w:rsidR="00B77C94">
        <w:t>shows these results.</w:t>
      </w:r>
    </w:p>
    <w:p w:rsidR="00EE4519" w:rsidRDefault="00EE4519" w:rsidP="00EE4519">
      <w:pPr>
        <w:pStyle w:val="Caption"/>
        <w:keepNext/>
      </w:pPr>
      <w:bookmarkStart w:id="311" w:name="_Ref353790767"/>
      <w:r>
        <w:t xml:space="preserve">Table </w:t>
      </w:r>
      <w:r w:rsidR="004B0CD9">
        <w:fldChar w:fldCharType="begin"/>
      </w:r>
      <w:r w:rsidR="002F3F95">
        <w:instrText xml:space="preserve"> SEQ Table \* ARABIC </w:instrText>
      </w:r>
      <w:r w:rsidR="004B0CD9">
        <w:fldChar w:fldCharType="separate"/>
      </w:r>
      <w:r w:rsidR="00732038">
        <w:rPr>
          <w:noProof/>
        </w:rPr>
        <w:t>5</w:t>
      </w:r>
      <w:r w:rsidR="004B0CD9">
        <w:rPr>
          <w:noProof/>
        </w:rPr>
        <w:fldChar w:fldCharType="end"/>
      </w:r>
      <w:bookmarkEnd w:id="311"/>
      <w:r w:rsidR="00B77C94">
        <w:t>: Validation Task Results</w:t>
      </w:r>
    </w:p>
    <w:tbl>
      <w:tblPr>
        <w:tblStyle w:val="TableGrid"/>
        <w:tblW w:w="0" w:type="auto"/>
        <w:tblLook w:val="04A0"/>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12"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12"/>
    </w:p>
    <w:p w:rsidR="00585D43" w:rsidRDefault="00585D43" w:rsidP="00585D43">
      <w:pPr>
        <w:pStyle w:val="Heading2"/>
      </w:pPr>
      <w:bookmarkStart w:id="313" w:name="_Toc353973904"/>
      <w:r>
        <w:t>Battery Performance</w:t>
      </w:r>
      <w:bookmarkEnd w:id="313"/>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14" w:name="_Toc351997953"/>
      <w:bookmarkStart w:id="315" w:name="_Toc353178068"/>
      <w:bookmarkStart w:id="316" w:name="_Toc353973934"/>
      <w:r>
        <w:t xml:space="preserve">Figure </w:t>
      </w:r>
      <w:r w:rsidR="004B0CD9">
        <w:fldChar w:fldCharType="begin"/>
      </w:r>
      <w:r w:rsidR="00851713">
        <w:instrText xml:space="preserve"> SEQ Figure \* ARABIC </w:instrText>
      </w:r>
      <w:r w:rsidR="004B0CD9">
        <w:fldChar w:fldCharType="separate"/>
      </w:r>
      <w:r w:rsidR="00732038">
        <w:rPr>
          <w:noProof/>
        </w:rPr>
        <w:t>19</w:t>
      </w:r>
      <w:r w:rsidR="004B0CD9">
        <w:fldChar w:fldCharType="end"/>
      </w:r>
      <w:r>
        <w:t xml:space="preserve">: Voltage curve during </w:t>
      </w:r>
      <w:r w:rsidR="00585D43">
        <w:t xml:space="preserve">battery </w:t>
      </w:r>
      <w:r>
        <w:t>discharge test with actuators idle.</w:t>
      </w:r>
      <w:bookmarkEnd w:id="314"/>
      <w:bookmarkEnd w:id="315"/>
      <w:bookmarkEnd w:id="316"/>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17" w:name="_Toc351997954"/>
      <w:bookmarkStart w:id="318" w:name="_Toc353178069"/>
      <w:bookmarkStart w:id="319" w:name="_Toc353973935"/>
      <w:r>
        <w:t xml:space="preserve">Figure </w:t>
      </w:r>
      <w:r w:rsidR="004B0CD9">
        <w:fldChar w:fldCharType="begin"/>
      </w:r>
      <w:r w:rsidR="00851713">
        <w:instrText xml:space="preserve"> SEQ Figure \* ARABIC </w:instrText>
      </w:r>
      <w:r w:rsidR="004B0CD9">
        <w:fldChar w:fldCharType="separate"/>
      </w:r>
      <w:r w:rsidR="00732038">
        <w:rPr>
          <w:noProof/>
        </w:rPr>
        <w:t>20</w:t>
      </w:r>
      <w:r w:rsidR="004B0CD9">
        <w:fldChar w:fldCharType="end"/>
      </w:r>
      <w:r>
        <w:t xml:space="preserve">: Voltage curve during </w:t>
      </w:r>
      <w:r w:rsidR="00585D43">
        <w:t xml:space="preserve">battery </w:t>
      </w:r>
      <w:r>
        <w:t>discharge test with drivetrain exercised.</w:t>
      </w:r>
      <w:bookmarkEnd w:id="317"/>
      <w:bookmarkEnd w:id="318"/>
      <w:bookmarkEnd w:id="319"/>
    </w:p>
    <w:p w:rsidR="00BB1C4E" w:rsidRDefault="00BB1C4E" w:rsidP="00BB1C4E">
      <w:pPr>
        <w:keepNext/>
      </w:pPr>
      <w:r>
        <w:rPr>
          <w:noProof/>
          <w:lang w:bidi="ar-SA"/>
        </w:rPr>
        <w:drawing>
          <wp:inline distT="0" distB="0" distL="0" distR="0">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20" w:name="_Toc353973936"/>
      <w:r>
        <w:t xml:space="preserve">Figure </w:t>
      </w:r>
      <w:r w:rsidR="004B0CD9">
        <w:fldChar w:fldCharType="begin"/>
      </w:r>
      <w:r w:rsidR="002F3F95">
        <w:instrText xml:space="preserve"> SEQ Figure \* ARABIC </w:instrText>
      </w:r>
      <w:r w:rsidR="004B0CD9">
        <w:fldChar w:fldCharType="separate"/>
      </w:r>
      <w:r w:rsidR="00732038">
        <w:rPr>
          <w:noProof/>
        </w:rPr>
        <w:t>21</w:t>
      </w:r>
      <w:r w:rsidR="004B0CD9">
        <w:rPr>
          <w:noProof/>
        </w:rPr>
        <w:fldChar w:fldCharType="end"/>
      </w:r>
      <w:r>
        <w:t xml:space="preserve">: Voltage curve during </w:t>
      </w:r>
      <w:r w:rsidR="00585D43">
        <w:t xml:space="preserve">battery </w:t>
      </w:r>
      <w:r>
        <w:t>discharge test with arm exercised</w:t>
      </w:r>
      <w:bookmarkEnd w:id="320"/>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21" w:name="_Toc353178011"/>
      <w:bookmarkStart w:id="322" w:name="_Toc352798832"/>
      <w:bookmarkStart w:id="323" w:name="_Toc353440096"/>
      <w:bookmarkStart w:id="324" w:name="_Toc353973905"/>
      <w:r>
        <w:t>The Kinect</w:t>
      </w:r>
      <w:bookmarkEnd w:id="321"/>
      <w:bookmarkEnd w:id="322"/>
      <w:bookmarkEnd w:id="323"/>
      <w:bookmarkEnd w:id="324"/>
    </w:p>
    <w:p w:rsidR="00E141B1" w:rsidRDefault="00AF0BEB">
      <w:pPr>
        <w:pStyle w:val="Heading3"/>
      </w:pPr>
      <w:bookmarkStart w:id="325" w:name="_Toc353178012"/>
      <w:bookmarkStart w:id="326" w:name="_Toc352798833"/>
      <w:bookmarkStart w:id="327" w:name="_Toc353440097"/>
      <w:bookmarkStart w:id="328" w:name="_Toc353973906"/>
      <w:r>
        <w:t>For Object Localization and Arm Planning</w:t>
      </w:r>
      <w:bookmarkEnd w:id="325"/>
      <w:bookmarkEnd w:id="326"/>
      <w:bookmarkEnd w:id="327"/>
      <w:bookmarkEnd w:id="328"/>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4B0CD9">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4B0CD9">
        <w:fldChar w:fldCharType="separate"/>
      </w:r>
      <w:r w:rsidR="00D804A3" w:rsidRPr="00D804A3">
        <w:t>[32]</w:t>
      </w:r>
      <w:r w:rsidR="004B0CD9">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29" w:name="_Toc353178013"/>
      <w:bookmarkStart w:id="330" w:name="_Toc352798834"/>
      <w:bookmarkStart w:id="331" w:name="_Toc353440098"/>
      <w:bookmarkStart w:id="332" w:name="_Toc353973907"/>
      <w:r>
        <w:t>For Reading QR Codes</w:t>
      </w:r>
      <w:bookmarkEnd w:id="329"/>
      <w:bookmarkEnd w:id="330"/>
      <w:bookmarkEnd w:id="331"/>
      <w:bookmarkEnd w:id="332"/>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33" w:name="_Toc353440099"/>
      <w:bookmarkStart w:id="334" w:name="_Toc353973908"/>
      <w:r>
        <w:lastRenderedPageBreak/>
        <w:t>Conclusion</w:t>
      </w:r>
      <w:bookmarkEnd w:id="333"/>
      <w:bookmarkEnd w:id="334"/>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p>
    <w:p w:rsidR="00D23F78" w:rsidRDefault="00585D43"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54369A" w:rsidRDefault="0054369A" w:rsidP="0054369A">
      <w:pPr>
        <w:pStyle w:val="Heading1"/>
      </w:pPr>
      <w:bookmarkStart w:id="335" w:name="_Ref353777385"/>
      <w:bookmarkStart w:id="336" w:name="_Toc353973909"/>
      <w:r>
        <w:lastRenderedPageBreak/>
        <w:t>Future Work</w:t>
      </w:r>
      <w:bookmarkEnd w:id="335"/>
      <w:bookmarkEnd w:id="336"/>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000F1F49">
        <w:t>s</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697DB7" w:rsidRPr="00697DB7" w:rsidRDefault="00697DB7">
      <w:pPr>
        <w:pStyle w:val="Heading1"/>
      </w:pPr>
      <w:bookmarkStart w:id="337" w:name="_Toc351997931"/>
      <w:bookmarkStart w:id="338" w:name="_Toc353440100"/>
      <w:bookmarkStart w:id="339" w:name="_Toc353973910"/>
      <w:r>
        <w:lastRenderedPageBreak/>
        <w:t>Bibliography</w:t>
      </w:r>
      <w:bookmarkEnd w:id="337"/>
      <w:bookmarkEnd w:id="338"/>
      <w:bookmarkEnd w:id="339"/>
    </w:p>
    <w:p w:rsidR="004C2309" w:rsidRPr="004C2309" w:rsidRDefault="004B0CD9" w:rsidP="004C2309">
      <w:pPr>
        <w:pStyle w:val="Bibliography"/>
      </w:pPr>
      <w:r w:rsidRPr="004B0CD9">
        <w:rPr>
          <w:rFonts w:ascii="Calibri" w:hAnsi="Calibri"/>
          <w:sz w:val="22"/>
        </w:rPr>
        <w:fldChar w:fldCharType="begin"/>
      </w:r>
      <w:r w:rsidR="004C2309">
        <w:instrText xml:space="preserve"> ADDIN ZOTERO_BIBL {"custom":[]} CSL_BIBLIOGRAPHY </w:instrText>
      </w:r>
      <w:r w:rsidRPr="004B0CD9">
        <w:rPr>
          <w:rFonts w:ascii="Calibri" w:hAnsi="Calibri"/>
          <w:sz w:val="22"/>
        </w:rPr>
        <w:fldChar w:fldCharType="separate"/>
      </w:r>
      <w:bookmarkStart w:id="340" w:name="_Toc352766597"/>
      <w:bookmarkStart w:id="341" w:name="_Toc352766699"/>
      <w:bookmarkStart w:id="342" w:name="_Toc352766801"/>
      <w:bookmarkStart w:id="343" w:name="_Toc353152087"/>
      <w:bookmarkStart w:id="344" w:name="_Toc353177771"/>
      <w:bookmarkStart w:id="345" w:name="_Toc353178041"/>
      <w:bookmarkStart w:id="346" w:name="_Toc353435131"/>
      <w:bookmarkStart w:id="347" w:name="_Toc353435239"/>
      <w:bookmarkStart w:id="348" w:name="_Toc353435342"/>
      <w:bookmarkStart w:id="349" w:name="_Toc352795648"/>
      <w:bookmarkStart w:id="350" w:name="_Toc352798846"/>
      <w:bookmarkStart w:id="351" w:name="_Toc352795649"/>
      <w:bookmarkStart w:id="352" w:name="_Toc352798847"/>
      <w:bookmarkStart w:id="353" w:name="_Toc352795650"/>
      <w:bookmarkStart w:id="354" w:name="_Toc352798848"/>
      <w:bookmarkStart w:id="355" w:name="_Toc352795651"/>
      <w:bookmarkStart w:id="356" w:name="_Toc352798849"/>
      <w:bookmarkStart w:id="357" w:name="_Toc352795652"/>
      <w:bookmarkStart w:id="358" w:name="_Toc352798850"/>
      <w:bookmarkStart w:id="359" w:name="_Toc352795653"/>
      <w:bookmarkStart w:id="360" w:name="_Toc352798851"/>
      <w:bookmarkStart w:id="361" w:name="_Toc352795654"/>
      <w:bookmarkStart w:id="362" w:name="_Toc352798852"/>
      <w:bookmarkStart w:id="363" w:name="_Toc352795655"/>
      <w:bookmarkStart w:id="364" w:name="_Toc352798853"/>
      <w:bookmarkStart w:id="365" w:name="_Toc352795656"/>
      <w:bookmarkStart w:id="366" w:name="_Toc352798854"/>
      <w:bookmarkStart w:id="367" w:name="_Toc352795657"/>
      <w:bookmarkStart w:id="368" w:name="_Toc352798855"/>
      <w:bookmarkStart w:id="369" w:name="_Toc352795658"/>
      <w:bookmarkStart w:id="370" w:name="_Toc352798856"/>
      <w:bookmarkStart w:id="371" w:name="_Toc352795659"/>
      <w:bookmarkStart w:id="372" w:name="_Toc352798857"/>
      <w:bookmarkStart w:id="373" w:name="_Toc352795660"/>
      <w:bookmarkStart w:id="374" w:name="_Toc352798858"/>
      <w:bookmarkStart w:id="375" w:name="_Toc352795661"/>
      <w:bookmarkStart w:id="376" w:name="_Toc352798859"/>
      <w:bookmarkStart w:id="377" w:name="_Toc352795662"/>
      <w:bookmarkStart w:id="378" w:name="_Toc352798860"/>
      <w:bookmarkStart w:id="379" w:name="_Toc352795663"/>
      <w:bookmarkStart w:id="380" w:name="_Toc352798861"/>
      <w:bookmarkStart w:id="381" w:name="_Toc352795664"/>
      <w:bookmarkStart w:id="382" w:name="_Toc352798862"/>
      <w:bookmarkStart w:id="383" w:name="_Toc352795665"/>
      <w:bookmarkStart w:id="384" w:name="_Toc352798863"/>
      <w:bookmarkStart w:id="385" w:name="_Toc352795666"/>
      <w:bookmarkStart w:id="386" w:name="_Toc352798864"/>
      <w:bookmarkStart w:id="387" w:name="_Toc352795667"/>
      <w:bookmarkStart w:id="388" w:name="_Toc352798865"/>
      <w:bookmarkStart w:id="389" w:name="_Toc352795668"/>
      <w:bookmarkStart w:id="390" w:name="_Toc352798866"/>
      <w:bookmarkStart w:id="391" w:name="_Toc352795669"/>
      <w:bookmarkStart w:id="392" w:name="_Toc352798867"/>
      <w:bookmarkStart w:id="393" w:name="_Toc352795670"/>
      <w:bookmarkStart w:id="394" w:name="_Toc352798868"/>
      <w:bookmarkStart w:id="395" w:name="_Toc352795671"/>
      <w:bookmarkStart w:id="396" w:name="_Toc352798869"/>
      <w:bookmarkStart w:id="397" w:name="_Toc352795672"/>
      <w:bookmarkStart w:id="398" w:name="_Toc352798870"/>
      <w:bookmarkStart w:id="399" w:name="_Toc352795673"/>
      <w:bookmarkStart w:id="400" w:name="_Toc352798871"/>
      <w:bookmarkStart w:id="401" w:name="_Toc352795674"/>
      <w:bookmarkStart w:id="402" w:name="_Toc352798872"/>
      <w:bookmarkStart w:id="403" w:name="_Toc352795675"/>
      <w:bookmarkStart w:id="404" w:name="_Toc352798873"/>
      <w:bookmarkStart w:id="405" w:name="_Toc352795676"/>
      <w:bookmarkStart w:id="406" w:name="_Toc352798874"/>
      <w:bookmarkStart w:id="407" w:name="_Toc352795677"/>
      <w:bookmarkStart w:id="408" w:name="_Toc352798875"/>
      <w:bookmarkStart w:id="409" w:name="_Toc352795678"/>
      <w:bookmarkStart w:id="410" w:name="_Toc352798876"/>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“Kiva vs. Automated Guided Vehicles.” [Online]. Available: http://www.kivasystems.com/solutions/kiva-vs-traditional/solutionskiva-vs-traditionalkiva-vs-agvs/. [Accessed: 22-Mar-2013].</w:t>
      </w:r>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 (IROS 2004). Proceedings</w:t>
      </w:r>
      <w:r w:rsidRPr="004C2309">
        <w:t>, Sept.-2 Oct., vol. 3, pp. 3003–3008 vol.3.</w:t>
      </w:r>
    </w:p>
    <w:p w:rsidR="004C2309" w:rsidRPr="004C2309" w:rsidRDefault="004C2309" w:rsidP="004C2309">
      <w:pPr>
        <w:pStyle w:val="Bibliography"/>
      </w:pPr>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“Product Specifications - IRB 120.” ABB, 2010.</w:t>
      </w:r>
    </w:p>
    <w:p w:rsidR="004C2309" w:rsidRPr="004C2309" w:rsidRDefault="004C2309" w:rsidP="004C2309">
      <w:pPr>
        <w:pStyle w:val="Bibliography"/>
      </w:pPr>
      <w:r w:rsidRPr="004C2309">
        <w:t>[11]</w:t>
      </w:r>
      <w:r w:rsidRPr="004C2309">
        <w:tab/>
        <w:t>Samlex America, “DC-DC Step Down Converters Model SDC-15.” Samlex America.</w:t>
      </w:r>
    </w:p>
    <w:p w:rsidR="004C2309" w:rsidRPr="004C2309" w:rsidRDefault="004C2309" w:rsidP="004C2309">
      <w:pPr>
        <w:pStyle w:val="Bibliography"/>
      </w:pPr>
      <w:r w:rsidRPr="004C2309">
        <w:t>[12]</w:t>
      </w:r>
      <w:r w:rsidRPr="004C2309">
        <w:tab/>
        <w:t>Eric Perko, “Precision Navigation for Indoor Mobile Robots,” Masters, Case Western Reserve University, Cleveland, OH, 2013.</w:t>
      </w:r>
    </w:p>
    <w:p w:rsidR="004C2309" w:rsidRPr="004C2309" w:rsidRDefault="004C2309" w:rsidP="004C2309">
      <w:pPr>
        <w:pStyle w:val="Bibliography"/>
      </w:pPr>
      <w:r w:rsidRPr="004C2309">
        <w:lastRenderedPageBreak/>
        <w:t>[13]</w:t>
      </w:r>
      <w:r w:rsidRPr="004C2309">
        <w:tab/>
        <w:t>“ROS/Concepts - ROS Wiki.” [Online]. Available: http://www.ros.org/wiki/ROS/Concepts. [Accessed: 22-Mar-2013].</w:t>
      </w:r>
    </w:p>
    <w:p w:rsidR="004C2309" w:rsidRPr="004C2309" w:rsidRDefault="004C2309" w:rsidP="004C2309">
      <w:pPr>
        <w:pStyle w:val="Bibliography"/>
      </w:pPr>
      <w:r w:rsidRPr="004C2309">
        <w:t>[14]</w:t>
      </w:r>
      <w:r w:rsidRPr="004C2309">
        <w:tab/>
        <w:t>“actionlib - ROS Wiki.” [Online]. Available: http://www.ros.org/wiki/actionlib. [Accessed: 22-Mar-2013].</w:t>
      </w:r>
    </w:p>
    <w:p w:rsidR="004C2309" w:rsidRPr="004C2309" w:rsidRDefault="004C2309" w:rsidP="004C2309">
      <w:pPr>
        <w:pStyle w:val="Bibliography"/>
      </w:pPr>
      <w:r w:rsidRPr="004C2309">
        <w:t>[15]</w:t>
      </w:r>
      <w:r w:rsidRPr="004C2309">
        <w:tab/>
        <w:t>“openni_kinect - ROS Wiki.” [Online]. Available: http://www.ros.org/wiki/openni_kinect. [Accessed: 03-Apr-2013].</w:t>
      </w:r>
    </w:p>
    <w:p w:rsidR="004C2309" w:rsidRPr="004C2309" w:rsidRDefault="004C2309" w:rsidP="004C2309">
      <w:pPr>
        <w:pStyle w:val="Bibliography"/>
      </w:pPr>
      <w:r w:rsidRPr="004C2309">
        <w:t>[16]</w:t>
      </w:r>
      <w:r w:rsidRPr="004C2309">
        <w:tab/>
        <w:t>“laser_drivers - ROS Wiki.” [Online]. Available: http://www.ros.org/wiki/laser_drivers?distro=fuerte. [Accessed: 03-Apr-2013].</w:t>
      </w:r>
    </w:p>
    <w:p w:rsidR="004C2309" w:rsidRPr="004C2309" w:rsidRDefault="004C2309" w:rsidP="004C2309">
      <w:pPr>
        <w:pStyle w:val="Bibliography"/>
      </w:pPr>
      <w:r w:rsidRPr="004C2309">
        <w:t>[17]</w:t>
      </w:r>
      <w:r w:rsidRPr="004C2309">
        <w:tab/>
        <w:t xml:space="preserve">E. Venator, “Rosserial Service ‘Failed to parse subscriber’ - ROS Answers,” </w:t>
      </w:r>
      <w:r w:rsidRPr="004C2309">
        <w:rPr>
          <w:i/>
          <w:iCs/>
        </w:rPr>
        <w:t>ROS Answers</w:t>
      </w:r>
      <w:r w:rsidRPr="004C2309">
        <w:t>. [Online]. Available: http://answers.ros.org/question/48548/rosserial-service-failed-to-parse-subscriber/. [Accessed: 22-Mar-2013].</w:t>
      </w:r>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[Online]. Available: https://github.com/evenator/rosserial. [Accessed: 22-Mar-2013].</w:t>
      </w:r>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r w:rsidRPr="004C2309">
        <w:t>[21]</w:t>
      </w:r>
      <w:r w:rsidRPr="004C2309">
        <w:tab/>
        <w:t xml:space="preserve">S. Thrun, W. Burgard, and D. Fox, </w:t>
      </w:r>
      <w:r w:rsidRPr="004C2309">
        <w:rPr>
          <w:i/>
          <w:iCs/>
        </w:rPr>
        <w:t>Probabilistic Robotics</w:t>
      </w:r>
      <w:r w:rsidRPr="004C2309">
        <w:t>. The MIT Press, 2005.</w:t>
      </w:r>
    </w:p>
    <w:p w:rsidR="004C2309" w:rsidRPr="004C2309" w:rsidRDefault="004C2309" w:rsidP="004C2309">
      <w:pPr>
        <w:pStyle w:val="Bibliography"/>
      </w:pPr>
      <w:r w:rsidRPr="004C2309">
        <w:t>[22]</w:t>
      </w:r>
      <w:r w:rsidRPr="004C2309">
        <w:tab/>
        <w:t>Giorgio Grisetti, Cyrill Stachness, and Wolfram Burgard, “GMapping.” [Online]. Available: http://www.openslam.org/gmapping.html. [Accessed: 17-Feb-2013].</w:t>
      </w:r>
    </w:p>
    <w:p w:rsidR="004C2309" w:rsidRPr="004C2309" w:rsidRDefault="004C2309" w:rsidP="004C2309">
      <w:pPr>
        <w:pStyle w:val="Bibliography"/>
      </w:pPr>
      <w:r w:rsidRPr="004C2309">
        <w:t>[23]</w:t>
      </w:r>
      <w:r w:rsidRPr="004C2309">
        <w:tab/>
        <w:t>Tony Yanick, Chase Nemeth, Beom Koh, and Avinash Karamchandani, “ALEN,” IGVC, 2009.</w:t>
      </w:r>
    </w:p>
    <w:p w:rsidR="004C2309" w:rsidRPr="004C2309" w:rsidRDefault="004C2309" w:rsidP="004C2309">
      <w:pPr>
        <w:pStyle w:val="Bibliography"/>
      </w:pPr>
      <w:r w:rsidRPr="004C2309">
        <w:t>[24]</w:t>
      </w:r>
      <w:r w:rsidRPr="004C2309">
        <w:tab/>
        <w:t>“navfn - ROS Wiki.” [Online]. Available: http://www.ros.org/wiki/navfn. [Accessed: 13-Feb-2013].</w:t>
      </w:r>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“Kinematic and Dynamic Solvers | The Orocos Project.” [Online]. Available: http://www.orocos.org/kdl/UserManual/kinematic_solvers. [Accessed: 20-Mar-2013].</w:t>
      </w:r>
    </w:p>
    <w:p w:rsidR="004C2309" w:rsidRPr="004C2309" w:rsidRDefault="004C2309" w:rsidP="004C2309">
      <w:pPr>
        <w:pStyle w:val="Bibliography"/>
      </w:pPr>
      <w:r w:rsidRPr="004C2309">
        <w:t>[27]</w:t>
      </w:r>
      <w:r w:rsidRPr="004C2309">
        <w:tab/>
        <w:t>“OpenRAVE | ikfast Module | OpenRAVE Documentation.” [Online]. Available: http://openrave.org/docs/latest_stable/openravepy/ikfast/#ikfast-the-robot-kinematics-compiler. [Accessed: 20-Mar-2013].</w:t>
      </w:r>
    </w:p>
    <w:p w:rsidR="004C2309" w:rsidRPr="004C2309" w:rsidRDefault="004C2309" w:rsidP="004C2309">
      <w:pPr>
        <w:pStyle w:val="Bibliography"/>
      </w:pPr>
      <w:r w:rsidRPr="004C2309">
        <w:t>[28]</w:t>
      </w:r>
      <w:r w:rsidRPr="004C2309">
        <w:tab/>
        <w:t xml:space="preserve">G. Sánchez and J.-C.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“tabletop_object_detector - ROS Wiki.” [Online]. Available: http://www.ros.org/wiki/tabletop_object_detector. [Accessed: 17-Feb-2013].</w:t>
      </w:r>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r w:rsidRPr="004C2309">
        <w:t>[32]</w:t>
      </w:r>
      <w:r w:rsidRPr="004C2309">
        <w:tab/>
        <w:t>S. Cockrell, “Using the XBOX Kinect to detect features of the floor surface,” MS, Case Western Reserve University, Cleveland, OH, 2013.</w:t>
      </w:r>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t>rethink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4B0CD9" w:rsidP="00EF2F11">
      <w:pPr>
        <w:pStyle w:val="Heading1"/>
        <w:numPr>
          <w:ilvl w:val="0"/>
          <w:numId w:val="0"/>
        </w:numPr>
      </w:pPr>
      <w:r>
        <w:lastRenderedPageBreak/>
        <w:fldChar w:fldCharType="end"/>
      </w:r>
      <w:bookmarkStart w:id="411" w:name="_Ref352755563"/>
      <w:bookmarkStart w:id="412" w:name="_Toc353973911"/>
      <w:bookmarkStart w:id="413" w:name="_Toc351997932"/>
      <w:r w:rsidR="001047D9">
        <w:t>Appendix 1: Bill of Materials</w:t>
      </w:r>
      <w:bookmarkEnd w:id="411"/>
      <w:bookmarkEnd w:id="412"/>
    </w:p>
    <w:tbl>
      <w:tblPr>
        <w:tblStyle w:val="TableGrid"/>
        <w:tblW w:w="0" w:type="auto"/>
        <w:tblInd w:w="14" w:type="dxa"/>
        <w:tblLook w:val="04A0"/>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r w:rsidRPr="001E4408">
              <w:t>Grayhill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4B0CD9"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732038">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414" w:name="_Toc353440101"/>
      <w:bookmarkStart w:id="415" w:name="_Toc353973912"/>
      <w:r>
        <w:lastRenderedPageBreak/>
        <w:t xml:space="preserve">Appendix </w:t>
      </w:r>
      <w:r w:rsidR="001047D9">
        <w:t>2</w:t>
      </w:r>
      <w:r>
        <w:t xml:space="preserve">: </w:t>
      </w:r>
      <w:bookmarkEnd w:id="413"/>
      <w:bookmarkEnd w:id="414"/>
      <w:r w:rsidR="00521E15">
        <w:t>Revised Emergency Stop Design</w:t>
      </w:r>
      <w:bookmarkEnd w:id="415"/>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16" w:name="_Toc351997951"/>
      <w:bookmarkStart w:id="417" w:name="_Toc353178066"/>
      <w:bookmarkStart w:id="418" w:name="_Toc353440145"/>
      <w:bookmarkStart w:id="419" w:name="_Toc353973937"/>
      <w:r>
        <w:t xml:space="preserve">Figure </w:t>
      </w:r>
      <w:r w:rsidR="004B0CD9">
        <w:fldChar w:fldCharType="begin"/>
      </w:r>
      <w:r w:rsidR="002F3F95">
        <w:instrText xml:space="preserve"> SEQ Figure \* ARABIC </w:instrText>
      </w:r>
      <w:r w:rsidR="004B0CD9">
        <w:fldChar w:fldCharType="separate"/>
      </w:r>
      <w:r w:rsidR="00732038">
        <w:rPr>
          <w:noProof/>
        </w:rPr>
        <w:t>22</w:t>
      </w:r>
      <w:r w:rsidR="004B0CD9">
        <w:rPr>
          <w:noProof/>
        </w:rPr>
        <w:fldChar w:fldCharType="end"/>
      </w:r>
      <w:r>
        <w:t>: Revised emergency stop remote cir</w:t>
      </w:r>
      <w:r w:rsidR="00D8459D">
        <w:t>c</w:t>
      </w:r>
      <w:r>
        <w:t>uit.</w:t>
      </w:r>
      <w:bookmarkEnd w:id="416"/>
      <w:bookmarkEnd w:id="417"/>
      <w:bookmarkEnd w:id="418"/>
      <w:bookmarkEnd w:id="419"/>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20" w:name="_Toc351997952"/>
      <w:bookmarkStart w:id="421" w:name="_Toc353178067"/>
      <w:bookmarkStart w:id="422" w:name="_Toc353973938"/>
      <w:r>
        <w:t xml:space="preserve">Figure </w:t>
      </w:r>
      <w:r w:rsidR="004B0CD9">
        <w:fldChar w:fldCharType="begin"/>
      </w:r>
      <w:r w:rsidR="002F3F95">
        <w:instrText xml:space="preserve"> SEQ Figure \* ARABIC </w:instrText>
      </w:r>
      <w:r w:rsidR="004B0CD9">
        <w:fldChar w:fldCharType="separate"/>
      </w:r>
      <w:r w:rsidR="00732038">
        <w:rPr>
          <w:noProof/>
        </w:rPr>
        <w:t>23</w:t>
      </w:r>
      <w:r w:rsidR="004B0CD9">
        <w:rPr>
          <w:noProof/>
        </w:rPr>
        <w:fldChar w:fldCharType="end"/>
      </w:r>
      <w:r>
        <w:t>: Revised emergency stop receiver/aggregator circuit.</w:t>
      </w:r>
      <w:bookmarkEnd w:id="420"/>
      <w:bookmarkEnd w:id="421"/>
      <w:bookmarkEnd w:id="422"/>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423" w:name="_Toc353973913"/>
      <w:r>
        <w:lastRenderedPageBreak/>
        <w:t xml:space="preserve">Appendix 3: Reflexive </w:t>
      </w:r>
      <w:r w:rsidR="00930AF4">
        <w:t>Collision Avoidance Systems</w:t>
      </w:r>
      <w:bookmarkEnd w:id="423"/>
    </w:p>
    <w:p w:rsidR="00A2151D" w:rsidRDefault="00A2151D" w:rsidP="00A2151D">
      <w:r>
        <w:t xml:space="preserve">As described in Section </w:t>
      </w:r>
      <w:r w:rsidR="004B0CD9">
        <w:fldChar w:fldCharType="begin"/>
      </w:r>
      <w:r>
        <w:instrText xml:space="preserve"> REF _Ref353789829 \r </w:instrText>
      </w:r>
      <w:r w:rsidR="004B0CD9">
        <w:fldChar w:fldCharType="separate"/>
      </w:r>
      <w:r w:rsidR="00732038">
        <w:t>5.1</w:t>
      </w:r>
      <w:r w:rsidR="004B0CD9">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24" w:name="_Toc351540617"/>
      <w:bookmarkStart w:id="425" w:name="_Toc353177995"/>
      <w:bookmarkStart w:id="426" w:name="_Toc352798816"/>
      <w:bookmarkStart w:id="427" w:name="_Toc353440082"/>
      <w:bookmarkStart w:id="428" w:name="_Toc353973914"/>
      <w:r>
        <w:t>Reflexive Halt Methods for Mobile Bases</w:t>
      </w:r>
      <w:bookmarkEnd w:id="424"/>
      <w:bookmarkEnd w:id="425"/>
      <w:bookmarkEnd w:id="426"/>
      <w:bookmarkEnd w:id="427"/>
      <w:bookmarkEnd w:id="428"/>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4B0CD9">
        <w:fldChar w:fldCharType="begin"/>
      </w:r>
      <w:r>
        <w:instrText xml:space="preserve"> REF _Ref351933155 \h </w:instrText>
      </w:r>
      <w:r w:rsidR="004B0CD9">
        <w:fldChar w:fldCharType="separate"/>
      </w:r>
      <w:r w:rsidR="00732038">
        <w:t xml:space="preserve">Algorithm </w:t>
      </w:r>
      <w:r w:rsidR="00732038">
        <w:rPr>
          <w:noProof/>
        </w:rPr>
        <w:t>3</w:t>
      </w:r>
      <w:r w:rsidR="004B0CD9">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29" w:name="_Ref351933155"/>
      <w:r>
        <w:t xml:space="preserve">Algorithm </w:t>
      </w:r>
      <w:r w:rsidR="004B0CD9">
        <w:fldChar w:fldCharType="begin"/>
      </w:r>
      <w:r>
        <w:instrText xml:space="preserve"> SEQ Algorithm \* ARABIC </w:instrText>
      </w:r>
      <w:r w:rsidR="004B0CD9">
        <w:fldChar w:fldCharType="separate"/>
      </w:r>
      <w:r w:rsidR="00732038">
        <w:rPr>
          <w:noProof/>
        </w:rPr>
        <w:t>3</w:t>
      </w:r>
      <w:r w:rsidR="004B0CD9">
        <w:rPr>
          <w:noProof/>
        </w:rPr>
        <w:fldChar w:fldCharType="end"/>
      </w:r>
      <w:bookmarkEnd w:id="429"/>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4B0CD9">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4B0CD9">
        <w:fldChar w:fldCharType="separate"/>
      </w:r>
      <w:r w:rsidR="00D804A3" w:rsidRPr="00D804A3">
        <w:t>[33]</w:t>
      </w:r>
      <w:r w:rsidR="004B0CD9">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30" w:name="_Toc351540618"/>
      <w:bookmarkStart w:id="431" w:name="_Toc353177996"/>
      <w:bookmarkStart w:id="432" w:name="_Toc352798817"/>
      <w:bookmarkStart w:id="433" w:name="_Toc353440083"/>
      <w:bookmarkStart w:id="434" w:name="_Toc353973915"/>
      <w:r>
        <w:t>Reflexive Halting for Manipulators</w:t>
      </w:r>
      <w:bookmarkEnd w:id="430"/>
      <w:bookmarkEnd w:id="431"/>
      <w:bookmarkEnd w:id="432"/>
      <w:bookmarkEnd w:id="433"/>
      <w:bookmarkEnd w:id="434"/>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4B0CD9">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4B0CD9">
        <w:fldChar w:fldCharType="separate"/>
      </w:r>
      <w:r w:rsidR="003D6362" w:rsidRPr="003D6362">
        <w:t>[34]</w:t>
      </w:r>
      <w:r w:rsidR="004B0CD9">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4B0CD9">
        <w:fldChar w:fldCharType="begin"/>
      </w:r>
      <w:r>
        <w:instrText xml:space="preserve"> REF _Ref351933242 \h </w:instrText>
      </w:r>
      <w:r w:rsidR="004B0CD9">
        <w:fldChar w:fldCharType="separate"/>
      </w:r>
      <w:r w:rsidR="00732038">
        <w:t xml:space="preserve">Algorithm </w:t>
      </w:r>
      <w:r w:rsidR="00732038">
        <w:rPr>
          <w:noProof/>
        </w:rPr>
        <w:t>4</w:t>
      </w:r>
      <w:r w:rsidR="004B0CD9">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35" w:name="__DdeLink__2_1481220653"/>
      <w:r>
        <w:br/>
      </w:r>
      <w:r>
        <w:tab/>
      </w:r>
      <w:r>
        <w:tab/>
        <w:t>if(dangerous(m, s)):</w:t>
      </w:r>
      <w:bookmarkEnd w:id="435"/>
      <w:r>
        <w:br/>
      </w:r>
      <w:r>
        <w:tab/>
      </w:r>
      <w:r>
        <w:tab/>
      </w:r>
      <w:r>
        <w:tab/>
        <w:t>halt</w:t>
      </w:r>
      <w:r>
        <w:br/>
      </w:r>
      <w:r>
        <w:tab/>
      </w:r>
      <w:r>
        <w:tab/>
      </w:r>
      <w:r>
        <w:tab/>
        <w:t>wait for obstacle to move or replan</w:t>
      </w:r>
    </w:p>
    <w:p w:rsidR="00A2151D" w:rsidRDefault="00A2151D" w:rsidP="00A2151D">
      <w:pPr>
        <w:pStyle w:val="Caption"/>
      </w:pPr>
      <w:bookmarkStart w:id="436" w:name="_Ref351933242"/>
      <w:r>
        <w:t xml:space="preserve">Algorithm </w:t>
      </w:r>
      <w:r w:rsidR="004B0CD9">
        <w:fldChar w:fldCharType="begin"/>
      </w:r>
      <w:r>
        <w:instrText xml:space="preserve"> SEQ Algorithm \* ARABIC </w:instrText>
      </w:r>
      <w:r w:rsidR="004B0CD9">
        <w:fldChar w:fldCharType="separate"/>
      </w:r>
      <w:r w:rsidR="00732038">
        <w:rPr>
          <w:noProof/>
        </w:rPr>
        <w:t>4</w:t>
      </w:r>
      <w:r w:rsidR="004B0CD9">
        <w:rPr>
          <w:noProof/>
        </w:rPr>
        <w:fldChar w:fldCharType="end"/>
      </w:r>
      <w:bookmarkEnd w:id="436"/>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4B0CD9">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4B0CD9">
        <w:fldChar w:fldCharType="separate"/>
      </w:r>
      <w:r w:rsidR="003D6362" w:rsidRPr="003D6362">
        <w:t>[35]</w:t>
      </w:r>
      <w:r w:rsidR="004B0CD9">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4B0CD9">
        <w:fldChar w:fldCharType="begin"/>
      </w:r>
      <w:r>
        <w:instrText xml:space="preserve"> SEQ Equation \* ARABIC </w:instrText>
      </w:r>
      <w:r w:rsidR="004B0CD9">
        <w:fldChar w:fldCharType="separate"/>
      </w:r>
      <w:r w:rsidR="00732038">
        <w:t>3</w:t>
      </w:r>
      <w:r w:rsidR="004B0CD9">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4B0CD9">
        <w:fldChar w:fldCharType="begin"/>
      </w:r>
      <w:r>
        <w:instrText xml:space="preserve"> REF _Ref351933242 \h </w:instrText>
      </w:r>
      <w:r w:rsidR="004B0CD9">
        <w:fldChar w:fldCharType="separate"/>
      </w:r>
      <w:r w:rsidR="00732038">
        <w:t xml:space="preserve">Algorithm </w:t>
      </w:r>
      <w:r w:rsidR="00732038">
        <w:rPr>
          <w:noProof/>
        </w:rPr>
        <w:t>4</w:t>
      </w:r>
      <w:r w:rsidR="004B0CD9">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3" w:author="Edward Venator" w:date="2013-04-26T10:41:00Z" w:initials="ESV">
    <w:p w:rsidR="00A30EBD" w:rsidRDefault="00A30EBD">
      <w:pPr>
        <w:pStyle w:val="CommentText"/>
      </w:pPr>
      <w:r>
        <w:rPr>
          <w:rStyle w:val="CommentReference"/>
        </w:rPr>
        <w:annotationRef/>
      </w:r>
      <w:r>
        <w:t>Cleaned up divisions and text to make units clearer in figure 5 and 6</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55F5" w:rsidRDefault="008055F5" w:rsidP="00CA427F">
      <w:r>
        <w:separator/>
      </w:r>
    </w:p>
  </w:endnote>
  <w:endnote w:type="continuationSeparator" w:id="0">
    <w:p w:rsidR="008055F5" w:rsidRDefault="008055F5" w:rsidP="00CA427F">
      <w:r>
        <w:continuationSeparator/>
      </w:r>
    </w:p>
  </w:endnote>
  <w:endnote w:type="continuationNotice" w:id="1">
    <w:p w:rsidR="008055F5" w:rsidRDefault="008055F5">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257" w:rsidRDefault="000E1257" w:rsidP="00CA427F">
    <w:pPr>
      <w:pStyle w:val="Footer"/>
    </w:pPr>
  </w:p>
  <w:p w:rsidR="000E1257" w:rsidRDefault="000E1257"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257" w:rsidRDefault="000E1257"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8E1E04">
            <w:rPr>
              <w:noProof/>
            </w:rPr>
            <w:t>34</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55F5" w:rsidRDefault="008055F5" w:rsidP="00CA427F">
      <w:r>
        <w:separator/>
      </w:r>
    </w:p>
  </w:footnote>
  <w:footnote w:type="continuationSeparator" w:id="0">
    <w:p w:rsidR="008055F5" w:rsidRDefault="008055F5" w:rsidP="00CA427F">
      <w:r>
        <w:continuationSeparator/>
      </w:r>
    </w:p>
  </w:footnote>
  <w:footnote w:type="continuationNotice" w:id="1">
    <w:p w:rsidR="008055F5" w:rsidRDefault="008055F5">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SystemFonts/>
  <w:proofState w:spelling="clean"/>
  <w:stylePaneFormatFilter w:val="000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4338"/>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942D4"/>
    <w:rsid w:val="000951D8"/>
    <w:rsid w:val="00097855"/>
    <w:rsid w:val="000A0185"/>
    <w:rsid w:val="000A0438"/>
    <w:rsid w:val="000A326A"/>
    <w:rsid w:val="000B7183"/>
    <w:rsid w:val="000C39CF"/>
    <w:rsid w:val="000D3D26"/>
    <w:rsid w:val="000E1257"/>
    <w:rsid w:val="000E652D"/>
    <w:rsid w:val="000F1F49"/>
    <w:rsid w:val="001047D9"/>
    <w:rsid w:val="00114619"/>
    <w:rsid w:val="00116792"/>
    <w:rsid w:val="00117AA4"/>
    <w:rsid w:val="00121178"/>
    <w:rsid w:val="0014325B"/>
    <w:rsid w:val="00144269"/>
    <w:rsid w:val="00156DEB"/>
    <w:rsid w:val="001638A1"/>
    <w:rsid w:val="001719C3"/>
    <w:rsid w:val="00176F7F"/>
    <w:rsid w:val="00197FA6"/>
    <w:rsid w:val="001A39F4"/>
    <w:rsid w:val="001A4D74"/>
    <w:rsid w:val="001B174C"/>
    <w:rsid w:val="001B1C15"/>
    <w:rsid w:val="001B254E"/>
    <w:rsid w:val="001B61F0"/>
    <w:rsid w:val="001B681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35A1A"/>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0CD9"/>
    <w:rsid w:val="004B32C0"/>
    <w:rsid w:val="004B3653"/>
    <w:rsid w:val="004C2309"/>
    <w:rsid w:val="004D686C"/>
    <w:rsid w:val="004E1489"/>
    <w:rsid w:val="004E717C"/>
    <w:rsid w:val="004F2D1C"/>
    <w:rsid w:val="00502CDA"/>
    <w:rsid w:val="005105B4"/>
    <w:rsid w:val="005131D7"/>
    <w:rsid w:val="005217DE"/>
    <w:rsid w:val="00521E15"/>
    <w:rsid w:val="00523298"/>
    <w:rsid w:val="00523A24"/>
    <w:rsid w:val="0053034D"/>
    <w:rsid w:val="00534635"/>
    <w:rsid w:val="0053761C"/>
    <w:rsid w:val="0054369A"/>
    <w:rsid w:val="0054767C"/>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DB7"/>
    <w:rsid w:val="006A0A73"/>
    <w:rsid w:val="006A20FF"/>
    <w:rsid w:val="006B3929"/>
    <w:rsid w:val="006B59B9"/>
    <w:rsid w:val="006B701A"/>
    <w:rsid w:val="006C0CF0"/>
    <w:rsid w:val="006C3290"/>
    <w:rsid w:val="006E089F"/>
    <w:rsid w:val="006E4909"/>
    <w:rsid w:val="006F1159"/>
    <w:rsid w:val="006F204F"/>
    <w:rsid w:val="00713CF9"/>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055F5"/>
    <w:rsid w:val="00815210"/>
    <w:rsid w:val="00817427"/>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B0231"/>
    <w:rsid w:val="008B75AF"/>
    <w:rsid w:val="008B7744"/>
    <w:rsid w:val="008C03F5"/>
    <w:rsid w:val="008C0AF2"/>
    <w:rsid w:val="008C14C2"/>
    <w:rsid w:val="008C2EAC"/>
    <w:rsid w:val="008D43E4"/>
    <w:rsid w:val="008E1E04"/>
    <w:rsid w:val="008E25F2"/>
    <w:rsid w:val="008E6318"/>
    <w:rsid w:val="008E6F27"/>
    <w:rsid w:val="008F2833"/>
    <w:rsid w:val="008F38C3"/>
    <w:rsid w:val="008F4491"/>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30EBD"/>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C5E81"/>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B2741"/>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oleObject" Target="embeddings/oleObject1.bin"/><Relationship Id="rId39" Type="http://schemas.openxmlformats.org/officeDocument/2006/relationships/image" Target="media/image21.w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file:///C:\Users\Edward\Documents\masters\masters.docx" TargetMode="External"/><Relationship Id="rId17" Type="http://schemas.openxmlformats.org/officeDocument/2006/relationships/image" Target="media/image4.w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w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3.w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chart" Target="charts/chart1.xml"/><Relationship Id="rId45" Type="http://schemas.openxmlformats.org/officeDocument/2006/relationships/image" Target="media/image26.wmf"/><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oleObject" Target="embeddings/oleObject2.bin"/><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14.wmf"/><Relationship Id="rId44" Type="http://schemas.openxmlformats.org/officeDocument/2006/relationships/image" Target="media/image25.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4.png"/><Relationship Id="rId48"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firstSliceAng val="0"/>
      </c:pieChart>
    </c:plotArea>
    <c:legend>
      <c:legendPos val="r"/>
    </c:legend>
    <c:plotVisOnly val="1"/>
    <c:dispBlanksAs val="zero"/>
  </c:chart>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72DDAED-A36E-4B40-AA5F-CFE4B809C710}">
  <ds:schemaRefs>
    <ds:schemaRef ds:uri="http://schemas.openxmlformats.org/officeDocument/2006/bibliography"/>
  </ds:schemaRefs>
</ds:datastoreItem>
</file>

<file path=customXml/itemProps2.xml><?xml version="1.0" encoding="utf-8"?>
<ds:datastoreItem xmlns:ds="http://schemas.openxmlformats.org/officeDocument/2006/customXml" ds:itemID="{42C26000-F12C-4FCE-964F-957D2EA9DEF2}">
  <ds:schemaRefs>
    <ds:schemaRef ds:uri="http://schemas.openxmlformats.org/officeDocument/2006/bibliography"/>
  </ds:schemaRefs>
</ds:datastoreItem>
</file>

<file path=customXml/itemProps3.xml><?xml version="1.0" encoding="utf-8"?>
<ds:datastoreItem xmlns:ds="http://schemas.openxmlformats.org/officeDocument/2006/customXml" ds:itemID="{9CD34D8E-E6F9-43CF-BEE3-C8C52D2D8522}">
  <ds:schemaRefs>
    <ds:schemaRef ds:uri="http://schemas.openxmlformats.org/officeDocument/2006/bibliography"/>
  </ds:schemaRefs>
</ds:datastoreItem>
</file>

<file path=customXml/itemProps4.xml><?xml version="1.0" encoding="utf-8"?>
<ds:datastoreItem xmlns:ds="http://schemas.openxmlformats.org/officeDocument/2006/customXml" ds:itemID="{C48F1D14-7FC5-4D8D-BC45-199BD6AAA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5725</TotalTime>
  <Pages>94</Pages>
  <Words>26029</Words>
  <Characters>148368</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174049</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158</cp:revision>
  <cp:lastPrinted>2013-04-11T17:41:00Z</cp:lastPrinted>
  <dcterms:created xsi:type="dcterms:W3CDTF">2013-03-22T16:07:00Z</dcterms:created>
  <dcterms:modified xsi:type="dcterms:W3CDTF">2013-04-26T15:00:00Z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