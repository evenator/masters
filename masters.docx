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576" w:type="dxa"/>
        <w:tblInd w:w="108" w:type="dxa"/>
        <w:tblLayout w:type="fixed"/>
        <w:tblLook w:val="0000"/>
      </w:tblPr>
      <w:tblGrid>
        <w:gridCol w:w="9576"/>
      </w:tblGrid>
      <w:tr w:rsidR="00660968" w:rsidRPr="00F66CBB" w:rsidTr="003E6308">
        <w:trPr>
          <w:trHeight w:val="2880"/>
        </w:trPr>
        <w:tc>
          <w:tcPr>
            <w:tcW w:w="9576" w:type="dxa"/>
            <w:shd w:val="clear" w:color="auto" w:fill="FFFFFF"/>
          </w:tcPr>
          <w:p w:rsidR="00660968" w:rsidRPr="00F66CBB" w:rsidRDefault="00660968" w:rsidP="00627192">
            <w:pPr>
              <w:pStyle w:val="NoSpacing"/>
              <w:jc w:val="center"/>
            </w:pPr>
            <w:r w:rsidRPr="00F66CBB">
              <w:t>Department of Electrical Engineering and Computer Science</w:t>
            </w:r>
          </w:p>
          <w:p w:rsidR="00660968" w:rsidRPr="00F66CBB" w:rsidRDefault="00660968" w:rsidP="00627192">
            <w:pPr>
              <w:pStyle w:val="NoSpacing"/>
              <w:jc w:val="center"/>
              <w:rPr>
                <w:sz w:val="80"/>
                <w:szCs w:val="80"/>
              </w:rPr>
            </w:pPr>
            <w:r w:rsidRPr="00F66CBB">
              <w:t>Case Western Reserve University</w:t>
            </w:r>
          </w:p>
        </w:tc>
      </w:tr>
      <w:tr w:rsidR="00660968" w:rsidRPr="00F66CBB" w:rsidTr="003E6308">
        <w:trPr>
          <w:trHeight w:val="1440"/>
        </w:trPr>
        <w:tc>
          <w:tcPr>
            <w:tcW w:w="9576" w:type="dxa"/>
            <w:tcBorders>
              <w:bottom w:val="single" w:sz="4" w:space="0" w:color="808080"/>
            </w:tcBorders>
            <w:shd w:val="clear" w:color="auto" w:fill="FFFFFF"/>
            <w:vAlign w:val="center"/>
          </w:tcPr>
          <w:p w:rsidR="00660968" w:rsidRPr="00F66CBB" w:rsidRDefault="00660968" w:rsidP="00627192">
            <w:pPr>
              <w:pStyle w:val="Title"/>
              <w:rPr>
                <w:sz w:val="44"/>
                <w:szCs w:val="44"/>
              </w:rPr>
            </w:pPr>
            <w:r w:rsidRPr="00F66CBB">
              <w:t>A Low-Cost Mobile Manipulator for Industrial and Research Applications</w:t>
            </w:r>
          </w:p>
        </w:tc>
      </w:tr>
      <w:tr w:rsidR="00660968" w:rsidRPr="00F66CBB" w:rsidTr="003E6308">
        <w:trPr>
          <w:trHeight w:val="720"/>
        </w:trPr>
        <w:tc>
          <w:tcPr>
            <w:tcW w:w="9576" w:type="dxa"/>
            <w:tcBorders>
              <w:top w:val="single" w:sz="4" w:space="0" w:color="808080"/>
            </w:tcBorders>
            <w:shd w:val="clear" w:color="auto" w:fill="FFFFFF"/>
            <w:vAlign w:val="center"/>
          </w:tcPr>
          <w:p w:rsidR="00660968" w:rsidRDefault="00660968" w:rsidP="00627192">
            <w:pPr>
              <w:pStyle w:val="NoSpacing"/>
              <w:jc w:val="center"/>
            </w:pPr>
            <w:r w:rsidRPr="00F66CBB">
              <w:t xml:space="preserve">Submitted in partial fulfillment of the requirements for the degree of Master of </w:t>
            </w:r>
            <w:r w:rsidR="002969ED">
              <w:t>Science</w:t>
            </w:r>
          </w:p>
          <w:p w:rsidR="002969ED" w:rsidRPr="00F66CBB" w:rsidRDefault="002969ED" w:rsidP="00627192">
            <w:pPr>
              <w:pStyle w:val="NoSpacing"/>
              <w:jc w:val="center"/>
            </w:pPr>
          </w:p>
        </w:tc>
      </w:tr>
      <w:tr w:rsidR="00660968" w:rsidRPr="00F66CBB" w:rsidTr="003E6308">
        <w:trPr>
          <w:trHeight w:val="360"/>
        </w:trPr>
        <w:tc>
          <w:tcPr>
            <w:tcW w:w="9576" w:type="dxa"/>
            <w:shd w:val="clear" w:color="auto" w:fill="FFFFFF"/>
            <w:vAlign w:val="center"/>
          </w:tcPr>
          <w:p w:rsidR="00660968" w:rsidRPr="00F66CBB" w:rsidRDefault="00660968" w:rsidP="00627192">
            <w:pPr>
              <w:pStyle w:val="NoSpacing"/>
              <w:jc w:val="center"/>
            </w:pPr>
          </w:p>
        </w:tc>
      </w:tr>
      <w:tr w:rsidR="00660968" w:rsidRPr="00F66CBB" w:rsidTr="003E6308">
        <w:trPr>
          <w:trHeight w:val="360"/>
        </w:trPr>
        <w:tc>
          <w:tcPr>
            <w:tcW w:w="9576" w:type="dxa"/>
            <w:shd w:val="clear" w:color="auto" w:fill="FFFFFF"/>
            <w:vAlign w:val="center"/>
          </w:tcPr>
          <w:p w:rsidR="00660968" w:rsidRPr="00F66CBB" w:rsidRDefault="00660968" w:rsidP="00627192">
            <w:pPr>
              <w:pStyle w:val="NoSpacing"/>
              <w:jc w:val="center"/>
            </w:pPr>
            <w:r w:rsidRPr="00F66CBB">
              <w:t>Edward Venator</w:t>
            </w:r>
          </w:p>
        </w:tc>
      </w:tr>
      <w:tr w:rsidR="00660968" w:rsidRPr="00F66CBB" w:rsidTr="003E6308">
        <w:trPr>
          <w:trHeight w:val="360"/>
        </w:trPr>
        <w:tc>
          <w:tcPr>
            <w:tcW w:w="9576" w:type="dxa"/>
            <w:shd w:val="clear" w:color="auto" w:fill="FFFFFF"/>
            <w:vAlign w:val="center"/>
          </w:tcPr>
          <w:p w:rsidR="00660968" w:rsidRPr="00F66CBB" w:rsidRDefault="002969ED" w:rsidP="00627192">
            <w:pPr>
              <w:pStyle w:val="NoSpacing"/>
              <w:jc w:val="center"/>
            </w:pPr>
            <w:r>
              <w:t>August 2013</w:t>
            </w:r>
          </w:p>
        </w:tc>
      </w:tr>
      <w:tr w:rsidR="002969ED" w:rsidRPr="00F66CBB" w:rsidTr="003E6308">
        <w:trPr>
          <w:trHeight w:val="360"/>
        </w:trPr>
        <w:tc>
          <w:tcPr>
            <w:tcW w:w="9576" w:type="dxa"/>
            <w:shd w:val="clear" w:color="auto" w:fill="FFFFFF"/>
            <w:vAlign w:val="center"/>
          </w:tcPr>
          <w:p w:rsidR="002969ED" w:rsidRDefault="002969ED" w:rsidP="00627192">
            <w:pPr>
              <w:pStyle w:val="NoSpacing"/>
              <w:jc w:val="center"/>
            </w:pPr>
            <w:r>
              <w:t>Thesis Advisor Dr. Gregory Lee</w:t>
            </w:r>
          </w:p>
        </w:tc>
      </w:tr>
    </w:tbl>
    <w:p w:rsidR="00660968" w:rsidRDefault="00660968" w:rsidP="00CA427F">
      <w:pPr>
        <w:sectPr w:rsidR="00660968" w:rsidSect="00FD0F15">
          <w:footerReference w:type="default" r:id="rId11"/>
          <w:pgSz w:w="12240" w:h="15840"/>
          <w:pgMar w:top="1440" w:right="1440" w:bottom="1440" w:left="1440" w:header="720" w:footer="720" w:gutter="0"/>
          <w:cols w:space="720"/>
          <w:docGrid w:linePitch="360" w:charSpace="8192"/>
        </w:sectPr>
      </w:pPr>
    </w:p>
    <w:p w:rsidR="000B7183" w:rsidRDefault="000B7183" w:rsidP="00E141B1">
      <w:pPr>
        <w:jc w:val="center"/>
      </w:pPr>
    </w:p>
    <w:p w:rsidR="000B7183" w:rsidRDefault="000B7183">
      <w:pPr>
        <w:ind w:left="0"/>
        <w:jc w:val="left"/>
      </w:pPr>
      <w:r>
        <w:br w:type="page"/>
      </w:r>
    </w:p>
    <w:p w:rsidR="002969ED" w:rsidRDefault="002969ED" w:rsidP="00E141B1">
      <w:pPr>
        <w:jc w:val="center"/>
      </w:pPr>
      <w:r>
        <w:lastRenderedPageBreak/>
        <w:t>CASE WESTERN RESERVE UNIVERSITY</w:t>
      </w:r>
    </w:p>
    <w:p w:rsidR="002969ED" w:rsidRDefault="002969ED" w:rsidP="00E141B1">
      <w:pPr>
        <w:jc w:val="center"/>
      </w:pPr>
      <w:r>
        <w:t>SCHOOL OF GRADUATE STUDIES</w:t>
      </w:r>
    </w:p>
    <w:p w:rsidR="002969ED" w:rsidRDefault="002969ED" w:rsidP="00CA427F"/>
    <w:p w:rsidR="002969ED" w:rsidRDefault="002969ED" w:rsidP="00CA427F"/>
    <w:p w:rsidR="002969ED" w:rsidRDefault="002969ED" w:rsidP="00627192">
      <w:pPr>
        <w:pStyle w:val="Style1"/>
      </w:pPr>
    </w:p>
    <w:p w:rsidR="002969ED" w:rsidRDefault="002969ED" w:rsidP="00627192">
      <w:pPr>
        <w:pStyle w:val="Style1"/>
      </w:pPr>
      <w:r>
        <w:t>We hereby approve the thesis of</w:t>
      </w:r>
    </w:p>
    <w:p w:rsidR="002969ED" w:rsidRPr="002969ED" w:rsidRDefault="002969ED" w:rsidP="00627192">
      <w:pPr>
        <w:pStyle w:val="Style1"/>
      </w:pPr>
      <w:r w:rsidRPr="002969ED">
        <w:t>Edward Venator</w:t>
      </w:r>
    </w:p>
    <w:p w:rsidR="002969ED" w:rsidRDefault="002969ED" w:rsidP="00627192">
      <w:pPr>
        <w:pStyle w:val="Style1"/>
      </w:pPr>
      <w:r>
        <w:t xml:space="preserve">candidate for the </w:t>
      </w:r>
      <w:r w:rsidRPr="002969ED">
        <w:rPr>
          <w:u w:val="single"/>
        </w:rPr>
        <w:t>Master of Science</w:t>
      </w:r>
      <w:r>
        <w:t xml:space="preserve"> degree *.</w:t>
      </w:r>
    </w:p>
    <w:p w:rsidR="002969ED" w:rsidRDefault="00E24D67" w:rsidP="00627192">
      <w:pPr>
        <w:pStyle w:val="Style1"/>
      </w:pPr>
      <w:r w:rsidRPr="00E24D67">
        <w:t>(signed)</w:t>
      </w:r>
      <w:r>
        <w:tab/>
      </w:r>
      <w:r w:rsidRPr="00627192">
        <w:rPr>
          <w:u w:val="single"/>
        </w:rPr>
        <w:t xml:space="preserve"> Gregory</w:t>
      </w:r>
      <w:r w:rsidR="00627192" w:rsidRPr="00627192">
        <w:rPr>
          <w:u w:val="single"/>
        </w:rPr>
        <w:t xml:space="preserve"> </w:t>
      </w:r>
      <w:r w:rsidRPr="00627192">
        <w:rPr>
          <w:u w:val="single"/>
        </w:rPr>
        <w:t xml:space="preserve">Lee                                                   </w:t>
      </w:r>
      <w:r w:rsidR="00627192" w:rsidRPr="00627192">
        <w:rPr>
          <w:u w:val="single"/>
        </w:rPr>
        <w:t xml:space="preserve">                    </w:t>
      </w:r>
      <w:r w:rsidRPr="00627192">
        <w:rPr>
          <w:u w:val="single"/>
        </w:rPr>
        <w:t xml:space="preserve">            </w:t>
      </w:r>
      <w:r>
        <w:br/>
      </w:r>
      <w:r w:rsidR="002969ED">
        <w:t>(chair of the committee)</w:t>
      </w:r>
    </w:p>
    <w:p w:rsidR="00E24D67" w:rsidRPr="00627192" w:rsidRDefault="00E24D67" w:rsidP="00627192">
      <w:pPr>
        <w:pStyle w:val="Style1"/>
        <w:rPr>
          <w:u w:val="single"/>
        </w:rPr>
      </w:pPr>
      <w:r>
        <w:tab/>
      </w:r>
      <w:r w:rsidRPr="00627192">
        <w:rPr>
          <w:u w:val="single"/>
        </w:rPr>
        <w:t xml:space="preserve"> Murat Cenk Cavusoglu                                                                              </w:t>
      </w:r>
    </w:p>
    <w:p w:rsidR="00E24D67" w:rsidRPr="00627192" w:rsidRDefault="00E24D67" w:rsidP="00627192">
      <w:pPr>
        <w:pStyle w:val="Style1"/>
        <w:rPr>
          <w:u w:val="single"/>
        </w:rPr>
      </w:pPr>
      <w:r>
        <w:tab/>
      </w:r>
      <w:r w:rsidRPr="00627192">
        <w:rPr>
          <w:u w:val="single"/>
        </w:rPr>
        <w:t xml:space="preserve">Roger Quinn                                                                                                </w:t>
      </w:r>
    </w:p>
    <w:p w:rsidR="00E24D67" w:rsidRPr="00627192" w:rsidRDefault="00E24D67" w:rsidP="00627192">
      <w:pPr>
        <w:pStyle w:val="Style1"/>
        <w:rPr>
          <w:u w:val="single"/>
        </w:rPr>
      </w:pPr>
      <w:r>
        <w:tab/>
      </w:r>
      <w:r w:rsidRPr="00627192">
        <w:rPr>
          <w:u w:val="single"/>
        </w:rPr>
        <w:t xml:space="preserve">                                                                                                                     </w:t>
      </w:r>
    </w:p>
    <w:p w:rsidR="00E24D67" w:rsidRPr="00627192" w:rsidRDefault="00E24D67" w:rsidP="00627192">
      <w:pPr>
        <w:pStyle w:val="Style1"/>
        <w:rPr>
          <w:u w:val="single"/>
        </w:rPr>
      </w:pPr>
      <w:r>
        <w:tab/>
      </w:r>
      <w:r w:rsidRPr="00627192">
        <w:rPr>
          <w:u w:val="single"/>
        </w:rPr>
        <w:t xml:space="preserve">                                                                                                                     </w:t>
      </w:r>
    </w:p>
    <w:p w:rsidR="00E24D67" w:rsidRPr="00627192" w:rsidRDefault="00E24D67" w:rsidP="00627192">
      <w:pPr>
        <w:pStyle w:val="Style1"/>
        <w:rPr>
          <w:u w:val="single"/>
        </w:rPr>
      </w:pPr>
      <w:r>
        <w:tab/>
      </w:r>
      <w:r w:rsidRPr="00627192">
        <w:rPr>
          <w:u w:val="single"/>
        </w:rPr>
        <w:t xml:space="preserve">                                                                                                                     </w:t>
      </w:r>
    </w:p>
    <w:p w:rsidR="002969ED" w:rsidRDefault="00E24D67" w:rsidP="00CA427F">
      <w:r>
        <w:t>(date)</w:t>
      </w:r>
      <w:r>
        <w:tab/>
      </w:r>
      <w:r w:rsidR="002969ED">
        <w:t>_______________________</w:t>
      </w:r>
    </w:p>
    <w:p w:rsidR="002969ED" w:rsidRDefault="002969ED" w:rsidP="00CA427F"/>
    <w:p w:rsidR="002969ED" w:rsidRDefault="002969ED" w:rsidP="00CA427F">
      <w:r>
        <w:t>*We also certify that written approval has been obtained for any proprietary material contained therein.</w:t>
      </w:r>
    </w:p>
    <w:p w:rsidR="00845427" w:rsidRDefault="002969ED" w:rsidP="00CA427F">
      <w:r>
        <w:lastRenderedPageBreak/>
        <w:br w:type="page"/>
      </w:r>
    </w:p>
    <w:sdt>
      <w:sdtPr>
        <w:rPr>
          <w:rFonts w:ascii="Times New Roman" w:hAnsi="Times New Roman"/>
          <w:b w:val="0"/>
          <w:bCs w:val="0"/>
          <w:sz w:val="24"/>
          <w:szCs w:val="22"/>
        </w:rPr>
        <w:id w:val="21186117"/>
        <w:docPartObj>
          <w:docPartGallery w:val="Table of Contents"/>
          <w:docPartUnique/>
        </w:docPartObj>
      </w:sdtPr>
      <w:sdtContent>
        <w:p w:rsidR="000B7183" w:rsidRDefault="000B7183" w:rsidP="000B7183">
          <w:pPr>
            <w:pStyle w:val="Heading1NoNumber"/>
          </w:pPr>
          <w:r>
            <w:t>Contents</w:t>
          </w:r>
        </w:p>
        <w:p w:rsidR="00732038" w:rsidRDefault="00521A1E">
          <w:pPr>
            <w:pStyle w:val="TOC1"/>
            <w:rPr>
              <w:rFonts w:asciiTheme="minorHAnsi" w:eastAsiaTheme="minorEastAsia" w:hAnsiTheme="minorHAnsi" w:cstheme="minorBidi"/>
              <w:noProof/>
              <w:sz w:val="22"/>
              <w:lang w:bidi="ar-SA"/>
            </w:rPr>
          </w:pPr>
          <w:r>
            <w:fldChar w:fldCharType="begin"/>
          </w:r>
          <w:r w:rsidR="000B7183">
            <w:instrText xml:space="preserve"> TOC \o "1-3" \h \z \u </w:instrText>
          </w:r>
          <w:r>
            <w:fldChar w:fldCharType="separate"/>
          </w:r>
          <w:hyperlink w:anchor="_Toc353973870" w:history="1">
            <w:r w:rsidR="00732038" w:rsidRPr="00A25536">
              <w:rPr>
                <w:rStyle w:val="Hyperlink"/>
                <w:noProof/>
              </w:rPr>
              <w:t>1. Introduction</w:t>
            </w:r>
            <w:r w:rsidR="00732038">
              <w:rPr>
                <w:noProof/>
                <w:webHidden/>
              </w:rPr>
              <w:tab/>
            </w:r>
            <w:r>
              <w:rPr>
                <w:noProof/>
                <w:webHidden/>
              </w:rPr>
              <w:fldChar w:fldCharType="begin"/>
            </w:r>
            <w:r w:rsidR="00732038">
              <w:rPr>
                <w:noProof/>
                <w:webHidden/>
              </w:rPr>
              <w:instrText xml:space="preserve"> PAGEREF _Toc353973870 \h </w:instrText>
            </w:r>
            <w:r>
              <w:rPr>
                <w:noProof/>
                <w:webHidden/>
              </w:rPr>
            </w:r>
            <w:r>
              <w:rPr>
                <w:noProof/>
                <w:webHidden/>
              </w:rPr>
              <w:fldChar w:fldCharType="separate"/>
            </w:r>
            <w:r w:rsidR="00732038">
              <w:rPr>
                <w:noProof/>
                <w:webHidden/>
              </w:rPr>
              <w:t>1</w:t>
            </w:r>
            <w:r>
              <w:rPr>
                <w:noProof/>
                <w:webHidden/>
              </w:rPr>
              <w:fldChar w:fldCharType="end"/>
            </w:r>
          </w:hyperlink>
        </w:p>
        <w:p w:rsidR="00732038" w:rsidRDefault="00521A1E">
          <w:pPr>
            <w:pStyle w:val="TOC1"/>
            <w:rPr>
              <w:rFonts w:asciiTheme="minorHAnsi" w:eastAsiaTheme="minorEastAsia" w:hAnsiTheme="minorHAnsi" w:cstheme="minorBidi"/>
              <w:noProof/>
              <w:sz w:val="22"/>
              <w:lang w:bidi="ar-SA"/>
            </w:rPr>
          </w:pPr>
          <w:hyperlink w:anchor="_Toc353973871" w:history="1">
            <w:r w:rsidR="00732038" w:rsidRPr="00A25536">
              <w:rPr>
                <w:rStyle w:val="Hyperlink"/>
                <w:noProof/>
              </w:rPr>
              <w:t>2. Industrial Mobile Manipulation</w:t>
            </w:r>
            <w:r w:rsidR="00732038">
              <w:rPr>
                <w:noProof/>
                <w:webHidden/>
              </w:rPr>
              <w:tab/>
            </w:r>
            <w:r>
              <w:rPr>
                <w:noProof/>
                <w:webHidden/>
              </w:rPr>
              <w:fldChar w:fldCharType="begin"/>
            </w:r>
            <w:r w:rsidR="00732038">
              <w:rPr>
                <w:noProof/>
                <w:webHidden/>
              </w:rPr>
              <w:instrText xml:space="preserve"> PAGEREF _Toc353973871 \h </w:instrText>
            </w:r>
            <w:r>
              <w:rPr>
                <w:noProof/>
                <w:webHidden/>
              </w:rPr>
            </w:r>
            <w:r>
              <w:rPr>
                <w:noProof/>
                <w:webHidden/>
              </w:rPr>
              <w:fldChar w:fldCharType="separate"/>
            </w:r>
            <w:r w:rsidR="00732038">
              <w:rPr>
                <w:noProof/>
                <w:webHidden/>
              </w:rPr>
              <w:t>3</w:t>
            </w:r>
            <w:r>
              <w:rPr>
                <w:noProof/>
                <w:webHidden/>
              </w:rPr>
              <w:fldChar w:fldCharType="end"/>
            </w:r>
          </w:hyperlink>
        </w:p>
        <w:p w:rsidR="00732038" w:rsidRDefault="00521A1E">
          <w:pPr>
            <w:pStyle w:val="TOC1"/>
            <w:rPr>
              <w:rFonts w:asciiTheme="minorHAnsi" w:eastAsiaTheme="minorEastAsia" w:hAnsiTheme="minorHAnsi" w:cstheme="minorBidi"/>
              <w:noProof/>
              <w:sz w:val="22"/>
              <w:lang w:bidi="ar-SA"/>
            </w:rPr>
          </w:pPr>
          <w:hyperlink w:anchor="_Toc353973872" w:history="1">
            <w:r w:rsidR="00732038" w:rsidRPr="00A25536">
              <w:rPr>
                <w:rStyle w:val="Hyperlink"/>
                <w:noProof/>
              </w:rPr>
              <w:t>3. ABBY—System Design</w:t>
            </w:r>
            <w:r w:rsidR="00732038">
              <w:rPr>
                <w:noProof/>
                <w:webHidden/>
              </w:rPr>
              <w:tab/>
            </w:r>
            <w:r>
              <w:rPr>
                <w:noProof/>
                <w:webHidden/>
              </w:rPr>
              <w:fldChar w:fldCharType="begin"/>
            </w:r>
            <w:r w:rsidR="00732038">
              <w:rPr>
                <w:noProof/>
                <w:webHidden/>
              </w:rPr>
              <w:instrText xml:space="preserve"> PAGEREF _Toc353973872 \h </w:instrText>
            </w:r>
            <w:r>
              <w:rPr>
                <w:noProof/>
                <w:webHidden/>
              </w:rPr>
            </w:r>
            <w:r>
              <w:rPr>
                <w:noProof/>
                <w:webHidden/>
              </w:rPr>
              <w:fldChar w:fldCharType="separate"/>
            </w:r>
            <w:r w:rsidR="00732038">
              <w:rPr>
                <w:noProof/>
                <w:webHidden/>
              </w:rPr>
              <w:t>6</w:t>
            </w:r>
            <w:r>
              <w:rPr>
                <w:noProof/>
                <w:webHidden/>
              </w:rPr>
              <w:fldChar w:fldCharType="end"/>
            </w:r>
          </w:hyperlink>
        </w:p>
        <w:p w:rsidR="00732038" w:rsidRDefault="00521A1E">
          <w:pPr>
            <w:pStyle w:val="TOC2"/>
            <w:rPr>
              <w:rFonts w:asciiTheme="minorHAnsi" w:eastAsiaTheme="minorEastAsia" w:hAnsiTheme="minorHAnsi" w:cstheme="minorBidi"/>
              <w:noProof/>
              <w:sz w:val="22"/>
              <w:lang w:bidi="ar-SA"/>
            </w:rPr>
          </w:pPr>
          <w:hyperlink w:anchor="_Toc353973873" w:history="1">
            <w:r w:rsidR="00732038" w:rsidRPr="00A25536">
              <w:rPr>
                <w:rStyle w:val="Hyperlink"/>
                <w:noProof/>
              </w:rPr>
              <w:t>3.1 Invacare Ranger Wheelchair Base</w:t>
            </w:r>
            <w:r w:rsidR="00732038">
              <w:rPr>
                <w:noProof/>
                <w:webHidden/>
              </w:rPr>
              <w:tab/>
            </w:r>
            <w:r>
              <w:rPr>
                <w:noProof/>
                <w:webHidden/>
              </w:rPr>
              <w:fldChar w:fldCharType="begin"/>
            </w:r>
            <w:r w:rsidR="00732038">
              <w:rPr>
                <w:noProof/>
                <w:webHidden/>
              </w:rPr>
              <w:instrText xml:space="preserve"> PAGEREF _Toc353973873 \h </w:instrText>
            </w:r>
            <w:r>
              <w:rPr>
                <w:noProof/>
                <w:webHidden/>
              </w:rPr>
            </w:r>
            <w:r>
              <w:rPr>
                <w:noProof/>
                <w:webHidden/>
              </w:rPr>
              <w:fldChar w:fldCharType="separate"/>
            </w:r>
            <w:r w:rsidR="00732038">
              <w:rPr>
                <w:noProof/>
                <w:webHidden/>
              </w:rPr>
              <w:t>6</w:t>
            </w:r>
            <w:r>
              <w:rPr>
                <w:noProof/>
                <w:webHidden/>
              </w:rPr>
              <w:fldChar w:fldCharType="end"/>
            </w:r>
          </w:hyperlink>
        </w:p>
        <w:p w:rsidR="00732038" w:rsidRDefault="00521A1E">
          <w:pPr>
            <w:pStyle w:val="TOC2"/>
            <w:rPr>
              <w:rFonts w:asciiTheme="minorHAnsi" w:eastAsiaTheme="minorEastAsia" w:hAnsiTheme="minorHAnsi" w:cstheme="minorBidi"/>
              <w:noProof/>
              <w:sz w:val="22"/>
              <w:lang w:bidi="ar-SA"/>
            </w:rPr>
          </w:pPr>
          <w:hyperlink w:anchor="_Toc353973874" w:history="1">
            <w:r w:rsidR="00732038" w:rsidRPr="00A25536">
              <w:rPr>
                <w:rStyle w:val="Hyperlink"/>
                <w:noProof/>
              </w:rPr>
              <w:t>3.2 ABB IRB-120 Robotic Arm</w:t>
            </w:r>
            <w:r w:rsidR="00732038">
              <w:rPr>
                <w:noProof/>
                <w:webHidden/>
              </w:rPr>
              <w:tab/>
            </w:r>
            <w:r>
              <w:rPr>
                <w:noProof/>
                <w:webHidden/>
              </w:rPr>
              <w:fldChar w:fldCharType="begin"/>
            </w:r>
            <w:r w:rsidR="00732038">
              <w:rPr>
                <w:noProof/>
                <w:webHidden/>
              </w:rPr>
              <w:instrText xml:space="preserve"> PAGEREF _Toc353973874 \h </w:instrText>
            </w:r>
            <w:r>
              <w:rPr>
                <w:noProof/>
                <w:webHidden/>
              </w:rPr>
            </w:r>
            <w:r>
              <w:rPr>
                <w:noProof/>
                <w:webHidden/>
              </w:rPr>
              <w:fldChar w:fldCharType="separate"/>
            </w:r>
            <w:r w:rsidR="00732038">
              <w:rPr>
                <w:noProof/>
                <w:webHidden/>
              </w:rPr>
              <w:t>7</w:t>
            </w:r>
            <w:r>
              <w:rPr>
                <w:noProof/>
                <w:webHidden/>
              </w:rPr>
              <w:fldChar w:fldCharType="end"/>
            </w:r>
          </w:hyperlink>
        </w:p>
        <w:p w:rsidR="00732038" w:rsidRDefault="00521A1E">
          <w:pPr>
            <w:pStyle w:val="TOC2"/>
            <w:rPr>
              <w:rFonts w:asciiTheme="minorHAnsi" w:eastAsiaTheme="minorEastAsia" w:hAnsiTheme="minorHAnsi" w:cstheme="minorBidi"/>
              <w:noProof/>
              <w:sz w:val="22"/>
              <w:lang w:bidi="ar-SA"/>
            </w:rPr>
          </w:pPr>
          <w:hyperlink w:anchor="_Toc353973875" w:history="1">
            <w:r w:rsidR="00732038" w:rsidRPr="00A25536">
              <w:rPr>
                <w:rStyle w:val="Hyperlink"/>
                <w:noProof/>
              </w:rPr>
              <w:t>3.3 End Effector</w:t>
            </w:r>
            <w:r w:rsidR="00732038">
              <w:rPr>
                <w:noProof/>
                <w:webHidden/>
              </w:rPr>
              <w:tab/>
            </w:r>
            <w:r>
              <w:rPr>
                <w:noProof/>
                <w:webHidden/>
              </w:rPr>
              <w:fldChar w:fldCharType="begin"/>
            </w:r>
            <w:r w:rsidR="00732038">
              <w:rPr>
                <w:noProof/>
                <w:webHidden/>
              </w:rPr>
              <w:instrText xml:space="preserve"> PAGEREF _Toc353973875 \h </w:instrText>
            </w:r>
            <w:r>
              <w:rPr>
                <w:noProof/>
                <w:webHidden/>
              </w:rPr>
            </w:r>
            <w:r>
              <w:rPr>
                <w:noProof/>
                <w:webHidden/>
              </w:rPr>
              <w:fldChar w:fldCharType="separate"/>
            </w:r>
            <w:r w:rsidR="00732038">
              <w:rPr>
                <w:noProof/>
                <w:webHidden/>
              </w:rPr>
              <w:t>8</w:t>
            </w:r>
            <w:r>
              <w:rPr>
                <w:noProof/>
                <w:webHidden/>
              </w:rPr>
              <w:fldChar w:fldCharType="end"/>
            </w:r>
          </w:hyperlink>
        </w:p>
        <w:p w:rsidR="00732038" w:rsidRDefault="00521A1E">
          <w:pPr>
            <w:pStyle w:val="TOC2"/>
            <w:rPr>
              <w:rFonts w:asciiTheme="minorHAnsi" w:eastAsiaTheme="minorEastAsia" w:hAnsiTheme="minorHAnsi" w:cstheme="minorBidi"/>
              <w:noProof/>
              <w:sz w:val="22"/>
              <w:lang w:bidi="ar-SA"/>
            </w:rPr>
          </w:pPr>
          <w:hyperlink w:anchor="_Toc353973876" w:history="1">
            <w:r w:rsidR="00732038" w:rsidRPr="00A25536">
              <w:rPr>
                <w:rStyle w:val="Hyperlink"/>
                <w:noProof/>
              </w:rPr>
              <w:t>3.4 Custom Frame Design</w:t>
            </w:r>
            <w:r w:rsidR="00732038">
              <w:rPr>
                <w:noProof/>
                <w:webHidden/>
              </w:rPr>
              <w:tab/>
            </w:r>
            <w:r>
              <w:rPr>
                <w:noProof/>
                <w:webHidden/>
              </w:rPr>
              <w:fldChar w:fldCharType="begin"/>
            </w:r>
            <w:r w:rsidR="00732038">
              <w:rPr>
                <w:noProof/>
                <w:webHidden/>
              </w:rPr>
              <w:instrText xml:space="preserve"> PAGEREF _Toc353973876 \h </w:instrText>
            </w:r>
            <w:r>
              <w:rPr>
                <w:noProof/>
                <w:webHidden/>
              </w:rPr>
            </w:r>
            <w:r>
              <w:rPr>
                <w:noProof/>
                <w:webHidden/>
              </w:rPr>
              <w:fldChar w:fldCharType="separate"/>
            </w:r>
            <w:r w:rsidR="00732038">
              <w:rPr>
                <w:noProof/>
                <w:webHidden/>
              </w:rPr>
              <w:t>10</w:t>
            </w:r>
            <w:r>
              <w:rPr>
                <w:noProof/>
                <w:webHidden/>
              </w:rPr>
              <w:fldChar w:fldCharType="end"/>
            </w:r>
          </w:hyperlink>
        </w:p>
        <w:p w:rsidR="00732038" w:rsidRDefault="00521A1E">
          <w:pPr>
            <w:pStyle w:val="TOC2"/>
            <w:rPr>
              <w:rFonts w:asciiTheme="minorHAnsi" w:eastAsiaTheme="minorEastAsia" w:hAnsiTheme="minorHAnsi" w:cstheme="minorBidi"/>
              <w:noProof/>
              <w:sz w:val="22"/>
              <w:lang w:bidi="ar-SA"/>
            </w:rPr>
          </w:pPr>
          <w:hyperlink w:anchor="_Toc353973877" w:history="1">
            <w:r w:rsidR="00732038" w:rsidRPr="00A25536">
              <w:rPr>
                <w:rStyle w:val="Hyperlink"/>
                <w:noProof/>
              </w:rPr>
              <w:t>3.5 Power</w:t>
            </w:r>
            <w:r w:rsidR="00732038">
              <w:rPr>
                <w:noProof/>
                <w:webHidden/>
              </w:rPr>
              <w:tab/>
            </w:r>
            <w:r>
              <w:rPr>
                <w:noProof/>
                <w:webHidden/>
              </w:rPr>
              <w:fldChar w:fldCharType="begin"/>
            </w:r>
            <w:r w:rsidR="00732038">
              <w:rPr>
                <w:noProof/>
                <w:webHidden/>
              </w:rPr>
              <w:instrText xml:space="preserve"> PAGEREF _Toc353973877 \h </w:instrText>
            </w:r>
            <w:r>
              <w:rPr>
                <w:noProof/>
                <w:webHidden/>
              </w:rPr>
            </w:r>
            <w:r>
              <w:rPr>
                <w:noProof/>
                <w:webHidden/>
              </w:rPr>
              <w:fldChar w:fldCharType="separate"/>
            </w:r>
            <w:r w:rsidR="00732038">
              <w:rPr>
                <w:noProof/>
                <w:webHidden/>
              </w:rPr>
              <w:t>13</w:t>
            </w:r>
            <w:r>
              <w:rPr>
                <w:noProof/>
                <w:webHidden/>
              </w:rPr>
              <w:fldChar w:fldCharType="end"/>
            </w:r>
          </w:hyperlink>
        </w:p>
        <w:p w:rsidR="00732038" w:rsidRDefault="00521A1E">
          <w:pPr>
            <w:pStyle w:val="TOC2"/>
            <w:rPr>
              <w:rFonts w:asciiTheme="minorHAnsi" w:eastAsiaTheme="minorEastAsia" w:hAnsiTheme="minorHAnsi" w:cstheme="minorBidi"/>
              <w:noProof/>
              <w:sz w:val="22"/>
              <w:lang w:bidi="ar-SA"/>
            </w:rPr>
          </w:pPr>
          <w:hyperlink w:anchor="_Toc353973878" w:history="1">
            <w:r w:rsidR="00732038" w:rsidRPr="00A25536">
              <w:rPr>
                <w:rStyle w:val="Hyperlink"/>
                <w:noProof/>
              </w:rPr>
              <w:t>3.6 Sensors</w:t>
            </w:r>
            <w:r w:rsidR="00732038">
              <w:rPr>
                <w:noProof/>
                <w:webHidden/>
              </w:rPr>
              <w:tab/>
            </w:r>
            <w:r>
              <w:rPr>
                <w:noProof/>
                <w:webHidden/>
              </w:rPr>
              <w:fldChar w:fldCharType="begin"/>
            </w:r>
            <w:r w:rsidR="00732038">
              <w:rPr>
                <w:noProof/>
                <w:webHidden/>
              </w:rPr>
              <w:instrText xml:space="preserve"> PAGEREF _Toc353973878 \h </w:instrText>
            </w:r>
            <w:r>
              <w:rPr>
                <w:noProof/>
                <w:webHidden/>
              </w:rPr>
            </w:r>
            <w:r>
              <w:rPr>
                <w:noProof/>
                <w:webHidden/>
              </w:rPr>
              <w:fldChar w:fldCharType="separate"/>
            </w:r>
            <w:r w:rsidR="00732038">
              <w:rPr>
                <w:noProof/>
                <w:webHidden/>
              </w:rPr>
              <w:t>16</w:t>
            </w:r>
            <w:r>
              <w:rPr>
                <w:noProof/>
                <w:webHidden/>
              </w:rPr>
              <w:fldChar w:fldCharType="end"/>
            </w:r>
          </w:hyperlink>
        </w:p>
        <w:p w:rsidR="00732038" w:rsidRDefault="00521A1E">
          <w:pPr>
            <w:pStyle w:val="TOC2"/>
            <w:rPr>
              <w:rFonts w:asciiTheme="minorHAnsi" w:eastAsiaTheme="minorEastAsia" w:hAnsiTheme="minorHAnsi" w:cstheme="minorBidi"/>
              <w:noProof/>
              <w:sz w:val="22"/>
              <w:lang w:bidi="ar-SA"/>
            </w:rPr>
          </w:pPr>
          <w:hyperlink w:anchor="_Toc353973879" w:history="1">
            <w:r w:rsidR="00732038" w:rsidRPr="00A25536">
              <w:rPr>
                <w:rStyle w:val="Hyperlink"/>
                <w:noProof/>
              </w:rPr>
              <w:t>3.7 Computing Hardware</w:t>
            </w:r>
            <w:r w:rsidR="00732038">
              <w:rPr>
                <w:noProof/>
                <w:webHidden/>
              </w:rPr>
              <w:tab/>
            </w:r>
            <w:r>
              <w:rPr>
                <w:noProof/>
                <w:webHidden/>
              </w:rPr>
              <w:fldChar w:fldCharType="begin"/>
            </w:r>
            <w:r w:rsidR="00732038">
              <w:rPr>
                <w:noProof/>
                <w:webHidden/>
              </w:rPr>
              <w:instrText xml:space="preserve"> PAGEREF _Toc353973879 \h </w:instrText>
            </w:r>
            <w:r>
              <w:rPr>
                <w:noProof/>
                <w:webHidden/>
              </w:rPr>
            </w:r>
            <w:r>
              <w:rPr>
                <w:noProof/>
                <w:webHidden/>
              </w:rPr>
              <w:fldChar w:fldCharType="separate"/>
            </w:r>
            <w:r w:rsidR="00732038">
              <w:rPr>
                <w:noProof/>
                <w:webHidden/>
              </w:rPr>
              <w:t>18</w:t>
            </w:r>
            <w:r>
              <w:rPr>
                <w:noProof/>
                <w:webHidden/>
              </w:rPr>
              <w:fldChar w:fldCharType="end"/>
            </w:r>
          </w:hyperlink>
        </w:p>
        <w:p w:rsidR="00732038" w:rsidRDefault="00521A1E">
          <w:pPr>
            <w:pStyle w:val="TOC2"/>
            <w:rPr>
              <w:rFonts w:asciiTheme="minorHAnsi" w:eastAsiaTheme="minorEastAsia" w:hAnsiTheme="minorHAnsi" w:cstheme="minorBidi"/>
              <w:noProof/>
              <w:sz w:val="22"/>
              <w:lang w:bidi="ar-SA"/>
            </w:rPr>
          </w:pPr>
          <w:hyperlink w:anchor="_Toc353973880" w:history="1">
            <w:r w:rsidR="00732038" w:rsidRPr="00A25536">
              <w:rPr>
                <w:rStyle w:val="Hyperlink"/>
                <w:noProof/>
              </w:rPr>
              <w:t>3.8 Robot Operating System</w:t>
            </w:r>
            <w:r w:rsidR="00732038">
              <w:rPr>
                <w:noProof/>
                <w:webHidden/>
              </w:rPr>
              <w:tab/>
            </w:r>
            <w:r>
              <w:rPr>
                <w:noProof/>
                <w:webHidden/>
              </w:rPr>
              <w:fldChar w:fldCharType="begin"/>
            </w:r>
            <w:r w:rsidR="00732038">
              <w:rPr>
                <w:noProof/>
                <w:webHidden/>
              </w:rPr>
              <w:instrText xml:space="preserve"> PAGEREF _Toc353973880 \h </w:instrText>
            </w:r>
            <w:r>
              <w:rPr>
                <w:noProof/>
                <w:webHidden/>
              </w:rPr>
            </w:r>
            <w:r>
              <w:rPr>
                <w:noProof/>
                <w:webHidden/>
              </w:rPr>
              <w:fldChar w:fldCharType="separate"/>
            </w:r>
            <w:r w:rsidR="00732038">
              <w:rPr>
                <w:noProof/>
                <w:webHidden/>
              </w:rPr>
              <w:t>21</w:t>
            </w:r>
            <w:r>
              <w:rPr>
                <w:noProof/>
                <w:webHidden/>
              </w:rPr>
              <w:fldChar w:fldCharType="end"/>
            </w:r>
          </w:hyperlink>
        </w:p>
        <w:p w:rsidR="00732038" w:rsidRDefault="00521A1E">
          <w:pPr>
            <w:pStyle w:val="TOC3"/>
            <w:rPr>
              <w:rFonts w:asciiTheme="minorHAnsi" w:eastAsiaTheme="minorEastAsia" w:hAnsiTheme="minorHAnsi" w:cstheme="minorBidi"/>
              <w:noProof/>
              <w:sz w:val="22"/>
              <w:lang w:bidi="ar-SA"/>
            </w:rPr>
          </w:pPr>
          <w:hyperlink w:anchor="_Toc353973881" w:history="1">
            <w:r w:rsidR="00732038" w:rsidRPr="00A25536">
              <w:rPr>
                <w:rStyle w:val="Hyperlink"/>
                <w:noProof/>
              </w:rPr>
              <w:t>The Robot Model</w:t>
            </w:r>
            <w:r w:rsidR="00732038">
              <w:rPr>
                <w:noProof/>
                <w:webHidden/>
              </w:rPr>
              <w:tab/>
            </w:r>
            <w:r>
              <w:rPr>
                <w:noProof/>
                <w:webHidden/>
              </w:rPr>
              <w:fldChar w:fldCharType="begin"/>
            </w:r>
            <w:r w:rsidR="00732038">
              <w:rPr>
                <w:noProof/>
                <w:webHidden/>
              </w:rPr>
              <w:instrText xml:space="preserve"> PAGEREF _Toc353973881 \h </w:instrText>
            </w:r>
            <w:r>
              <w:rPr>
                <w:noProof/>
                <w:webHidden/>
              </w:rPr>
            </w:r>
            <w:r>
              <w:rPr>
                <w:noProof/>
                <w:webHidden/>
              </w:rPr>
              <w:fldChar w:fldCharType="separate"/>
            </w:r>
            <w:r w:rsidR="00732038">
              <w:rPr>
                <w:noProof/>
                <w:webHidden/>
              </w:rPr>
              <w:t>22</w:t>
            </w:r>
            <w:r>
              <w:rPr>
                <w:noProof/>
                <w:webHidden/>
              </w:rPr>
              <w:fldChar w:fldCharType="end"/>
            </w:r>
          </w:hyperlink>
        </w:p>
        <w:p w:rsidR="00732038" w:rsidRDefault="00521A1E">
          <w:pPr>
            <w:pStyle w:val="TOC2"/>
            <w:rPr>
              <w:rFonts w:asciiTheme="minorHAnsi" w:eastAsiaTheme="minorEastAsia" w:hAnsiTheme="minorHAnsi" w:cstheme="minorBidi"/>
              <w:noProof/>
              <w:sz w:val="22"/>
              <w:lang w:bidi="ar-SA"/>
            </w:rPr>
          </w:pPr>
          <w:hyperlink w:anchor="_Toc353973882" w:history="1">
            <w:r w:rsidR="00732038" w:rsidRPr="00A25536">
              <w:rPr>
                <w:rStyle w:val="Hyperlink"/>
                <w:noProof/>
              </w:rPr>
              <w:t>3.9 Hardware Drivers</w:t>
            </w:r>
            <w:r w:rsidR="00732038">
              <w:rPr>
                <w:noProof/>
                <w:webHidden/>
              </w:rPr>
              <w:tab/>
            </w:r>
            <w:r>
              <w:rPr>
                <w:noProof/>
                <w:webHidden/>
              </w:rPr>
              <w:fldChar w:fldCharType="begin"/>
            </w:r>
            <w:r w:rsidR="00732038">
              <w:rPr>
                <w:noProof/>
                <w:webHidden/>
              </w:rPr>
              <w:instrText xml:space="preserve"> PAGEREF _Toc353973882 \h </w:instrText>
            </w:r>
            <w:r>
              <w:rPr>
                <w:noProof/>
                <w:webHidden/>
              </w:rPr>
            </w:r>
            <w:r>
              <w:rPr>
                <w:noProof/>
                <w:webHidden/>
              </w:rPr>
              <w:fldChar w:fldCharType="separate"/>
            </w:r>
            <w:r w:rsidR="00732038">
              <w:rPr>
                <w:noProof/>
                <w:webHidden/>
              </w:rPr>
              <w:t>24</w:t>
            </w:r>
            <w:r>
              <w:rPr>
                <w:noProof/>
                <w:webHidden/>
              </w:rPr>
              <w:fldChar w:fldCharType="end"/>
            </w:r>
          </w:hyperlink>
        </w:p>
        <w:p w:rsidR="00732038" w:rsidRDefault="00521A1E">
          <w:pPr>
            <w:pStyle w:val="TOC1"/>
            <w:rPr>
              <w:rFonts w:asciiTheme="minorHAnsi" w:eastAsiaTheme="minorEastAsia" w:hAnsiTheme="minorHAnsi" w:cstheme="minorBidi"/>
              <w:noProof/>
              <w:sz w:val="22"/>
              <w:lang w:bidi="ar-SA"/>
            </w:rPr>
          </w:pPr>
          <w:hyperlink w:anchor="_Toc353973883" w:history="1">
            <w:r w:rsidR="00732038" w:rsidRPr="00A25536">
              <w:rPr>
                <w:rStyle w:val="Hyperlink"/>
                <w:noProof/>
              </w:rPr>
              <w:t>4. Experimental Software</w:t>
            </w:r>
            <w:r w:rsidR="00732038">
              <w:rPr>
                <w:noProof/>
                <w:webHidden/>
              </w:rPr>
              <w:tab/>
            </w:r>
            <w:r>
              <w:rPr>
                <w:noProof/>
                <w:webHidden/>
              </w:rPr>
              <w:fldChar w:fldCharType="begin"/>
            </w:r>
            <w:r w:rsidR="00732038">
              <w:rPr>
                <w:noProof/>
                <w:webHidden/>
              </w:rPr>
              <w:instrText xml:space="preserve"> PAGEREF _Toc353973883 \h </w:instrText>
            </w:r>
            <w:r>
              <w:rPr>
                <w:noProof/>
                <w:webHidden/>
              </w:rPr>
            </w:r>
            <w:r>
              <w:rPr>
                <w:noProof/>
                <w:webHidden/>
              </w:rPr>
              <w:fldChar w:fldCharType="separate"/>
            </w:r>
            <w:r w:rsidR="00732038">
              <w:rPr>
                <w:noProof/>
                <w:webHidden/>
              </w:rPr>
              <w:t>29</w:t>
            </w:r>
            <w:r>
              <w:rPr>
                <w:noProof/>
                <w:webHidden/>
              </w:rPr>
              <w:fldChar w:fldCharType="end"/>
            </w:r>
          </w:hyperlink>
        </w:p>
        <w:p w:rsidR="00732038" w:rsidRDefault="00521A1E">
          <w:pPr>
            <w:pStyle w:val="TOC2"/>
            <w:rPr>
              <w:rFonts w:asciiTheme="minorHAnsi" w:eastAsiaTheme="minorEastAsia" w:hAnsiTheme="minorHAnsi" w:cstheme="minorBidi"/>
              <w:noProof/>
              <w:sz w:val="22"/>
              <w:lang w:bidi="ar-SA"/>
            </w:rPr>
          </w:pPr>
          <w:hyperlink w:anchor="_Toc353973884" w:history="1">
            <w:r w:rsidR="00732038" w:rsidRPr="00A25536">
              <w:rPr>
                <w:rStyle w:val="Hyperlink"/>
                <w:noProof/>
              </w:rPr>
              <w:t>4.1 Mobile Base Planning</w:t>
            </w:r>
            <w:r w:rsidR="00732038">
              <w:rPr>
                <w:noProof/>
                <w:webHidden/>
              </w:rPr>
              <w:tab/>
            </w:r>
            <w:r>
              <w:rPr>
                <w:noProof/>
                <w:webHidden/>
              </w:rPr>
              <w:fldChar w:fldCharType="begin"/>
            </w:r>
            <w:r w:rsidR="00732038">
              <w:rPr>
                <w:noProof/>
                <w:webHidden/>
              </w:rPr>
              <w:instrText xml:space="preserve"> PAGEREF _Toc353973884 \h </w:instrText>
            </w:r>
            <w:r>
              <w:rPr>
                <w:noProof/>
                <w:webHidden/>
              </w:rPr>
            </w:r>
            <w:r>
              <w:rPr>
                <w:noProof/>
                <w:webHidden/>
              </w:rPr>
              <w:fldChar w:fldCharType="separate"/>
            </w:r>
            <w:r w:rsidR="00732038">
              <w:rPr>
                <w:noProof/>
                <w:webHidden/>
              </w:rPr>
              <w:t>29</w:t>
            </w:r>
            <w:r>
              <w:rPr>
                <w:noProof/>
                <w:webHidden/>
              </w:rPr>
              <w:fldChar w:fldCharType="end"/>
            </w:r>
          </w:hyperlink>
        </w:p>
        <w:p w:rsidR="00732038" w:rsidRDefault="00521A1E">
          <w:pPr>
            <w:pStyle w:val="TOC3"/>
            <w:rPr>
              <w:rFonts w:asciiTheme="minorHAnsi" w:eastAsiaTheme="minorEastAsia" w:hAnsiTheme="minorHAnsi" w:cstheme="minorBidi"/>
              <w:noProof/>
              <w:sz w:val="22"/>
              <w:lang w:bidi="ar-SA"/>
            </w:rPr>
          </w:pPr>
          <w:hyperlink w:anchor="_Toc353973885" w:history="1">
            <w:r w:rsidR="00732038" w:rsidRPr="00A25536">
              <w:rPr>
                <w:rStyle w:val="Hyperlink"/>
                <w:noProof/>
              </w:rPr>
              <w:t>Localization</w:t>
            </w:r>
            <w:r w:rsidR="00732038">
              <w:rPr>
                <w:noProof/>
                <w:webHidden/>
              </w:rPr>
              <w:tab/>
            </w:r>
            <w:r>
              <w:rPr>
                <w:noProof/>
                <w:webHidden/>
              </w:rPr>
              <w:fldChar w:fldCharType="begin"/>
            </w:r>
            <w:r w:rsidR="00732038">
              <w:rPr>
                <w:noProof/>
                <w:webHidden/>
              </w:rPr>
              <w:instrText xml:space="preserve"> PAGEREF _Toc353973885 \h </w:instrText>
            </w:r>
            <w:r>
              <w:rPr>
                <w:noProof/>
                <w:webHidden/>
              </w:rPr>
            </w:r>
            <w:r>
              <w:rPr>
                <w:noProof/>
                <w:webHidden/>
              </w:rPr>
              <w:fldChar w:fldCharType="separate"/>
            </w:r>
            <w:r w:rsidR="00732038">
              <w:rPr>
                <w:noProof/>
                <w:webHidden/>
              </w:rPr>
              <w:t>29</w:t>
            </w:r>
            <w:r>
              <w:rPr>
                <w:noProof/>
                <w:webHidden/>
              </w:rPr>
              <w:fldChar w:fldCharType="end"/>
            </w:r>
          </w:hyperlink>
        </w:p>
        <w:p w:rsidR="00732038" w:rsidRDefault="00521A1E">
          <w:pPr>
            <w:pStyle w:val="TOC3"/>
            <w:rPr>
              <w:rFonts w:asciiTheme="minorHAnsi" w:eastAsiaTheme="minorEastAsia" w:hAnsiTheme="minorHAnsi" w:cstheme="minorBidi"/>
              <w:noProof/>
              <w:sz w:val="22"/>
              <w:lang w:bidi="ar-SA"/>
            </w:rPr>
          </w:pPr>
          <w:hyperlink w:anchor="_Toc353973886" w:history="1">
            <w:r w:rsidR="00732038" w:rsidRPr="00A25536">
              <w:rPr>
                <w:rStyle w:val="Hyperlink"/>
                <w:noProof/>
              </w:rPr>
              <w:t>Mobile Base Trajectory Planning</w:t>
            </w:r>
            <w:r w:rsidR="00732038">
              <w:rPr>
                <w:noProof/>
                <w:webHidden/>
              </w:rPr>
              <w:tab/>
            </w:r>
            <w:r>
              <w:rPr>
                <w:noProof/>
                <w:webHidden/>
              </w:rPr>
              <w:fldChar w:fldCharType="begin"/>
            </w:r>
            <w:r w:rsidR="00732038">
              <w:rPr>
                <w:noProof/>
                <w:webHidden/>
              </w:rPr>
              <w:instrText xml:space="preserve"> PAGEREF _Toc353973886 \h </w:instrText>
            </w:r>
            <w:r>
              <w:rPr>
                <w:noProof/>
                <w:webHidden/>
              </w:rPr>
            </w:r>
            <w:r>
              <w:rPr>
                <w:noProof/>
                <w:webHidden/>
              </w:rPr>
              <w:fldChar w:fldCharType="separate"/>
            </w:r>
            <w:r w:rsidR="00732038">
              <w:rPr>
                <w:noProof/>
                <w:webHidden/>
              </w:rPr>
              <w:t>35</w:t>
            </w:r>
            <w:r>
              <w:rPr>
                <w:noProof/>
                <w:webHidden/>
              </w:rPr>
              <w:fldChar w:fldCharType="end"/>
            </w:r>
          </w:hyperlink>
        </w:p>
        <w:p w:rsidR="00732038" w:rsidRDefault="00521A1E">
          <w:pPr>
            <w:pStyle w:val="TOC2"/>
            <w:rPr>
              <w:rFonts w:asciiTheme="minorHAnsi" w:eastAsiaTheme="minorEastAsia" w:hAnsiTheme="minorHAnsi" w:cstheme="minorBidi"/>
              <w:noProof/>
              <w:sz w:val="22"/>
              <w:lang w:bidi="ar-SA"/>
            </w:rPr>
          </w:pPr>
          <w:hyperlink w:anchor="_Toc353973887" w:history="1">
            <w:r w:rsidR="00732038" w:rsidRPr="00A25536">
              <w:rPr>
                <w:rStyle w:val="Hyperlink"/>
                <w:noProof/>
              </w:rPr>
              <w:t>4.2 Inverse Kinematics solver</w:t>
            </w:r>
            <w:r w:rsidR="00732038">
              <w:rPr>
                <w:noProof/>
                <w:webHidden/>
              </w:rPr>
              <w:tab/>
            </w:r>
            <w:r>
              <w:rPr>
                <w:noProof/>
                <w:webHidden/>
              </w:rPr>
              <w:fldChar w:fldCharType="begin"/>
            </w:r>
            <w:r w:rsidR="00732038">
              <w:rPr>
                <w:noProof/>
                <w:webHidden/>
              </w:rPr>
              <w:instrText xml:space="preserve"> PAGEREF _Toc353973887 \h </w:instrText>
            </w:r>
            <w:r>
              <w:rPr>
                <w:noProof/>
                <w:webHidden/>
              </w:rPr>
            </w:r>
            <w:r>
              <w:rPr>
                <w:noProof/>
                <w:webHidden/>
              </w:rPr>
              <w:fldChar w:fldCharType="separate"/>
            </w:r>
            <w:r w:rsidR="00732038">
              <w:rPr>
                <w:noProof/>
                <w:webHidden/>
              </w:rPr>
              <w:t>37</w:t>
            </w:r>
            <w:r>
              <w:rPr>
                <w:noProof/>
                <w:webHidden/>
              </w:rPr>
              <w:fldChar w:fldCharType="end"/>
            </w:r>
          </w:hyperlink>
        </w:p>
        <w:p w:rsidR="00732038" w:rsidRDefault="00521A1E">
          <w:pPr>
            <w:pStyle w:val="TOC2"/>
            <w:rPr>
              <w:rFonts w:asciiTheme="minorHAnsi" w:eastAsiaTheme="minorEastAsia" w:hAnsiTheme="minorHAnsi" w:cstheme="minorBidi"/>
              <w:noProof/>
              <w:sz w:val="22"/>
              <w:lang w:bidi="ar-SA"/>
            </w:rPr>
          </w:pPr>
          <w:hyperlink w:anchor="_Toc353973888" w:history="1">
            <w:r w:rsidR="00732038" w:rsidRPr="00A25536">
              <w:rPr>
                <w:rStyle w:val="Hyperlink"/>
                <w:noProof/>
              </w:rPr>
              <w:t>4.3 Arm Navigation</w:t>
            </w:r>
            <w:r w:rsidR="00732038">
              <w:rPr>
                <w:noProof/>
                <w:webHidden/>
              </w:rPr>
              <w:tab/>
            </w:r>
            <w:r>
              <w:rPr>
                <w:noProof/>
                <w:webHidden/>
              </w:rPr>
              <w:fldChar w:fldCharType="begin"/>
            </w:r>
            <w:r w:rsidR="00732038">
              <w:rPr>
                <w:noProof/>
                <w:webHidden/>
              </w:rPr>
              <w:instrText xml:space="preserve"> PAGEREF _Toc353973888 \h </w:instrText>
            </w:r>
            <w:r>
              <w:rPr>
                <w:noProof/>
                <w:webHidden/>
              </w:rPr>
            </w:r>
            <w:r>
              <w:rPr>
                <w:noProof/>
                <w:webHidden/>
              </w:rPr>
              <w:fldChar w:fldCharType="separate"/>
            </w:r>
            <w:r w:rsidR="00732038">
              <w:rPr>
                <w:noProof/>
                <w:webHidden/>
              </w:rPr>
              <w:t>40</w:t>
            </w:r>
            <w:r>
              <w:rPr>
                <w:noProof/>
                <w:webHidden/>
              </w:rPr>
              <w:fldChar w:fldCharType="end"/>
            </w:r>
          </w:hyperlink>
        </w:p>
        <w:p w:rsidR="00732038" w:rsidRDefault="00521A1E">
          <w:pPr>
            <w:pStyle w:val="TOC3"/>
            <w:rPr>
              <w:rFonts w:asciiTheme="minorHAnsi" w:eastAsiaTheme="minorEastAsia" w:hAnsiTheme="minorHAnsi" w:cstheme="minorBidi"/>
              <w:noProof/>
              <w:sz w:val="22"/>
              <w:lang w:bidi="ar-SA"/>
            </w:rPr>
          </w:pPr>
          <w:hyperlink w:anchor="_Toc353973889" w:history="1">
            <w:r w:rsidR="00732038" w:rsidRPr="00A25536">
              <w:rPr>
                <w:rStyle w:val="Hyperlink"/>
                <w:noProof/>
              </w:rPr>
              <w:t>Collision Detection</w:t>
            </w:r>
            <w:r w:rsidR="00732038">
              <w:rPr>
                <w:noProof/>
                <w:webHidden/>
              </w:rPr>
              <w:tab/>
            </w:r>
            <w:r>
              <w:rPr>
                <w:noProof/>
                <w:webHidden/>
              </w:rPr>
              <w:fldChar w:fldCharType="begin"/>
            </w:r>
            <w:r w:rsidR="00732038">
              <w:rPr>
                <w:noProof/>
                <w:webHidden/>
              </w:rPr>
              <w:instrText xml:space="preserve"> PAGEREF _Toc353973889 \h </w:instrText>
            </w:r>
            <w:r>
              <w:rPr>
                <w:noProof/>
                <w:webHidden/>
              </w:rPr>
            </w:r>
            <w:r>
              <w:rPr>
                <w:noProof/>
                <w:webHidden/>
              </w:rPr>
              <w:fldChar w:fldCharType="separate"/>
            </w:r>
            <w:r w:rsidR="00732038">
              <w:rPr>
                <w:noProof/>
                <w:webHidden/>
              </w:rPr>
              <w:t>40</w:t>
            </w:r>
            <w:r>
              <w:rPr>
                <w:noProof/>
                <w:webHidden/>
              </w:rPr>
              <w:fldChar w:fldCharType="end"/>
            </w:r>
          </w:hyperlink>
        </w:p>
        <w:p w:rsidR="00732038" w:rsidRDefault="00521A1E">
          <w:pPr>
            <w:pStyle w:val="TOC3"/>
            <w:rPr>
              <w:rFonts w:asciiTheme="minorHAnsi" w:eastAsiaTheme="minorEastAsia" w:hAnsiTheme="minorHAnsi" w:cstheme="minorBidi"/>
              <w:noProof/>
              <w:sz w:val="22"/>
              <w:lang w:bidi="ar-SA"/>
            </w:rPr>
          </w:pPr>
          <w:hyperlink w:anchor="_Toc353973890" w:history="1">
            <w:r w:rsidR="00732038" w:rsidRPr="00A25536">
              <w:rPr>
                <w:rStyle w:val="Hyperlink"/>
                <w:noProof/>
              </w:rPr>
              <w:t>Kinect Data Filtering</w:t>
            </w:r>
            <w:r w:rsidR="00732038">
              <w:rPr>
                <w:noProof/>
                <w:webHidden/>
              </w:rPr>
              <w:tab/>
            </w:r>
            <w:r>
              <w:rPr>
                <w:noProof/>
                <w:webHidden/>
              </w:rPr>
              <w:fldChar w:fldCharType="begin"/>
            </w:r>
            <w:r w:rsidR="00732038">
              <w:rPr>
                <w:noProof/>
                <w:webHidden/>
              </w:rPr>
              <w:instrText xml:space="preserve"> PAGEREF _Toc353973890 \h </w:instrText>
            </w:r>
            <w:r>
              <w:rPr>
                <w:noProof/>
                <w:webHidden/>
              </w:rPr>
            </w:r>
            <w:r>
              <w:rPr>
                <w:noProof/>
                <w:webHidden/>
              </w:rPr>
              <w:fldChar w:fldCharType="separate"/>
            </w:r>
            <w:r w:rsidR="00732038">
              <w:rPr>
                <w:noProof/>
                <w:webHidden/>
              </w:rPr>
              <w:t>41</w:t>
            </w:r>
            <w:r>
              <w:rPr>
                <w:noProof/>
                <w:webHidden/>
              </w:rPr>
              <w:fldChar w:fldCharType="end"/>
            </w:r>
          </w:hyperlink>
        </w:p>
        <w:p w:rsidR="00732038" w:rsidRDefault="00521A1E">
          <w:pPr>
            <w:pStyle w:val="TOC2"/>
            <w:rPr>
              <w:rFonts w:asciiTheme="minorHAnsi" w:eastAsiaTheme="minorEastAsia" w:hAnsiTheme="minorHAnsi" w:cstheme="minorBidi"/>
              <w:noProof/>
              <w:sz w:val="22"/>
              <w:lang w:bidi="ar-SA"/>
            </w:rPr>
          </w:pPr>
          <w:hyperlink w:anchor="_Toc353973891" w:history="1">
            <w:r w:rsidR="00732038" w:rsidRPr="00A25536">
              <w:rPr>
                <w:rStyle w:val="Hyperlink"/>
                <w:noProof/>
              </w:rPr>
              <w:t>4.4 Tabletop Box Manipulation</w:t>
            </w:r>
            <w:r w:rsidR="00732038">
              <w:rPr>
                <w:noProof/>
                <w:webHidden/>
              </w:rPr>
              <w:tab/>
            </w:r>
            <w:r>
              <w:rPr>
                <w:noProof/>
                <w:webHidden/>
              </w:rPr>
              <w:fldChar w:fldCharType="begin"/>
            </w:r>
            <w:r w:rsidR="00732038">
              <w:rPr>
                <w:noProof/>
                <w:webHidden/>
              </w:rPr>
              <w:instrText xml:space="preserve"> PAGEREF _Toc353973891 \h </w:instrText>
            </w:r>
            <w:r>
              <w:rPr>
                <w:noProof/>
                <w:webHidden/>
              </w:rPr>
            </w:r>
            <w:r>
              <w:rPr>
                <w:noProof/>
                <w:webHidden/>
              </w:rPr>
              <w:fldChar w:fldCharType="separate"/>
            </w:r>
            <w:r w:rsidR="00732038">
              <w:rPr>
                <w:noProof/>
                <w:webHidden/>
              </w:rPr>
              <w:t>41</w:t>
            </w:r>
            <w:r>
              <w:rPr>
                <w:noProof/>
                <w:webHidden/>
              </w:rPr>
              <w:fldChar w:fldCharType="end"/>
            </w:r>
          </w:hyperlink>
        </w:p>
        <w:p w:rsidR="00732038" w:rsidRDefault="00521A1E">
          <w:pPr>
            <w:pStyle w:val="TOC3"/>
            <w:rPr>
              <w:rFonts w:asciiTheme="minorHAnsi" w:eastAsiaTheme="minorEastAsia" w:hAnsiTheme="minorHAnsi" w:cstheme="minorBidi"/>
              <w:noProof/>
              <w:sz w:val="22"/>
              <w:lang w:bidi="ar-SA"/>
            </w:rPr>
          </w:pPr>
          <w:hyperlink w:anchor="_Toc353973892" w:history="1">
            <w:r w:rsidR="00732038" w:rsidRPr="00A25536">
              <w:rPr>
                <w:rStyle w:val="Hyperlink"/>
                <w:noProof/>
              </w:rPr>
              <w:t>The Manipulation Controller</w:t>
            </w:r>
            <w:r w:rsidR="00732038">
              <w:rPr>
                <w:noProof/>
                <w:webHidden/>
              </w:rPr>
              <w:tab/>
            </w:r>
            <w:r>
              <w:rPr>
                <w:noProof/>
                <w:webHidden/>
              </w:rPr>
              <w:fldChar w:fldCharType="begin"/>
            </w:r>
            <w:r w:rsidR="00732038">
              <w:rPr>
                <w:noProof/>
                <w:webHidden/>
              </w:rPr>
              <w:instrText xml:space="preserve"> PAGEREF _Toc353973892 \h </w:instrText>
            </w:r>
            <w:r>
              <w:rPr>
                <w:noProof/>
                <w:webHidden/>
              </w:rPr>
            </w:r>
            <w:r>
              <w:rPr>
                <w:noProof/>
                <w:webHidden/>
              </w:rPr>
              <w:fldChar w:fldCharType="separate"/>
            </w:r>
            <w:r w:rsidR="00732038">
              <w:rPr>
                <w:noProof/>
                <w:webHidden/>
              </w:rPr>
              <w:t>43</w:t>
            </w:r>
            <w:r>
              <w:rPr>
                <w:noProof/>
                <w:webHidden/>
              </w:rPr>
              <w:fldChar w:fldCharType="end"/>
            </w:r>
          </w:hyperlink>
        </w:p>
        <w:p w:rsidR="00732038" w:rsidRDefault="00521A1E">
          <w:pPr>
            <w:pStyle w:val="TOC3"/>
            <w:rPr>
              <w:rFonts w:asciiTheme="minorHAnsi" w:eastAsiaTheme="minorEastAsia" w:hAnsiTheme="minorHAnsi" w:cstheme="minorBidi"/>
              <w:noProof/>
              <w:sz w:val="22"/>
              <w:lang w:bidi="ar-SA"/>
            </w:rPr>
          </w:pPr>
          <w:hyperlink w:anchor="_Toc353973893" w:history="1">
            <w:r w:rsidR="00732038" w:rsidRPr="00A25536">
              <w:rPr>
                <w:rStyle w:val="Hyperlink"/>
                <w:noProof/>
              </w:rPr>
              <w:t>Box Manipulation</w:t>
            </w:r>
            <w:r w:rsidR="00732038">
              <w:rPr>
                <w:noProof/>
                <w:webHidden/>
              </w:rPr>
              <w:tab/>
            </w:r>
            <w:r>
              <w:rPr>
                <w:noProof/>
                <w:webHidden/>
              </w:rPr>
              <w:fldChar w:fldCharType="begin"/>
            </w:r>
            <w:r w:rsidR="00732038">
              <w:rPr>
                <w:noProof/>
                <w:webHidden/>
              </w:rPr>
              <w:instrText xml:space="preserve"> PAGEREF _Toc353973893 \h </w:instrText>
            </w:r>
            <w:r>
              <w:rPr>
                <w:noProof/>
                <w:webHidden/>
              </w:rPr>
            </w:r>
            <w:r>
              <w:rPr>
                <w:noProof/>
                <w:webHidden/>
              </w:rPr>
              <w:fldChar w:fldCharType="separate"/>
            </w:r>
            <w:r w:rsidR="00732038">
              <w:rPr>
                <w:noProof/>
                <w:webHidden/>
              </w:rPr>
              <w:t>44</w:t>
            </w:r>
            <w:r>
              <w:rPr>
                <w:noProof/>
                <w:webHidden/>
              </w:rPr>
              <w:fldChar w:fldCharType="end"/>
            </w:r>
          </w:hyperlink>
        </w:p>
        <w:p w:rsidR="00732038" w:rsidRDefault="00521A1E">
          <w:pPr>
            <w:pStyle w:val="TOC2"/>
            <w:rPr>
              <w:rFonts w:asciiTheme="minorHAnsi" w:eastAsiaTheme="minorEastAsia" w:hAnsiTheme="minorHAnsi" w:cstheme="minorBidi"/>
              <w:noProof/>
              <w:sz w:val="22"/>
              <w:lang w:bidi="ar-SA"/>
            </w:rPr>
          </w:pPr>
          <w:hyperlink w:anchor="_Toc353973894" w:history="1">
            <w:r w:rsidR="00732038" w:rsidRPr="00A25536">
              <w:rPr>
                <w:rStyle w:val="Hyperlink"/>
                <w:noProof/>
              </w:rPr>
              <w:t>4.5 Calibration</w:t>
            </w:r>
            <w:r w:rsidR="00732038">
              <w:rPr>
                <w:noProof/>
                <w:webHidden/>
              </w:rPr>
              <w:tab/>
            </w:r>
            <w:r>
              <w:rPr>
                <w:noProof/>
                <w:webHidden/>
              </w:rPr>
              <w:fldChar w:fldCharType="begin"/>
            </w:r>
            <w:r w:rsidR="00732038">
              <w:rPr>
                <w:noProof/>
                <w:webHidden/>
              </w:rPr>
              <w:instrText xml:space="preserve"> PAGEREF _Toc353973894 \h </w:instrText>
            </w:r>
            <w:r>
              <w:rPr>
                <w:noProof/>
                <w:webHidden/>
              </w:rPr>
            </w:r>
            <w:r>
              <w:rPr>
                <w:noProof/>
                <w:webHidden/>
              </w:rPr>
              <w:fldChar w:fldCharType="separate"/>
            </w:r>
            <w:r w:rsidR="00732038">
              <w:rPr>
                <w:noProof/>
                <w:webHidden/>
              </w:rPr>
              <w:t>44</w:t>
            </w:r>
            <w:r>
              <w:rPr>
                <w:noProof/>
                <w:webHidden/>
              </w:rPr>
              <w:fldChar w:fldCharType="end"/>
            </w:r>
          </w:hyperlink>
        </w:p>
        <w:p w:rsidR="00732038" w:rsidRDefault="00521A1E">
          <w:pPr>
            <w:pStyle w:val="TOC2"/>
            <w:rPr>
              <w:rFonts w:asciiTheme="minorHAnsi" w:eastAsiaTheme="minorEastAsia" w:hAnsiTheme="minorHAnsi" w:cstheme="minorBidi"/>
              <w:noProof/>
              <w:sz w:val="22"/>
              <w:lang w:bidi="ar-SA"/>
            </w:rPr>
          </w:pPr>
          <w:hyperlink w:anchor="_Toc353973895" w:history="1">
            <w:r w:rsidR="00732038" w:rsidRPr="00A25536">
              <w:rPr>
                <w:rStyle w:val="Hyperlink"/>
                <w:noProof/>
              </w:rPr>
              <w:t>4.6 QR Code Recognition and 3D Localization</w:t>
            </w:r>
            <w:r w:rsidR="00732038">
              <w:rPr>
                <w:noProof/>
                <w:webHidden/>
              </w:rPr>
              <w:tab/>
            </w:r>
            <w:r>
              <w:rPr>
                <w:noProof/>
                <w:webHidden/>
              </w:rPr>
              <w:fldChar w:fldCharType="begin"/>
            </w:r>
            <w:r w:rsidR="00732038">
              <w:rPr>
                <w:noProof/>
                <w:webHidden/>
              </w:rPr>
              <w:instrText xml:space="preserve"> PAGEREF _Toc353973895 \h </w:instrText>
            </w:r>
            <w:r>
              <w:rPr>
                <w:noProof/>
                <w:webHidden/>
              </w:rPr>
            </w:r>
            <w:r>
              <w:rPr>
                <w:noProof/>
                <w:webHidden/>
              </w:rPr>
              <w:fldChar w:fldCharType="separate"/>
            </w:r>
            <w:r w:rsidR="00732038">
              <w:rPr>
                <w:noProof/>
                <w:webHidden/>
              </w:rPr>
              <w:t>46</w:t>
            </w:r>
            <w:r>
              <w:rPr>
                <w:noProof/>
                <w:webHidden/>
              </w:rPr>
              <w:fldChar w:fldCharType="end"/>
            </w:r>
          </w:hyperlink>
        </w:p>
        <w:p w:rsidR="00732038" w:rsidRDefault="00521A1E">
          <w:pPr>
            <w:pStyle w:val="TOC1"/>
            <w:rPr>
              <w:rFonts w:asciiTheme="minorHAnsi" w:eastAsiaTheme="minorEastAsia" w:hAnsiTheme="minorHAnsi" w:cstheme="minorBidi"/>
              <w:noProof/>
              <w:sz w:val="22"/>
              <w:lang w:bidi="ar-SA"/>
            </w:rPr>
          </w:pPr>
          <w:hyperlink w:anchor="_Toc353973896" w:history="1">
            <w:r w:rsidR="00732038" w:rsidRPr="00A25536">
              <w:rPr>
                <w:rStyle w:val="Hyperlink"/>
                <w:noProof/>
              </w:rPr>
              <w:t>5. Industrial Safety</w:t>
            </w:r>
            <w:r w:rsidR="00732038">
              <w:rPr>
                <w:noProof/>
                <w:webHidden/>
              </w:rPr>
              <w:tab/>
            </w:r>
            <w:r>
              <w:rPr>
                <w:noProof/>
                <w:webHidden/>
              </w:rPr>
              <w:fldChar w:fldCharType="begin"/>
            </w:r>
            <w:r w:rsidR="00732038">
              <w:rPr>
                <w:noProof/>
                <w:webHidden/>
              </w:rPr>
              <w:instrText xml:space="preserve"> PAGEREF _Toc353973896 \h </w:instrText>
            </w:r>
            <w:r>
              <w:rPr>
                <w:noProof/>
                <w:webHidden/>
              </w:rPr>
            </w:r>
            <w:r>
              <w:rPr>
                <w:noProof/>
                <w:webHidden/>
              </w:rPr>
              <w:fldChar w:fldCharType="separate"/>
            </w:r>
            <w:r w:rsidR="00732038">
              <w:rPr>
                <w:noProof/>
                <w:webHidden/>
              </w:rPr>
              <w:t>50</w:t>
            </w:r>
            <w:r>
              <w:rPr>
                <w:noProof/>
                <w:webHidden/>
              </w:rPr>
              <w:fldChar w:fldCharType="end"/>
            </w:r>
          </w:hyperlink>
        </w:p>
        <w:p w:rsidR="00732038" w:rsidRDefault="00521A1E">
          <w:pPr>
            <w:pStyle w:val="TOC2"/>
            <w:rPr>
              <w:rFonts w:asciiTheme="minorHAnsi" w:eastAsiaTheme="minorEastAsia" w:hAnsiTheme="minorHAnsi" w:cstheme="minorBidi"/>
              <w:noProof/>
              <w:sz w:val="22"/>
              <w:lang w:bidi="ar-SA"/>
            </w:rPr>
          </w:pPr>
          <w:hyperlink w:anchor="_Toc353973897" w:history="1">
            <w:r w:rsidR="00732038" w:rsidRPr="00A25536">
              <w:rPr>
                <w:rStyle w:val="Hyperlink"/>
                <w:noProof/>
              </w:rPr>
              <w:t>5.1 Reflexive Collision Avoidance</w:t>
            </w:r>
            <w:r w:rsidR="00732038">
              <w:rPr>
                <w:noProof/>
                <w:webHidden/>
              </w:rPr>
              <w:tab/>
            </w:r>
            <w:r>
              <w:rPr>
                <w:noProof/>
                <w:webHidden/>
              </w:rPr>
              <w:fldChar w:fldCharType="begin"/>
            </w:r>
            <w:r w:rsidR="00732038">
              <w:rPr>
                <w:noProof/>
                <w:webHidden/>
              </w:rPr>
              <w:instrText xml:space="preserve"> PAGEREF _Toc353973897 \h </w:instrText>
            </w:r>
            <w:r>
              <w:rPr>
                <w:noProof/>
                <w:webHidden/>
              </w:rPr>
            </w:r>
            <w:r>
              <w:rPr>
                <w:noProof/>
                <w:webHidden/>
              </w:rPr>
              <w:fldChar w:fldCharType="separate"/>
            </w:r>
            <w:r w:rsidR="00732038">
              <w:rPr>
                <w:noProof/>
                <w:webHidden/>
              </w:rPr>
              <w:t>50</w:t>
            </w:r>
            <w:r>
              <w:rPr>
                <w:noProof/>
                <w:webHidden/>
              </w:rPr>
              <w:fldChar w:fldCharType="end"/>
            </w:r>
          </w:hyperlink>
        </w:p>
        <w:p w:rsidR="00732038" w:rsidRDefault="00521A1E">
          <w:pPr>
            <w:pStyle w:val="TOC2"/>
            <w:rPr>
              <w:rFonts w:asciiTheme="minorHAnsi" w:eastAsiaTheme="minorEastAsia" w:hAnsiTheme="minorHAnsi" w:cstheme="minorBidi"/>
              <w:noProof/>
              <w:sz w:val="22"/>
              <w:lang w:bidi="ar-SA"/>
            </w:rPr>
          </w:pPr>
          <w:hyperlink w:anchor="_Toc353973898" w:history="1">
            <w:r w:rsidR="00732038" w:rsidRPr="00A25536">
              <w:rPr>
                <w:rStyle w:val="Hyperlink"/>
                <w:noProof/>
              </w:rPr>
              <w:t>5.2 Emergency Stop System</w:t>
            </w:r>
            <w:r w:rsidR="00732038">
              <w:rPr>
                <w:noProof/>
                <w:webHidden/>
              </w:rPr>
              <w:tab/>
            </w:r>
            <w:r>
              <w:rPr>
                <w:noProof/>
                <w:webHidden/>
              </w:rPr>
              <w:fldChar w:fldCharType="begin"/>
            </w:r>
            <w:r w:rsidR="00732038">
              <w:rPr>
                <w:noProof/>
                <w:webHidden/>
              </w:rPr>
              <w:instrText xml:space="preserve"> PAGEREF _Toc353973898 \h </w:instrText>
            </w:r>
            <w:r>
              <w:rPr>
                <w:noProof/>
                <w:webHidden/>
              </w:rPr>
            </w:r>
            <w:r>
              <w:rPr>
                <w:noProof/>
                <w:webHidden/>
              </w:rPr>
              <w:fldChar w:fldCharType="separate"/>
            </w:r>
            <w:r w:rsidR="00732038">
              <w:rPr>
                <w:noProof/>
                <w:webHidden/>
              </w:rPr>
              <w:t>51</w:t>
            </w:r>
            <w:r>
              <w:rPr>
                <w:noProof/>
                <w:webHidden/>
              </w:rPr>
              <w:fldChar w:fldCharType="end"/>
            </w:r>
          </w:hyperlink>
        </w:p>
        <w:p w:rsidR="00732038" w:rsidRDefault="00521A1E">
          <w:pPr>
            <w:pStyle w:val="TOC3"/>
            <w:rPr>
              <w:rFonts w:asciiTheme="minorHAnsi" w:eastAsiaTheme="minorEastAsia" w:hAnsiTheme="minorHAnsi" w:cstheme="minorBidi"/>
              <w:noProof/>
              <w:sz w:val="22"/>
              <w:lang w:bidi="ar-SA"/>
            </w:rPr>
          </w:pPr>
          <w:hyperlink w:anchor="_Toc353973899" w:history="1">
            <w:r w:rsidR="00732038" w:rsidRPr="00A25536">
              <w:rPr>
                <w:rStyle w:val="Hyperlink"/>
                <w:noProof/>
              </w:rPr>
              <w:t>E-Stop Systems Used in This Lab</w:t>
            </w:r>
            <w:r w:rsidR="00732038">
              <w:rPr>
                <w:noProof/>
                <w:webHidden/>
              </w:rPr>
              <w:tab/>
            </w:r>
            <w:r>
              <w:rPr>
                <w:noProof/>
                <w:webHidden/>
              </w:rPr>
              <w:fldChar w:fldCharType="begin"/>
            </w:r>
            <w:r w:rsidR="00732038">
              <w:rPr>
                <w:noProof/>
                <w:webHidden/>
              </w:rPr>
              <w:instrText xml:space="preserve"> PAGEREF _Toc353973899 \h </w:instrText>
            </w:r>
            <w:r>
              <w:rPr>
                <w:noProof/>
                <w:webHidden/>
              </w:rPr>
            </w:r>
            <w:r>
              <w:rPr>
                <w:noProof/>
                <w:webHidden/>
              </w:rPr>
              <w:fldChar w:fldCharType="separate"/>
            </w:r>
            <w:r w:rsidR="00732038">
              <w:rPr>
                <w:noProof/>
                <w:webHidden/>
              </w:rPr>
              <w:t>51</w:t>
            </w:r>
            <w:r>
              <w:rPr>
                <w:noProof/>
                <w:webHidden/>
              </w:rPr>
              <w:fldChar w:fldCharType="end"/>
            </w:r>
          </w:hyperlink>
        </w:p>
        <w:p w:rsidR="00732038" w:rsidRDefault="00521A1E">
          <w:pPr>
            <w:pStyle w:val="TOC3"/>
            <w:rPr>
              <w:rFonts w:asciiTheme="minorHAnsi" w:eastAsiaTheme="minorEastAsia" w:hAnsiTheme="minorHAnsi" w:cstheme="minorBidi"/>
              <w:noProof/>
              <w:sz w:val="22"/>
              <w:lang w:bidi="ar-SA"/>
            </w:rPr>
          </w:pPr>
          <w:hyperlink w:anchor="_Toc353973900" w:history="1">
            <w:r w:rsidR="00732038" w:rsidRPr="00A25536">
              <w:rPr>
                <w:rStyle w:val="Hyperlink"/>
                <w:noProof/>
              </w:rPr>
              <w:t>E-Stop Requirements</w:t>
            </w:r>
            <w:r w:rsidR="00732038">
              <w:rPr>
                <w:noProof/>
                <w:webHidden/>
              </w:rPr>
              <w:tab/>
            </w:r>
            <w:r>
              <w:rPr>
                <w:noProof/>
                <w:webHidden/>
              </w:rPr>
              <w:fldChar w:fldCharType="begin"/>
            </w:r>
            <w:r w:rsidR="00732038">
              <w:rPr>
                <w:noProof/>
                <w:webHidden/>
              </w:rPr>
              <w:instrText xml:space="preserve"> PAGEREF _Toc353973900 \h </w:instrText>
            </w:r>
            <w:r>
              <w:rPr>
                <w:noProof/>
                <w:webHidden/>
              </w:rPr>
            </w:r>
            <w:r>
              <w:rPr>
                <w:noProof/>
                <w:webHidden/>
              </w:rPr>
              <w:fldChar w:fldCharType="separate"/>
            </w:r>
            <w:r w:rsidR="00732038">
              <w:rPr>
                <w:noProof/>
                <w:webHidden/>
              </w:rPr>
              <w:t>52</w:t>
            </w:r>
            <w:r>
              <w:rPr>
                <w:noProof/>
                <w:webHidden/>
              </w:rPr>
              <w:fldChar w:fldCharType="end"/>
            </w:r>
          </w:hyperlink>
        </w:p>
        <w:p w:rsidR="00732038" w:rsidRDefault="00521A1E">
          <w:pPr>
            <w:pStyle w:val="TOC1"/>
            <w:rPr>
              <w:rFonts w:asciiTheme="minorHAnsi" w:eastAsiaTheme="minorEastAsia" w:hAnsiTheme="minorHAnsi" w:cstheme="minorBidi"/>
              <w:noProof/>
              <w:sz w:val="22"/>
              <w:lang w:bidi="ar-SA"/>
            </w:rPr>
          </w:pPr>
          <w:hyperlink w:anchor="_Toc353973901" w:history="1">
            <w:r w:rsidR="00732038" w:rsidRPr="00A25536">
              <w:rPr>
                <w:rStyle w:val="Hyperlink"/>
                <w:noProof/>
              </w:rPr>
              <w:t>6. Validation Results</w:t>
            </w:r>
            <w:r w:rsidR="00732038">
              <w:rPr>
                <w:noProof/>
                <w:webHidden/>
              </w:rPr>
              <w:tab/>
            </w:r>
            <w:r>
              <w:rPr>
                <w:noProof/>
                <w:webHidden/>
              </w:rPr>
              <w:fldChar w:fldCharType="begin"/>
            </w:r>
            <w:r w:rsidR="00732038">
              <w:rPr>
                <w:noProof/>
                <w:webHidden/>
              </w:rPr>
              <w:instrText xml:space="preserve"> PAGEREF _Toc353973901 \h </w:instrText>
            </w:r>
            <w:r>
              <w:rPr>
                <w:noProof/>
                <w:webHidden/>
              </w:rPr>
            </w:r>
            <w:r>
              <w:rPr>
                <w:noProof/>
                <w:webHidden/>
              </w:rPr>
              <w:fldChar w:fldCharType="separate"/>
            </w:r>
            <w:r w:rsidR="00732038">
              <w:rPr>
                <w:noProof/>
                <w:webHidden/>
              </w:rPr>
              <w:t>57</w:t>
            </w:r>
            <w:r>
              <w:rPr>
                <w:noProof/>
                <w:webHidden/>
              </w:rPr>
              <w:fldChar w:fldCharType="end"/>
            </w:r>
          </w:hyperlink>
        </w:p>
        <w:p w:rsidR="00732038" w:rsidRDefault="00521A1E">
          <w:pPr>
            <w:pStyle w:val="TOC2"/>
            <w:rPr>
              <w:rFonts w:asciiTheme="minorHAnsi" w:eastAsiaTheme="minorEastAsia" w:hAnsiTheme="minorHAnsi" w:cstheme="minorBidi"/>
              <w:noProof/>
              <w:sz w:val="22"/>
              <w:lang w:bidi="ar-SA"/>
            </w:rPr>
          </w:pPr>
          <w:hyperlink w:anchor="_Toc353973902" w:history="1">
            <w:r w:rsidR="00732038" w:rsidRPr="00A25536">
              <w:rPr>
                <w:rStyle w:val="Hyperlink"/>
                <w:noProof/>
              </w:rPr>
              <w:t>6.1 Localization</w:t>
            </w:r>
            <w:r w:rsidR="00732038">
              <w:rPr>
                <w:noProof/>
                <w:webHidden/>
              </w:rPr>
              <w:tab/>
            </w:r>
            <w:r>
              <w:rPr>
                <w:noProof/>
                <w:webHidden/>
              </w:rPr>
              <w:fldChar w:fldCharType="begin"/>
            </w:r>
            <w:r w:rsidR="00732038">
              <w:rPr>
                <w:noProof/>
                <w:webHidden/>
              </w:rPr>
              <w:instrText xml:space="preserve"> PAGEREF _Toc353973902 \h </w:instrText>
            </w:r>
            <w:r>
              <w:rPr>
                <w:noProof/>
                <w:webHidden/>
              </w:rPr>
            </w:r>
            <w:r>
              <w:rPr>
                <w:noProof/>
                <w:webHidden/>
              </w:rPr>
              <w:fldChar w:fldCharType="separate"/>
            </w:r>
            <w:r w:rsidR="00732038">
              <w:rPr>
                <w:noProof/>
                <w:webHidden/>
              </w:rPr>
              <w:t>57</w:t>
            </w:r>
            <w:r>
              <w:rPr>
                <w:noProof/>
                <w:webHidden/>
              </w:rPr>
              <w:fldChar w:fldCharType="end"/>
            </w:r>
          </w:hyperlink>
        </w:p>
        <w:p w:rsidR="00732038" w:rsidRDefault="00521A1E">
          <w:pPr>
            <w:pStyle w:val="TOC2"/>
            <w:rPr>
              <w:rFonts w:asciiTheme="minorHAnsi" w:eastAsiaTheme="minorEastAsia" w:hAnsiTheme="minorHAnsi" w:cstheme="minorBidi"/>
              <w:noProof/>
              <w:sz w:val="22"/>
              <w:lang w:bidi="ar-SA"/>
            </w:rPr>
          </w:pPr>
          <w:hyperlink w:anchor="_Toc353973903" w:history="1">
            <w:r w:rsidR="00732038" w:rsidRPr="00A25536">
              <w:rPr>
                <w:rStyle w:val="Hyperlink"/>
                <w:noProof/>
              </w:rPr>
              <w:t>6.2 Validation Tasks</w:t>
            </w:r>
            <w:r w:rsidR="00732038">
              <w:rPr>
                <w:noProof/>
                <w:webHidden/>
              </w:rPr>
              <w:tab/>
            </w:r>
            <w:r>
              <w:rPr>
                <w:noProof/>
                <w:webHidden/>
              </w:rPr>
              <w:fldChar w:fldCharType="begin"/>
            </w:r>
            <w:r w:rsidR="00732038">
              <w:rPr>
                <w:noProof/>
                <w:webHidden/>
              </w:rPr>
              <w:instrText xml:space="preserve"> PAGEREF _Toc353973903 \h </w:instrText>
            </w:r>
            <w:r>
              <w:rPr>
                <w:noProof/>
                <w:webHidden/>
              </w:rPr>
            </w:r>
            <w:r>
              <w:rPr>
                <w:noProof/>
                <w:webHidden/>
              </w:rPr>
              <w:fldChar w:fldCharType="separate"/>
            </w:r>
            <w:r w:rsidR="00732038">
              <w:rPr>
                <w:noProof/>
                <w:webHidden/>
              </w:rPr>
              <w:t>59</w:t>
            </w:r>
            <w:r>
              <w:rPr>
                <w:noProof/>
                <w:webHidden/>
              </w:rPr>
              <w:fldChar w:fldCharType="end"/>
            </w:r>
          </w:hyperlink>
        </w:p>
        <w:p w:rsidR="00732038" w:rsidRDefault="00521A1E">
          <w:pPr>
            <w:pStyle w:val="TOC2"/>
            <w:rPr>
              <w:rFonts w:asciiTheme="minorHAnsi" w:eastAsiaTheme="minorEastAsia" w:hAnsiTheme="minorHAnsi" w:cstheme="minorBidi"/>
              <w:noProof/>
              <w:sz w:val="22"/>
              <w:lang w:bidi="ar-SA"/>
            </w:rPr>
          </w:pPr>
          <w:hyperlink w:anchor="_Toc353973904" w:history="1">
            <w:r w:rsidR="00732038" w:rsidRPr="00A25536">
              <w:rPr>
                <w:rStyle w:val="Hyperlink"/>
                <w:noProof/>
              </w:rPr>
              <w:t>6.3 Battery Performance</w:t>
            </w:r>
            <w:r w:rsidR="00732038">
              <w:rPr>
                <w:noProof/>
                <w:webHidden/>
              </w:rPr>
              <w:tab/>
            </w:r>
            <w:r>
              <w:rPr>
                <w:noProof/>
                <w:webHidden/>
              </w:rPr>
              <w:fldChar w:fldCharType="begin"/>
            </w:r>
            <w:r w:rsidR="00732038">
              <w:rPr>
                <w:noProof/>
                <w:webHidden/>
              </w:rPr>
              <w:instrText xml:space="preserve"> PAGEREF _Toc353973904 \h </w:instrText>
            </w:r>
            <w:r>
              <w:rPr>
                <w:noProof/>
                <w:webHidden/>
              </w:rPr>
            </w:r>
            <w:r>
              <w:rPr>
                <w:noProof/>
                <w:webHidden/>
              </w:rPr>
              <w:fldChar w:fldCharType="separate"/>
            </w:r>
            <w:r w:rsidR="00732038">
              <w:rPr>
                <w:noProof/>
                <w:webHidden/>
              </w:rPr>
              <w:t>64</w:t>
            </w:r>
            <w:r>
              <w:rPr>
                <w:noProof/>
                <w:webHidden/>
              </w:rPr>
              <w:fldChar w:fldCharType="end"/>
            </w:r>
          </w:hyperlink>
        </w:p>
        <w:p w:rsidR="00732038" w:rsidRDefault="00521A1E">
          <w:pPr>
            <w:pStyle w:val="TOC2"/>
            <w:rPr>
              <w:rFonts w:asciiTheme="minorHAnsi" w:eastAsiaTheme="minorEastAsia" w:hAnsiTheme="minorHAnsi" w:cstheme="minorBidi"/>
              <w:noProof/>
              <w:sz w:val="22"/>
              <w:lang w:bidi="ar-SA"/>
            </w:rPr>
          </w:pPr>
          <w:hyperlink w:anchor="_Toc353973905" w:history="1">
            <w:r w:rsidR="00732038" w:rsidRPr="00A25536">
              <w:rPr>
                <w:rStyle w:val="Hyperlink"/>
                <w:noProof/>
              </w:rPr>
              <w:t>6.4 The Kinect</w:t>
            </w:r>
            <w:r w:rsidR="00732038">
              <w:rPr>
                <w:noProof/>
                <w:webHidden/>
              </w:rPr>
              <w:tab/>
            </w:r>
            <w:r>
              <w:rPr>
                <w:noProof/>
                <w:webHidden/>
              </w:rPr>
              <w:fldChar w:fldCharType="begin"/>
            </w:r>
            <w:r w:rsidR="00732038">
              <w:rPr>
                <w:noProof/>
                <w:webHidden/>
              </w:rPr>
              <w:instrText xml:space="preserve"> PAGEREF _Toc353973905 \h </w:instrText>
            </w:r>
            <w:r>
              <w:rPr>
                <w:noProof/>
                <w:webHidden/>
              </w:rPr>
            </w:r>
            <w:r>
              <w:rPr>
                <w:noProof/>
                <w:webHidden/>
              </w:rPr>
              <w:fldChar w:fldCharType="separate"/>
            </w:r>
            <w:r w:rsidR="00732038">
              <w:rPr>
                <w:noProof/>
                <w:webHidden/>
              </w:rPr>
              <w:t>67</w:t>
            </w:r>
            <w:r>
              <w:rPr>
                <w:noProof/>
                <w:webHidden/>
              </w:rPr>
              <w:fldChar w:fldCharType="end"/>
            </w:r>
          </w:hyperlink>
        </w:p>
        <w:p w:rsidR="00732038" w:rsidRDefault="00521A1E">
          <w:pPr>
            <w:pStyle w:val="TOC3"/>
            <w:rPr>
              <w:rFonts w:asciiTheme="minorHAnsi" w:eastAsiaTheme="minorEastAsia" w:hAnsiTheme="minorHAnsi" w:cstheme="minorBidi"/>
              <w:noProof/>
              <w:sz w:val="22"/>
              <w:lang w:bidi="ar-SA"/>
            </w:rPr>
          </w:pPr>
          <w:hyperlink w:anchor="_Toc353973906" w:history="1">
            <w:r w:rsidR="00732038" w:rsidRPr="00A25536">
              <w:rPr>
                <w:rStyle w:val="Hyperlink"/>
                <w:noProof/>
              </w:rPr>
              <w:t>For Object Localization and Arm Planning</w:t>
            </w:r>
            <w:r w:rsidR="00732038">
              <w:rPr>
                <w:noProof/>
                <w:webHidden/>
              </w:rPr>
              <w:tab/>
            </w:r>
            <w:r>
              <w:rPr>
                <w:noProof/>
                <w:webHidden/>
              </w:rPr>
              <w:fldChar w:fldCharType="begin"/>
            </w:r>
            <w:r w:rsidR="00732038">
              <w:rPr>
                <w:noProof/>
                <w:webHidden/>
              </w:rPr>
              <w:instrText xml:space="preserve"> PAGEREF _Toc353973906 \h </w:instrText>
            </w:r>
            <w:r>
              <w:rPr>
                <w:noProof/>
                <w:webHidden/>
              </w:rPr>
            </w:r>
            <w:r>
              <w:rPr>
                <w:noProof/>
                <w:webHidden/>
              </w:rPr>
              <w:fldChar w:fldCharType="separate"/>
            </w:r>
            <w:r w:rsidR="00732038">
              <w:rPr>
                <w:noProof/>
                <w:webHidden/>
              </w:rPr>
              <w:t>67</w:t>
            </w:r>
            <w:r>
              <w:rPr>
                <w:noProof/>
                <w:webHidden/>
              </w:rPr>
              <w:fldChar w:fldCharType="end"/>
            </w:r>
          </w:hyperlink>
        </w:p>
        <w:p w:rsidR="00732038" w:rsidRDefault="00521A1E">
          <w:pPr>
            <w:pStyle w:val="TOC3"/>
            <w:rPr>
              <w:rFonts w:asciiTheme="minorHAnsi" w:eastAsiaTheme="minorEastAsia" w:hAnsiTheme="minorHAnsi" w:cstheme="minorBidi"/>
              <w:noProof/>
              <w:sz w:val="22"/>
              <w:lang w:bidi="ar-SA"/>
            </w:rPr>
          </w:pPr>
          <w:hyperlink w:anchor="_Toc353973907" w:history="1">
            <w:r w:rsidR="00732038" w:rsidRPr="00A25536">
              <w:rPr>
                <w:rStyle w:val="Hyperlink"/>
                <w:noProof/>
              </w:rPr>
              <w:t>For Reading QR Codes</w:t>
            </w:r>
            <w:r w:rsidR="00732038">
              <w:rPr>
                <w:noProof/>
                <w:webHidden/>
              </w:rPr>
              <w:tab/>
            </w:r>
            <w:r>
              <w:rPr>
                <w:noProof/>
                <w:webHidden/>
              </w:rPr>
              <w:fldChar w:fldCharType="begin"/>
            </w:r>
            <w:r w:rsidR="00732038">
              <w:rPr>
                <w:noProof/>
                <w:webHidden/>
              </w:rPr>
              <w:instrText xml:space="preserve"> PAGEREF _Toc353973907 \h </w:instrText>
            </w:r>
            <w:r>
              <w:rPr>
                <w:noProof/>
                <w:webHidden/>
              </w:rPr>
            </w:r>
            <w:r>
              <w:rPr>
                <w:noProof/>
                <w:webHidden/>
              </w:rPr>
              <w:fldChar w:fldCharType="separate"/>
            </w:r>
            <w:r w:rsidR="00732038">
              <w:rPr>
                <w:noProof/>
                <w:webHidden/>
              </w:rPr>
              <w:t>67</w:t>
            </w:r>
            <w:r>
              <w:rPr>
                <w:noProof/>
                <w:webHidden/>
              </w:rPr>
              <w:fldChar w:fldCharType="end"/>
            </w:r>
          </w:hyperlink>
        </w:p>
        <w:p w:rsidR="00732038" w:rsidRDefault="00521A1E">
          <w:pPr>
            <w:pStyle w:val="TOC1"/>
            <w:rPr>
              <w:rFonts w:asciiTheme="minorHAnsi" w:eastAsiaTheme="minorEastAsia" w:hAnsiTheme="minorHAnsi" w:cstheme="minorBidi"/>
              <w:noProof/>
              <w:sz w:val="22"/>
              <w:lang w:bidi="ar-SA"/>
            </w:rPr>
          </w:pPr>
          <w:hyperlink w:anchor="_Toc353973908" w:history="1">
            <w:r w:rsidR="00732038" w:rsidRPr="00A25536">
              <w:rPr>
                <w:rStyle w:val="Hyperlink"/>
                <w:noProof/>
              </w:rPr>
              <w:t>7. Conclusion</w:t>
            </w:r>
            <w:r w:rsidR="00732038">
              <w:rPr>
                <w:noProof/>
                <w:webHidden/>
              </w:rPr>
              <w:tab/>
            </w:r>
            <w:r>
              <w:rPr>
                <w:noProof/>
                <w:webHidden/>
              </w:rPr>
              <w:fldChar w:fldCharType="begin"/>
            </w:r>
            <w:r w:rsidR="00732038">
              <w:rPr>
                <w:noProof/>
                <w:webHidden/>
              </w:rPr>
              <w:instrText xml:space="preserve"> PAGEREF _Toc353973908 \h </w:instrText>
            </w:r>
            <w:r>
              <w:rPr>
                <w:noProof/>
                <w:webHidden/>
              </w:rPr>
            </w:r>
            <w:r>
              <w:rPr>
                <w:noProof/>
                <w:webHidden/>
              </w:rPr>
              <w:fldChar w:fldCharType="separate"/>
            </w:r>
            <w:r w:rsidR="00732038">
              <w:rPr>
                <w:noProof/>
                <w:webHidden/>
              </w:rPr>
              <w:t>69</w:t>
            </w:r>
            <w:r>
              <w:rPr>
                <w:noProof/>
                <w:webHidden/>
              </w:rPr>
              <w:fldChar w:fldCharType="end"/>
            </w:r>
          </w:hyperlink>
        </w:p>
        <w:p w:rsidR="00732038" w:rsidRDefault="00521A1E">
          <w:pPr>
            <w:pStyle w:val="TOC1"/>
            <w:rPr>
              <w:rFonts w:asciiTheme="minorHAnsi" w:eastAsiaTheme="minorEastAsia" w:hAnsiTheme="minorHAnsi" w:cstheme="minorBidi"/>
              <w:noProof/>
              <w:sz w:val="22"/>
              <w:lang w:bidi="ar-SA"/>
            </w:rPr>
          </w:pPr>
          <w:hyperlink w:anchor="_Toc353973909" w:history="1">
            <w:r w:rsidR="00732038" w:rsidRPr="00A25536">
              <w:rPr>
                <w:rStyle w:val="Hyperlink"/>
                <w:noProof/>
              </w:rPr>
              <w:t>8. Future Work</w:t>
            </w:r>
            <w:r w:rsidR="00732038">
              <w:rPr>
                <w:noProof/>
                <w:webHidden/>
              </w:rPr>
              <w:tab/>
            </w:r>
            <w:r>
              <w:rPr>
                <w:noProof/>
                <w:webHidden/>
              </w:rPr>
              <w:fldChar w:fldCharType="begin"/>
            </w:r>
            <w:r w:rsidR="00732038">
              <w:rPr>
                <w:noProof/>
                <w:webHidden/>
              </w:rPr>
              <w:instrText xml:space="preserve"> PAGEREF _Toc353973909 \h </w:instrText>
            </w:r>
            <w:r>
              <w:rPr>
                <w:noProof/>
                <w:webHidden/>
              </w:rPr>
            </w:r>
            <w:r>
              <w:rPr>
                <w:noProof/>
                <w:webHidden/>
              </w:rPr>
              <w:fldChar w:fldCharType="separate"/>
            </w:r>
            <w:r w:rsidR="00732038">
              <w:rPr>
                <w:noProof/>
                <w:webHidden/>
              </w:rPr>
              <w:t>71</w:t>
            </w:r>
            <w:r>
              <w:rPr>
                <w:noProof/>
                <w:webHidden/>
              </w:rPr>
              <w:fldChar w:fldCharType="end"/>
            </w:r>
          </w:hyperlink>
        </w:p>
        <w:p w:rsidR="00732038" w:rsidRDefault="00521A1E">
          <w:pPr>
            <w:pStyle w:val="TOC1"/>
            <w:rPr>
              <w:rFonts w:asciiTheme="minorHAnsi" w:eastAsiaTheme="minorEastAsia" w:hAnsiTheme="minorHAnsi" w:cstheme="minorBidi"/>
              <w:noProof/>
              <w:sz w:val="22"/>
              <w:lang w:bidi="ar-SA"/>
            </w:rPr>
          </w:pPr>
          <w:hyperlink w:anchor="_Toc353973910" w:history="1">
            <w:r w:rsidR="00732038" w:rsidRPr="00A25536">
              <w:rPr>
                <w:rStyle w:val="Hyperlink"/>
                <w:noProof/>
              </w:rPr>
              <w:t>9. Bibliography</w:t>
            </w:r>
            <w:r w:rsidR="00732038">
              <w:rPr>
                <w:noProof/>
                <w:webHidden/>
              </w:rPr>
              <w:tab/>
            </w:r>
            <w:r>
              <w:rPr>
                <w:noProof/>
                <w:webHidden/>
              </w:rPr>
              <w:fldChar w:fldCharType="begin"/>
            </w:r>
            <w:r w:rsidR="00732038">
              <w:rPr>
                <w:noProof/>
                <w:webHidden/>
              </w:rPr>
              <w:instrText xml:space="preserve"> PAGEREF _Toc353973910 \h </w:instrText>
            </w:r>
            <w:r>
              <w:rPr>
                <w:noProof/>
                <w:webHidden/>
              </w:rPr>
            </w:r>
            <w:r>
              <w:rPr>
                <w:noProof/>
                <w:webHidden/>
              </w:rPr>
              <w:fldChar w:fldCharType="separate"/>
            </w:r>
            <w:r w:rsidR="00732038">
              <w:rPr>
                <w:noProof/>
                <w:webHidden/>
              </w:rPr>
              <w:t>74</w:t>
            </w:r>
            <w:r>
              <w:rPr>
                <w:noProof/>
                <w:webHidden/>
              </w:rPr>
              <w:fldChar w:fldCharType="end"/>
            </w:r>
          </w:hyperlink>
        </w:p>
        <w:p w:rsidR="00732038" w:rsidRDefault="00521A1E">
          <w:pPr>
            <w:pStyle w:val="TOC1"/>
            <w:rPr>
              <w:rFonts w:asciiTheme="minorHAnsi" w:eastAsiaTheme="minorEastAsia" w:hAnsiTheme="minorHAnsi" w:cstheme="minorBidi"/>
              <w:noProof/>
              <w:sz w:val="22"/>
              <w:lang w:bidi="ar-SA"/>
            </w:rPr>
          </w:pPr>
          <w:hyperlink w:anchor="_Toc353973911" w:history="1">
            <w:r w:rsidR="00732038" w:rsidRPr="00A25536">
              <w:rPr>
                <w:rStyle w:val="Hyperlink"/>
                <w:noProof/>
              </w:rPr>
              <w:t>Appendix 1: Bill of Materials</w:t>
            </w:r>
            <w:r w:rsidR="00732038">
              <w:rPr>
                <w:noProof/>
                <w:webHidden/>
              </w:rPr>
              <w:tab/>
            </w:r>
            <w:r>
              <w:rPr>
                <w:noProof/>
                <w:webHidden/>
              </w:rPr>
              <w:fldChar w:fldCharType="begin"/>
            </w:r>
            <w:r w:rsidR="00732038">
              <w:rPr>
                <w:noProof/>
                <w:webHidden/>
              </w:rPr>
              <w:instrText xml:space="preserve"> PAGEREF _Toc353973911 \h </w:instrText>
            </w:r>
            <w:r>
              <w:rPr>
                <w:noProof/>
                <w:webHidden/>
              </w:rPr>
            </w:r>
            <w:r>
              <w:rPr>
                <w:noProof/>
                <w:webHidden/>
              </w:rPr>
              <w:fldChar w:fldCharType="separate"/>
            </w:r>
            <w:r w:rsidR="00732038">
              <w:rPr>
                <w:noProof/>
                <w:webHidden/>
              </w:rPr>
              <w:t>77</w:t>
            </w:r>
            <w:r>
              <w:rPr>
                <w:noProof/>
                <w:webHidden/>
              </w:rPr>
              <w:fldChar w:fldCharType="end"/>
            </w:r>
          </w:hyperlink>
        </w:p>
        <w:p w:rsidR="00732038" w:rsidRDefault="00521A1E">
          <w:pPr>
            <w:pStyle w:val="TOC1"/>
            <w:rPr>
              <w:rFonts w:asciiTheme="minorHAnsi" w:eastAsiaTheme="minorEastAsia" w:hAnsiTheme="minorHAnsi" w:cstheme="minorBidi"/>
              <w:noProof/>
              <w:sz w:val="22"/>
              <w:lang w:bidi="ar-SA"/>
            </w:rPr>
          </w:pPr>
          <w:hyperlink w:anchor="_Toc353973912" w:history="1">
            <w:r w:rsidR="00732038" w:rsidRPr="00A25536">
              <w:rPr>
                <w:rStyle w:val="Hyperlink"/>
                <w:noProof/>
              </w:rPr>
              <w:t>Appendix 2: Revised Emergency Stop Design</w:t>
            </w:r>
            <w:r w:rsidR="00732038">
              <w:rPr>
                <w:noProof/>
                <w:webHidden/>
              </w:rPr>
              <w:tab/>
            </w:r>
            <w:r>
              <w:rPr>
                <w:noProof/>
                <w:webHidden/>
              </w:rPr>
              <w:fldChar w:fldCharType="begin"/>
            </w:r>
            <w:r w:rsidR="00732038">
              <w:rPr>
                <w:noProof/>
                <w:webHidden/>
              </w:rPr>
              <w:instrText xml:space="preserve"> PAGEREF _Toc353973912 \h </w:instrText>
            </w:r>
            <w:r>
              <w:rPr>
                <w:noProof/>
                <w:webHidden/>
              </w:rPr>
            </w:r>
            <w:r>
              <w:rPr>
                <w:noProof/>
                <w:webHidden/>
              </w:rPr>
              <w:fldChar w:fldCharType="separate"/>
            </w:r>
            <w:r w:rsidR="00732038">
              <w:rPr>
                <w:noProof/>
                <w:webHidden/>
              </w:rPr>
              <w:t>78</w:t>
            </w:r>
            <w:r>
              <w:rPr>
                <w:noProof/>
                <w:webHidden/>
              </w:rPr>
              <w:fldChar w:fldCharType="end"/>
            </w:r>
          </w:hyperlink>
        </w:p>
        <w:p w:rsidR="00732038" w:rsidRDefault="00521A1E">
          <w:pPr>
            <w:pStyle w:val="TOC1"/>
            <w:rPr>
              <w:rFonts w:asciiTheme="minorHAnsi" w:eastAsiaTheme="minorEastAsia" w:hAnsiTheme="minorHAnsi" w:cstheme="minorBidi"/>
              <w:noProof/>
              <w:sz w:val="22"/>
              <w:lang w:bidi="ar-SA"/>
            </w:rPr>
          </w:pPr>
          <w:hyperlink w:anchor="_Toc353973913" w:history="1">
            <w:r w:rsidR="00732038" w:rsidRPr="00A25536">
              <w:rPr>
                <w:rStyle w:val="Hyperlink"/>
                <w:noProof/>
              </w:rPr>
              <w:t>Appendix 3: Reflexive Collision Avoidance Systems</w:t>
            </w:r>
            <w:r w:rsidR="00732038">
              <w:rPr>
                <w:noProof/>
                <w:webHidden/>
              </w:rPr>
              <w:tab/>
            </w:r>
            <w:r>
              <w:rPr>
                <w:noProof/>
                <w:webHidden/>
              </w:rPr>
              <w:fldChar w:fldCharType="begin"/>
            </w:r>
            <w:r w:rsidR="00732038">
              <w:rPr>
                <w:noProof/>
                <w:webHidden/>
              </w:rPr>
              <w:instrText xml:space="preserve"> PAGEREF _Toc353973913 \h </w:instrText>
            </w:r>
            <w:r>
              <w:rPr>
                <w:noProof/>
                <w:webHidden/>
              </w:rPr>
            </w:r>
            <w:r>
              <w:rPr>
                <w:noProof/>
                <w:webHidden/>
              </w:rPr>
              <w:fldChar w:fldCharType="separate"/>
            </w:r>
            <w:r w:rsidR="00732038">
              <w:rPr>
                <w:noProof/>
                <w:webHidden/>
              </w:rPr>
              <w:t>81</w:t>
            </w:r>
            <w:r>
              <w:rPr>
                <w:noProof/>
                <w:webHidden/>
              </w:rPr>
              <w:fldChar w:fldCharType="end"/>
            </w:r>
          </w:hyperlink>
        </w:p>
        <w:p w:rsidR="00732038" w:rsidRDefault="00521A1E">
          <w:pPr>
            <w:pStyle w:val="TOC3"/>
            <w:rPr>
              <w:rFonts w:asciiTheme="minorHAnsi" w:eastAsiaTheme="minorEastAsia" w:hAnsiTheme="minorHAnsi" w:cstheme="minorBidi"/>
              <w:noProof/>
              <w:sz w:val="22"/>
              <w:lang w:bidi="ar-SA"/>
            </w:rPr>
          </w:pPr>
          <w:hyperlink w:anchor="_Toc353973914" w:history="1">
            <w:r w:rsidR="00732038" w:rsidRPr="00A25536">
              <w:rPr>
                <w:rStyle w:val="Hyperlink"/>
                <w:noProof/>
              </w:rPr>
              <w:t>Reflexive Halt Methods for Mobile Bases</w:t>
            </w:r>
            <w:r w:rsidR="00732038">
              <w:rPr>
                <w:noProof/>
                <w:webHidden/>
              </w:rPr>
              <w:tab/>
            </w:r>
            <w:r>
              <w:rPr>
                <w:noProof/>
                <w:webHidden/>
              </w:rPr>
              <w:fldChar w:fldCharType="begin"/>
            </w:r>
            <w:r w:rsidR="00732038">
              <w:rPr>
                <w:noProof/>
                <w:webHidden/>
              </w:rPr>
              <w:instrText xml:space="preserve"> PAGEREF _Toc353973914 \h </w:instrText>
            </w:r>
            <w:r>
              <w:rPr>
                <w:noProof/>
                <w:webHidden/>
              </w:rPr>
            </w:r>
            <w:r>
              <w:rPr>
                <w:noProof/>
                <w:webHidden/>
              </w:rPr>
              <w:fldChar w:fldCharType="separate"/>
            </w:r>
            <w:r w:rsidR="00732038">
              <w:rPr>
                <w:noProof/>
                <w:webHidden/>
              </w:rPr>
              <w:t>81</w:t>
            </w:r>
            <w:r>
              <w:rPr>
                <w:noProof/>
                <w:webHidden/>
              </w:rPr>
              <w:fldChar w:fldCharType="end"/>
            </w:r>
          </w:hyperlink>
        </w:p>
        <w:p w:rsidR="00732038" w:rsidRDefault="00521A1E">
          <w:pPr>
            <w:pStyle w:val="TOC3"/>
            <w:rPr>
              <w:rFonts w:asciiTheme="minorHAnsi" w:eastAsiaTheme="minorEastAsia" w:hAnsiTheme="minorHAnsi" w:cstheme="minorBidi"/>
              <w:noProof/>
              <w:sz w:val="22"/>
              <w:lang w:bidi="ar-SA"/>
            </w:rPr>
          </w:pPr>
          <w:hyperlink w:anchor="_Toc353973915" w:history="1">
            <w:r w:rsidR="00732038" w:rsidRPr="00A25536">
              <w:rPr>
                <w:rStyle w:val="Hyperlink"/>
                <w:noProof/>
              </w:rPr>
              <w:t>Reflexive Halting for Manipulators</w:t>
            </w:r>
            <w:r w:rsidR="00732038">
              <w:rPr>
                <w:noProof/>
                <w:webHidden/>
              </w:rPr>
              <w:tab/>
            </w:r>
            <w:r>
              <w:rPr>
                <w:noProof/>
                <w:webHidden/>
              </w:rPr>
              <w:fldChar w:fldCharType="begin"/>
            </w:r>
            <w:r w:rsidR="00732038">
              <w:rPr>
                <w:noProof/>
                <w:webHidden/>
              </w:rPr>
              <w:instrText xml:space="preserve"> PAGEREF _Toc353973915 \h </w:instrText>
            </w:r>
            <w:r>
              <w:rPr>
                <w:noProof/>
                <w:webHidden/>
              </w:rPr>
            </w:r>
            <w:r>
              <w:rPr>
                <w:noProof/>
                <w:webHidden/>
              </w:rPr>
              <w:fldChar w:fldCharType="separate"/>
            </w:r>
            <w:r w:rsidR="00732038">
              <w:rPr>
                <w:noProof/>
                <w:webHidden/>
              </w:rPr>
              <w:t>82</w:t>
            </w:r>
            <w:r>
              <w:rPr>
                <w:noProof/>
                <w:webHidden/>
              </w:rPr>
              <w:fldChar w:fldCharType="end"/>
            </w:r>
          </w:hyperlink>
        </w:p>
        <w:p w:rsidR="000B7183" w:rsidRDefault="00521A1E">
          <w:r>
            <w:fldChar w:fldCharType="end"/>
          </w:r>
        </w:p>
      </w:sdtContent>
    </w:sdt>
    <w:p w:rsidR="000B7183" w:rsidRDefault="000B7183" w:rsidP="000B7183">
      <w:bookmarkStart w:id="0" w:name="_GoBack"/>
      <w:bookmarkEnd w:id="0"/>
    </w:p>
    <w:p w:rsidR="00A04AF9" w:rsidRDefault="00D753C2">
      <w:pPr>
        <w:pStyle w:val="Heading1NoNumber"/>
        <w:rPr>
          <w:noProof/>
        </w:rPr>
      </w:pPr>
      <w:r>
        <w:rPr>
          <w:noProof/>
        </w:rPr>
        <w:lastRenderedPageBreak/>
        <w:t>Figures</w:t>
      </w:r>
    </w:p>
    <w:p w:rsidR="00732038" w:rsidRDefault="00521A1E">
      <w:pPr>
        <w:pStyle w:val="TableofFigures"/>
        <w:tabs>
          <w:tab w:val="right" w:leader="dot" w:pos="8630"/>
        </w:tabs>
        <w:rPr>
          <w:rFonts w:asciiTheme="minorHAnsi" w:eastAsiaTheme="minorEastAsia" w:hAnsiTheme="minorHAnsi" w:cstheme="minorBidi"/>
          <w:noProof/>
          <w:sz w:val="22"/>
          <w:lang w:bidi="ar-SA"/>
        </w:rPr>
      </w:pPr>
      <w:r>
        <w:rPr>
          <w:noProof/>
        </w:rPr>
        <w:fldChar w:fldCharType="begin"/>
      </w:r>
      <w:r w:rsidR="00A04AF9">
        <w:rPr>
          <w:noProof/>
        </w:rPr>
        <w:instrText xml:space="preserve"> TOC \h \z \c "Figure" </w:instrText>
      </w:r>
      <w:r>
        <w:rPr>
          <w:noProof/>
        </w:rPr>
        <w:fldChar w:fldCharType="separate"/>
      </w:r>
      <w:hyperlink w:anchor="_Toc353973916" w:history="1">
        <w:r w:rsidR="00732038" w:rsidRPr="00CA001B">
          <w:rPr>
            <w:rStyle w:val="Hyperlink"/>
            <w:noProof/>
          </w:rPr>
          <w:t>Figure 1: An annotated rendering of ABBY showing several major components.</w:t>
        </w:r>
        <w:r w:rsidR="00732038">
          <w:rPr>
            <w:noProof/>
            <w:webHidden/>
          </w:rPr>
          <w:tab/>
        </w:r>
        <w:r>
          <w:rPr>
            <w:noProof/>
            <w:webHidden/>
          </w:rPr>
          <w:fldChar w:fldCharType="begin"/>
        </w:r>
        <w:r w:rsidR="00732038">
          <w:rPr>
            <w:noProof/>
            <w:webHidden/>
          </w:rPr>
          <w:instrText xml:space="preserve"> PAGEREF _Toc353973916 \h </w:instrText>
        </w:r>
        <w:r>
          <w:rPr>
            <w:noProof/>
            <w:webHidden/>
          </w:rPr>
        </w:r>
        <w:r>
          <w:rPr>
            <w:noProof/>
            <w:webHidden/>
          </w:rPr>
          <w:fldChar w:fldCharType="separate"/>
        </w:r>
        <w:r w:rsidR="00732038">
          <w:rPr>
            <w:noProof/>
            <w:webHidden/>
          </w:rPr>
          <w:t>6</w:t>
        </w:r>
        <w:r>
          <w:rPr>
            <w:noProof/>
            <w:webHidden/>
          </w:rPr>
          <w:fldChar w:fldCharType="end"/>
        </w:r>
      </w:hyperlink>
    </w:p>
    <w:p w:rsidR="00732038" w:rsidRDefault="00521A1E">
      <w:pPr>
        <w:pStyle w:val="TableofFigures"/>
        <w:tabs>
          <w:tab w:val="right" w:leader="dot" w:pos="8630"/>
        </w:tabs>
        <w:rPr>
          <w:rFonts w:asciiTheme="minorHAnsi" w:eastAsiaTheme="minorEastAsia" w:hAnsiTheme="minorHAnsi" w:cstheme="minorBidi"/>
          <w:noProof/>
          <w:sz w:val="22"/>
          <w:lang w:bidi="ar-SA"/>
        </w:rPr>
      </w:pPr>
      <w:hyperlink r:id="rId12" w:anchor="_Toc353973917" w:history="1">
        <w:r w:rsidR="00732038" w:rsidRPr="00CA001B">
          <w:rPr>
            <w:rStyle w:val="Hyperlink"/>
            <w:noProof/>
          </w:rPr>
          <w:t>Figure 2 The electrical circuit to control the pneumatic gripper using an Arduino microcontroller and a pneumatic solenoid valve.</w:t>
        </w:r>
        <w:r w:rsidR="00732038">
          <w:rPr>
            <w:noProof/>
            <w:webHidden/>
          </w:rPr>
          <w:tab/>
        </w:r>
        <w:r>
          <w:rPr>
            <w:noProof/>
            <w:webHidden/>
          </w:rPr>
          <w:fldChar w:fldCharType="begin"/>
        </w:r>
        <w:r w:rsidR="00732038">
          <w:rPr>
            <w:noProof/>
            <w:webHidden/>
          </w:rPr>
          <w:instrText xml:space="preserve"> PAGEREF _Toc353973917 \h </w:instrText>
        </w:r>
        <w:r>
          <w:rPr>
            <w:noProof/>
            <w:webHidden/>
          </w:rPr>
        </w:r>
        <w:r>
          <w:rPr>
            <w:noProof/>
            <w:webHidden/>
          </w:rPr>
          <w:fldChar w:fldCharType="separate"/>
        </w:r>
        <w:r w:rsidR="00732038">
          <w:rPr>
            <w:noProof/>
            <w:webHidden/>
          </w:rPr>
          <w:t>10</w:t>
        </w:r>
        <w:r>
          <w:rPr>
            <w:noProof/>
            <w:webHidden/>
          </w:rPr>
          <w:fldChar w:fldCharType="end"/>
        </w:r>
      </w:hyperlink>
    </w:p>
    <w:p w:rsidR="00732038" w:rsidRDefault="00521A1E">
      <w:pPr>
        <w:pStyle w:val="TableofFigures"/>
        <w:tabs>
          <w:tab w:val="right" w:leader="dot" w:pos="8630"/>
        </w:tabs>
        <w:rPr>
          <w:rFonts w:asciiTheme="minorHAnsi" w:eastAsiaTheme="minorEastAsia" w:hAnsiTheme="minorHAnsi" w:cstheme="minorBidi"/>
          <w:noProof/>
          <w:sz w:val="22"/>
          <w:lang w:bidi="ar-SA"/>
        </w:rPr>
      </w:pPr>
      <w:hyperlink w:anchor="_Toc353973918" w:history="1">
        <w:r w:rsidR="00732038" w:rsidRPr="00CA001B">
          <w:rPr>
            <w:rStyle w:val="Hyperlink"/>
            <w:noProof/>
          </w:rPr>
          <w:t>Figure 3: ABBY, a mobile industrial manipulator.</w:t>
        </w:r>
        <w:r w:rsidR="00732038">
          <w:rPr>
            <w:noProof/>
            <w:webHidden/>
          </w:rPr>
          <w:tab/>
        </w:r>
        <w:r>
          <w:rPr>
            <w:noProof/>
            <w:webHidden/>
          </w:rPr>
          <w:fldChar w:fldCharType="begin"/>
        </w:r>
        <w:r w:rsidR="00732038">
          <w:rPr>
            <w:noProof/>
            <w:webHidden/>
          </w:rPr>
          <w:instrText xml:space="preserve"> PAGEREF _Toc353973918 \h </w:instrText>
        </w:r>
        <w:r>
          <w:rPr>
            <w:noProof/>
            <w:webHidden/>
          </w:rPr>
        </w:r>
        <w:r>
          <w:rPr>
            <w:noProof/>
            <w:webHidden/>
          </w:rPr>
          <w:fldChar w:fldCharType="separate"/>
        </w:r>
        <w:r w:rsidR="00732038">
          <w:rPr>
            <w:noProof/>
            <w:webHidden/>
          </w:rPr>
          <w:t>11</w:t>
        </w:r>
        <w:r>
          <w:rPr>
            <w:noProof/>
            <w:webHidden/>
          </w:rPr>
          <w:fldChar w:fldCharType="end"/>
        </w:r>
      </w:hyperlink>
    </w:p>
    <w:p w:rsidR="00732038" w:rsidRDefault="00521A1E">
      <w:pPr>
        <w:pStyle w:val="TableofFigures"/>
        <w:tabs>
          <w:tab w:val="right" w:leader="dot" w:pos="8630"/>
        </w:tabs>
        <w:rPr>
          <w:rFonts w:asciiTheme="minorHAnsi" w:eastAsiaTheme="minorEastAsia" w:hAnsiTheme="minorHAnsi" w:cstheme="minorBidi"/>
          <w:noProof/>
          <w:sz w:val="22"/>
          <w:lang w:bidi="ar-SA"/>
        </w:rPr>
      </w:pPr>
      <w:hyperlink w:anchor="_Toc353973919" w:history="1">
        <w:r w:rsidR="00732038" w:rsidRPr="00CA001B">
          <w:rPr>
            <w:rStyle w:val="Hyperlink"/>
            <w:noProof/>
          </w:rPr>
          <w:t>Figure 4: A block diagram of the power distribution system on the robot.</w:t>
        </w:r>
        <w:r w:rsidR="00732038">
          <w:rPr>
            <w:noProof/>
            <w:webHidden/>
          </w:rPr>
          <w:tab/>
        </w:r>
        <w:r>
          <w:rPr>
            <w:noProof/>
            <w:webHidden/>
          </w:rPr>
          <w:fldChar w:fldCharType="begin"/>
        </w:r>
        <w:r w:rsidR="00732038">
          <w:rPr>
            <w:noProof/>
            <w:webHidden/>
          </w:rPr>
          <w:instrText xml:space="preserve"> PAGEREF _Toc353973919 \h </w:instrText>
        </w:r>
        <w:r>
          <w:rPr>
            <w:noProof/>
            <w:webHidden/>
          </w:rPr>
        </w:r>
        <w:r>
          <w:rPr>
            <w:noProof/>
            <w:webHidden/>
          </w:rPr>
          <w:fldChar w:fldCharType="separate"/>
        </w:r>
        <w:r w:rsidR="00732038">
          <w:rPr>
            <w:noProof/>
            <w:webHidden/>
          </w:rPr>
          <w:t>13</w:t>
        </w:r>
        <w:r>
          <w:rPr>
            <w:noProof/>
            <w:webHidden/>
          </w:rPr>
          <w:fldChar w:fldCharType="end"/>
        </w:r>
      </w:hyperlink>
    </w:p>
    <w:p w:rsidR="00732038" w:rsidRDefault="00521A1E">
      <w:pPr>
        <w:pStyle w:val="TableofFigures"/>
        <w:tabs>
          <w:tab w:val="right" w:leader="dot" w:pos="8630"/>
        </w:tabs>
        <w:rPr>
          <w:rFonts w:asciiTheme="minorHAnsi" w:eastAsiaTheme="minorEastAsia" w:hAnsiTheme="minorHAnsi" w:cstheme="minorBidi"/>
          <w:noProof/>
          <w:sz w:val="22"/>
          <w:lang w:bidi="ar-SA"/>
        </w:rPr>
      </w:pPr>
      <w:hyperlink w:anchor="_Toc353973920" w:history="1">
        <w:r w:rsidR="00732038" w:rsidRPr="00CA001B">
          <w:rPr>
            <w:rStyle w:val="Hyperlink"/>
            <w:noProof/>
          </w:rPr>
          <w:t>Figure 5: 13.8 volt rail dropout when compressor turns on (before addition of filter).</w:t>
        </w:r>
        <w:r w:rsidR="00732038">
          <w:rPr>
            <w:noProof/>
            <w:webHidden/>
          </w:rPr>
          <w:tab/>
        </w:r>
        <w:r>
          <w:rPr>
            <w:noProof/>
            <w:webHidden/>
          </w:rPr>
          <w:fldChar w:fldCharType="begin"/>
        </w:r>
        <w:r w:rsidR="00732038">
          <w:rPr>
            <w:noProof/>
            <w:webHidden/>
          </w:rPr>
          <w:instrText xml:space="preserve"> PAGEREF _Toc353973920 \h </w:instrText>
        </w:r>
        <w:r>
          <w:rPr>
            <w:noProof/>
            <w:webHidden/>
          </w:rPr>
        </w:r>
        <w:r>
          <w:rPr>
            <w:noProof/>
            <w:webHidden/>
          </w:rPr>
          <w:fldChar w:fldCharType="separate"/>
        </w:r>
        <w:r w:rsidR="00732038">
          <w:rPr>
            <w:noProof/>
            <w:webHidden/>
          </w:rPr>
          <w:t>15</w:t>
        </w:r>
        <w:r>
          <w:rPr>
            <w:noProof/>
            <w:webHidden/>
          </w:rPr>
          <w:fldChar w:fldCharType="end"/>
        </w:r>
      </w:hyperlink>
    </w:p>
    <w:p w:rsidR="00732038" w:rsidRDefault="00521A1E">
      <w:pPr>
        <w:pStyle w:val="TableofFigures"/>
        <w:tabs>
          <w:tab w:val="right" w:leader="dot" w:pos="8630"/>
        </w:tabs>
        <w:rPr>
          <w:rFonts w:asciiTheme="minorHAnsi" w:eastAsiaTheme="minorEastAsia" w:hAnsiTheme="minorHAnsi" w:cstheme="minorBidi"/>
          <w:noProof/>
          <w:sz w:val="22"/>
          <w:lang w:bidi="ar-SA"/>
        </w:rPr>
      </w:pPr>
      <w:hyperlink w:anchor="_Toc353973921" w:history="1">
        <w:r w:rsidR="00732038" w:rsidRPr="00CA001B">
          <w:rPr>
            <w:rStyle w:val="Hyperlink"/>
            <w:noProof/>
          </w:rPr>
          <w:t>Figure 6: 13.8 volt rail during compressor turn-on after addition of an LC filter.</w:t>
        </w:r>
        <w:r w:rsidR="00732038">
          <w:rPr>
            <w:noProof/>
            <w:webHidden/>
          </w:rPr>
          <w:tab/>
        </w:r>
        <w:r>
          <w:rPr>
            <w:noProof/>
            <w:webHidden/>
          </w:rPr>
          <w:fldChar w:fldCharType="begin"/>
        </w:r>
        <w:r w:rsidR="00732038">
          <w:rPr>
            <w:noProof/>
            <w:webHidden/>
          </w:rPr>
          <w:instrText xml:space="preserve"> PAGEREF _Toc353973921 \h </w:instrText>
        </w:r>
        <w:r>
          <w:rPr>
            <w:noProof/>
            <w:webHidden/>
          </w:rPr>
        </w:r>
        <w:r>
          <w:rPr>
            <w:noProof/>
            <w:webHidden/>
          </w:rPr>
          <w:fldChar w:fldCharType="separate"/>
        </w:r>
        <w:r w:rsidR="00732038">
          <w:rPr>
            <w:noProof/>
            <w:webHidden/>
          </w:rPr>
          <w:t>15</w:t>
        </w:r>
        <w:r>
          <w:rPr>
            <w:noProof/>
            <w:webHidden/>
          </w:rPr>
          <w:fldChar w:fldCharType="end"/>
        </w:r>
      </w:hyperlink>
    </w:p>
    <w:p w:rsidR="00732038" w:rsidRDefault="00521A1E">
      <w:pPr>
        <w:pStyle w:val="TableofFigures"/>
        <w:tabs>
          <w:tab w:val="right" w:leader="dot" w:pos="8630"/>
        </w:tabs>
        <w:rPr>
          <w:rFonts w:asciiTheme="minorHAnsi" w:eastAsiaTheme="minorEastAsia" w:hAnsiTheme="minorHAnsi" w:cstheme="minorBidi"/>
          <w:noProof/>
          <w:sz w:val="22"/>
          <w:lang w:bidi="ar-SA"/>
        </w:rPr>
      </w:pPr>
      <w:hyperlink w:anchor="_Toc353973922" w:history="1">
        <w:r w:rsidR="00732038" w:rsidRPr="00CA001B">
          <w:rPr>
            <w:rStyle w:val="Hyperlink"/>
            <w:noProof/>
          </w:rPr>
          <w:t>Figure 7: A block diagram of the sensors and computing hardware on ABBY, showing all data connections</w:t>
        </w:r>
        <w:r w:rsidR="00732038">
          <w:rPr>
            <w:noProof/>
            <w:webHidden/>
          </w:rPr>
          <w:tab/>
        </w:r>
        <w:r>
          <w:rPr>
            <w:noProof/>
            <w:webHidden/>
          </w:rPr>
          <w:fldChar w:fldCharType="begin"/>
        </w:r>
        <w:r w:rsidR="00732038">
          <w:rPr>
            <w:noProof/>
            <w:webHidden/>
          </w:rPr>
          <w:instrText xml:space="preserve"> PAGEREF _Toc353973922 \h </w:instrText>
        </w:r>
        <w:r>
          <w:rPr>
            <w:noProof/>
            <w:webHidden/>
          </w:rPr>
        </w:r>
        <w:r>
          <w:rPr>
            <w:noProof/>
            <w:webHidden/>
          </w:rPr>
          <w:fldChar w:fldCharType="separate"/>
        </w:r>
        <w:r w:rsidR="00732038">
          <w:rPr>
            <w:noProof/>
            <w:webHidden/>
          </w:rPr>
          <w:t>16</w:t>
        </w:r>
        <w:r>
          <w:rPr>
            <w:noProof/>
            <w:webHidden/>
          </w:rPr>
          <w:fldChar w:fldCharType="end"/>
        </w:r>
      </w:hyperlink>
    </w:p>
    <w:p w:rsidR="00732038" w:rsidRDefault="00521A1E">
      <w:pPr>
        <w:pStyle w:val="TableofFigures"/>
        <w:tabs>
          <w:tab w:val="right" w:leader="dot" w:pos="8630"/>
        </w:tabs>
        <w:rPr>
          <w:rFonts w:asciiTheme="minorHAnsi" w:eastAsiaTheme="minorEastAsia" w:hAnsiTheme="minorHAnsi" w:cstheme="minorBidi"/>
          <w:noProof/>
          <w:sz w:val="22"/>
          <w:lang w:bidi="ar-SA"/>
        </w:rPr>
      </w:pPr>
      <w:hyperlink w:anchor="_Toc353973923" w:history="1">
        <w:r w:rsidR="00732038" w:rsidRPr="00CA001B">
          <w:rPr>
            <w:rStyle w:val="Hyperlink"/>
            <w:noProof/>
          </w:rPr>
          <w:t>Figure 8: A side view of the robot, showing the Kinect's field of view</w:t>
        </w:r>
        <w:r w:rsidR="00732038">
          <w:rPr>
            <w:noProof/>
            <w:webHidden/>
          </w:rPr>
          <w:tab/>
        </w:r>
        <w:r>
          <w:rPr>
            <w:noProof/>
            <w:webHidden/>
          </w:rPr>
          <w:fldChar w:fldCharType="begin"/>
        </w:r>
        <w:r w:rsidR="00732038">
          <w:rPr>
            <w:noProof/>
            <w:webHidden/>
          </w:rPr>
          <w:instrText xml:space="preserve"> PAGEREF _Toc353973923 \h </w:instrText>
        </w:r>
        <w:r>
          <w:rPr>
            <w:noProof/>
            <w:webHidden/>
          </w:rPr>
        </w:r>
        <w:r>
          <w:rPr>
            <w:noProof/>
            <w:webHidden/>
          </w:rPr>
          <w:fldChar w:fldCharType="separate"/>
        </w:r>
        <w:r w:rsidR="00732038">
          <w:rPr>
            <w:noProof/>
            <w:webHidden/>
          </w:rPr>
          <w:t>17</w:t>
        </w:r>
        <w:r>
          <w:rPr>
            <w:noProof/>
            <w:webHidden/>
          </w:rPr>
          <w:fldChar w:fldCharType="end"/>
        </w:r>
      </w:hyperlink>
    </w:p>
    <w:p w:rsidR="00732038" w:rsidRDefault="00521A1E">
      <w:pPr>
        <w:pStyle w:val="TableofFigures"/>
        <w:tabs>
          <w:tab w:val="right" w:leader="dot" w:pos="8630"/>
        </w:tabs>
        <w:rPr>
          <w:rFonts w:asciiTheme="minorHAnsi" w:eastAsiaTheme="minorEastAsia" w:hAnsiTheme="minorHAnsi" w:cstheme="minorBidi"/>
          <w:noProof/>
          <w:sz w:val="22"/>
          <w:lang w:bidi="ar-SA"/>
        </w:rPr>
      </w:pPr>
      <w:hyperlink w:anchor="_Toc353973924" w:history="1">
        <w:r w:rsidR="00732038" w:rsidRPr="00CA001B">
          <w:rPr>
            <w:rStyle w:val="Hyperlink"/>
            <w:noProof/>
          </w:rPr>
          <w:t>Figure 9: A close-up view of the Kinect mounted to the robot, showing the mounting bracket</w:t>
        </w:r>
        <w:r w:rsidR="00732038">
          <w:rPr>
            <w:noProof/>
            <w:webHidden/>
          </w:rPr>
          <w:tab/>
        </w:r>
        <w:r>
          <w:rPr>
            <w:noProof/>
            <w:webHidden/>
          </w:rPr>
          <w:fldChar w:fldCharType="begin"/>
        </w:r>
        <w:r w:rsidR="00732038">
          <w:rPr>
            <w:noProof/>
            <w:webHidden/>
          </w:rPr>
          <w:instrText xml:space="preserve"> PAGEREF _Toc353973924 \h </w:instrText>
        </w:r>
        <w:r>
          <w:rPr>
            <w:noProof/>
            <w:webHidden/>
          </w:rPr>
        </w:r>
        <w:r>
          <w:rPr>
            <w:noProof/>
            <w:webHidden/>
          </w:rPr>
          <w:fldChar w:fldCharType="separate"/>
        </w:r>
        <w:r w:rsidR="00732038">
          <w:rPr>
            <w:noProof/>
            <w:webHidden/>
          </w:rPr>
          <w:t>17</w:t>
        </w:r>
        <w:r>
          <w:rPr>
            <w:noProof/>
            <w:webHidden/>
          </w:rPr>
          <w:fldChar w:fldCharType="end"/>
        </w:r>
      </w:hyperlink>
    </w:p>
    <w:p w:rsidR="00732038" w:rsidRDefault="00521A1E">
      <w:pPr>
        <w:pStyle w:val="TableofFigures"/>
        <w:tabs>
          <w:tab w:val="right" w:leader="dot" w:pos="8630"/>
        </w:tabs>
        <w:rPr>
          <w:rFonts w:asciiTheme="minorHAnsi" w:eastAsiaTheme="minorEastAsia" w:hAnsiTheme="minorHAnsi" w:cstheme="minorBidi"/>
          <w:noProof/>
          <w:sz w:val="22"/>
          <w:lang w:bidi="ar-SA"/>
        </w:rPr>
      </w:pPr>
      <w:hyperlink w:anchor="_Toc353973925" w:history="1">
        <w:r w:rsidR="00732038" w:rsidRPr="00CA001B">
          <w:rPr>
            <w:rStyle w:val="Hyperlink"/>
            <w:noProof/>
          </w:rPr>
          <w:t>Figure 10:ABBY’s robot model, LIDAR data (green points), and Kinect point cloud (multicolored points) visualized in Rviz</w:t>
        </w:r>
        <w:r w:rsidR="00732038">
          <w:rPr>
            <w:noProof/>
            <w:webHidden/>
          </w:rPr>
          <w:tab/>
        </w:r>
        <w:r>
          <w:rPr>
            <w:noProof/>
            <w:webHidden/>
          </w:rPr>
          <w:fldChar w:fldCharType="begin"/>
        </w:r>
        <w:r w:rsidR="00732038">
          <w:rPr>
            <w:noProof/>
            <w:webHidden/>
          </w:rPr>
          <w:instrText xml:space="preserve"> PAGEREF _Toc353973925 \h </w:instrText>
        </w:r>
        <w:r>
          <w:rPr>
            <w:noProof/>
            <w:webHidden/>
          </w:rPr>
        </w:r>
        <w:r>
          <w:rPr>
            <w:noProof/>
            <w:webHidden/>
          </w:rPr>
          <w:fldChar w:fldCharType="separate"/>
        </w:r>
        <w:r w:rsidR="00732038">
          <w:rPr>
            <w:noProof/>
            <w:webHidden/>
          </w:rPr>
          <w:t>24</w:t>
        </w:r>
        <w:r>
          <w:rPr>
            <w:noProof/>
            <w:webHidden/>
          </w:rPr>
          <w:fldChar w:fldCharType="end"/>
        </w:r>
      </w:hyperlink>
    </w:p>
    <w:p w:rsidR="00732038" w:rsidRDefault="00521A1E">
      <w:pPr>
        <w:pStyle w:val="TableofFigures"/>
        <w:tabs>
          <w:tab w:val="right" w:leader="dot" w:pos="8630"/>
        </w:tabs>
        <w:rPr>
          <w:rFonts w:asciiTheme="minorHAnsi" w:eastAsiaTheme="minorEastAsia" w:hAnsiTheme="minorHAnsi" w:cstheme="minorBidi"/>
          <w:noProof/>
          <w:sz w:val="22"/>
          <w:lang w:bidi="ar-SA"/>
        </w:rPr>
      </w:pPr>
      <w:hyperlink w:anchor="_Toc353973926" w:history="1">
        <w:r w:rsidR="00732038" w:rsidRPr="00CA001B">
          <w:rPr>
            <w:rStyle w:val="Hyperlink"/>
            <w:noProof/>
          </w:rPr>
          <w:t>Figure 11: The map, odometry, and base frames of the robot localization system. The transform from the world frame map to the odometry frame, generated by AMCL, cancels out the accumulated error in the transform from the odometry frame to the robot's base frame, generated by odometry.</w:t>
        </w:r>
        <w:r w:rsidR="00732038">
          <w:rPr>
            <w:noProof/>
            <w:webHidden/>
          </w:rPr>
          <w:tab/>
        </w:r>
        <w:r>
          <w:rPr>
            <w:noProof/>
            <w:webHidden/>
          </w:rPr>
          <w:fldChar w:fldCharType="begin"/>
        </w:r>
        <w:r w:rsidR="00732038">
          <w:rPr>
            <w:noProof/>
            <w:webHidden/>
          </w:rPr>
          <w:instrText xml:space="preserve"> PAGEREF _Toc353973926 \h </w:instrText>
        </w:r>
        <w:r>
          <w:rPr>
            <w:noProof/>
            <w:webHidden/>
          </w:rPr>
        </w:r>
        <w:r>
          <w:rPr>
            <w:noProof/>
            <w:webHidden/>
          </w:rPr>
          <w:fldChar w:fldCharType="separate"/>
        </w:r>
        <w:r w:rsidR="00732038">
          <w:rPr>
            <w:noProof/>
            <w:webHidden/>
          </w:rPr>
          <w:t>34</w:t>
        </w:r>
        <w:r>
          <w:rPr>
            <w:noProof/>
            <w:webHidden/>
          </w:rPr>
          <w:fldChar w:fldCharType="end"/>
        </w:r>
      </w:hyperlink>
    </w:p>
    <w:p w:rsidR="00732038" w:rsidRDefault="00521A1E">
      <w:pPr>
        <w:pStyle w:val="TableofFigures"/>
        <w:tabs>
          <w:tab w:val="right" w:leader="dot" w:pos="8630"/>
        </w:tabs>
        <w:rPr>
          <w:rFonts w:asciiTheme="minorHAnsi" w:eastAsiaTheme="minorEastAsia" w:hAnsiTheme="minorHAnsi" w:cstheme="minorBidi"/>
          <w:noProof/>
          <w:sz w:val="22"/>
          <w:lang w:bidi="ar-SA"/>
        </w:rPr>
      </w:pPr>
      <w:hyperlink w:anchor="_Toc353973927" w:history="1">
        <w:r w:rsidR="00732038" w:rsidRPr="00CA001B">
          <w:rPr>
            <w:rStyle w:val="Hyperlink"/>
            <w:noProof/>
          </w:rPr>
          <w:t>Figure 12: A histogram of the number of iterations required for the KDL inverse kinematics solver to solve for achievable pose requests. 5000 posers were requested, of which 1583 were solved in less than 100 iterations.</w:t>
        </w:r>
        <w:r w:rsidR="00732038">
          <w:rPr>
            <w:noProof/>
            <w:webHidden/>
          </w:rPr>
          <w:tab/>
        </w:r>
        <w:r>
          <w:rPr>
            <w:noProof/>
            <w:webHidden/>
          </w:rPr>
          <w:fldChar w:fldCharType="begin"/>
        </w:r>
        <w:r w:rsidR="00732038">
          <w:rPr>
            <w:noProof/>
            <w:webHidden/>
          </w:rPr>
          <w:instrText xml:space="preserve"> PAGEREF _Toc353973927 \h </w:instrText>
        </w:r>
        <w:r>
          <w:rPr>
            <w:noProof/>
            <w:webHidden/>
          </w:rPr>
        </w:r>
        <w:r>
          <w:rPr>
            <w:noProof/>
            <w:webHidden/>
          </w:rPr>
          <w:fldChar w:fldCharType="separate"/>
        </w:r>
        <w:r w:rsidR="00732038">
          <w:rPr>
            <w:noProof/>
            <w:webHidden/>
          </w:rPr>
          <w:t>38</w:t>
        </w:r>
        <w:r>
          <w:rPr>
            <w:noProof/>
            <w:webHidden/>
          </w:rPr>
          <w:fldChar w:fldCharType="end"/>
        </w:r>
      </w:hyperlink>
    </w:p>
    <w:p w:rsidR="00732038" w:rsidRDefault="00521A1E">
      <w:pPr>
        <w:pStyle w:val="TableofFigures"/>
        <w:tabs>
          <w:tab w:val="right" w:leader="dot" w:pos="8630"/>
        </w:tabs>
        <w:rPr>
          <w:rFonts w:asciiTheme="minorHAnsi" w:eastAsiaTheme="minorEastAsia" w:hAnsiTheme="minorHAnsi" w:cstheme="minorBidi"/>
          <w:noProof/>
          <w:sz w:val="22"/>
          <w:lang w:bidi="ar-SA"/>
        </w:rPr>
      </w:pPr>
      <w:hyperlink w:anchor="_Toc353973928" w:history="1">
        <w:r w:rsidR="00732038" w:rsidRPr="00CA001B">
          <w:rPr>
            <w:rStyle w:val="Hyperlink"/>
            <w:noProof/>
          </w:rPr>
          <w:t>Figure 13: The box manipulation pipeline. Data from the Kinect is used to locate boxes on a table, which are then picked up and placed in the bin.</w:t>
        </w:r>
        <w:r w:rsidR="00732038">
          <w:rPr>
            <w:noProof/>
            <w:webHidden/>
          </w:rPr>
          <w:tab/>
        </w:r>
        <w:r>
          <w:rPr>
            <w:noProof/>
            <w:webHidden/>
          </w:rPr>
          <w:fldChar w:fldCharType="begin"/>
        </w:r>
        <w:r w:rsidR="00732038">
          <w:rPr>
            <w:noProof/>
            <w:webHidden/>
          </w:rPr>
          <w:instrText xml:space="preserve"> PAGEREF _Toc353973928 \h </w:instrText>
        </w:r>
        <w:r>
          <w:rPr>
            <w:noProof/>
            <w:webHidden/>
          </w:rPr>
        </w:r>
        <w:r>
          <w:rPr>
            <w:noProof/>
            <w:webHidden/>
          </w:rPr>
          <w:fldChar w:fldCharType="separate"/>
        </w:r>
        <w:r w:rsidR="00732038">
          <w:rPr>
            <w:noProof/>
            <w:webHidden/>
          </w:rPr>
          <w:t>42</w:t>
        </w:r>
        <w:r>
          <w:rPr>
            <w:noProof/>
            <w:webHidden/>
          </w:rPr>
          <w:fldChar w:fldCharType="end"/>
        </w:r>
      </w:hyperlink>
    </w:p>
    <w:p w:rsidR="00732038" w:rsidRDefault="00521A1E">
      <w:pPr>
        <w:pStyle w:val="TableofFigures"/>
        <w:tabs>
          <w:tab w:val="right" w:leader="dot" w:pos="8630"/>
        </w:tabs>
        <w:rPr>
          <w:rFonts w:asciiTheme="minorHAnsi" w:eastAsiaTheme="minorEastAsia" w:hAnsiTheme="minorHAnsi" w:cstheme="minorBidi"/>
          <w:noProof/>
          <w:sz w:val="22"/>
          <w:lang w:bidi="ar-SA"/>
        </w:rPr>
      </w:pPr>
      <w:hyperlink w:anchor="_Toc353973929" w:history="1">
        <w:r w:rsidR="00732038" w:rsidRPr="00CA001B">
          <w:rPr>
            <w:rStyle w:val="Hyperlink"/>
            <w:noProof/>
          </w:rPr>
          <w:t>Figure 14: QR Level 3 code (Source: Wikipedia, licensed under Creative Commons Attribution Share-Alike License)</w:t>
        </w:r>
        <w:r w:rsidR="00732038">
          <w:rPr>
            <w:noProof/>
            <w:webHidden/>
          </w:rPr>
          <w:tab/>
        </w:r>
        <w:r>
          <w:rPr>
            <w:noProof/>
            <w:webHidden/>
          </w:rPr>
          <w:fldChar w:fldCharType="begin"/>
        </w:r>
        <w:r w:rsidR="00732038">
          <w:rPr>
            <w:noProof/>
            <w:webHidden/>
          </w:rPr>
          <w:instrText xml:space="preserve"> PAGEREF _Toc353973929 \h </w:instrText>
        </w:r>
        <w:r>
          <w:rPr>
            <w:noProof/>
            <w:webHidden/>
          </w:rPr>
        </w:r>
        <w:r>
          <w:rPr>
            <w:noProof/>
            <w:webHidden/>
          </w:rPr>
          <w:fldChar w:fldCharType="separate"/>
        </w:r>
        <w:r w:rsidR="00732038">
          <w:rPr>
            <w:noProof/>
            <w:webHidden/>
          </w:rPr>
          <w:t>47</w:t>
        </w:r>
        <w:r>
          <w:rPr>
            <w:noProof/>
            <w:webHidden/>
          </w:rPr>
          <w:fldChar w:fldCharType="end"/>
        </w:r>
      </w:hyperlink>
    </w:p>
    <w:p w:rsidR="00732038" w:rsidRDefault="00521A1E">
      <w:pPr>
        <w:pStyle w:val="TableofFigures"/>
        <w:tabs>
          <w:tab w:val="right" w:leader="dot" w:pos="8630"/>
        </w:tabs>
        <w:rPr>
          <w:rFonts w:asciiTheme="minorHAnsi" w:eastAsiaTheme="minorEastAsia" w:hAnsiTheme="minorHAnsi" w:cstheme="minorBidi"/>
          <w:noProof/>
          <w:sz w:val="22"/>
          <w:lang w:bidi="ar-SA"/>
        </w:rPr>
      </w:pPr>
      <w:hyperlink w:anchor="_Toc353973930" w:history="1">
        <w:r w:rsidR="00732038" w:rsidRPr="00CA001B">
          <w:rPr>
            <w:rStyle w:val="Hyperlink"/>
            <w:noProof/>
          </w:rPr>
          <w:t xml:space="preserve">Figure 15: A box localized using the QR code. </w:t>
        </w:r>
        <w:r w:rsidR="00732038" w:rsidRPr="00CA001B">
          <w:rPr>
            <w:rStyle w:val="Hyperlink"/>
            <w:rFonts w:eastAsia="+mn-ea"/>
            <w:noProof/>
          </w:rPr>
          <w:t>Red dots are the QR code finder pattern. Blue is the projected handle center. Green are the handle corners.</w:t>
        </w:r>
        <w:r w:rsidR="00732038">
          <w:rPr>
            <w:noProof/>
            <w:webHidden/>
          </w:rPr>
          <w:tab/>
        </w:r>
        <w:r>
          <w:rPr>
            <w:noProof/>
            <w:webHidden/>
          </w:rPr>
          <w:fldChar w:fldCharType="begin"/>
        </w:r>
        <w:r w:rsidR="00732038">
          <w:rPr>
            <w:noProof/>
            <w:webHidden/>
          </w:rPr>
          <w:instrText xml:space="preserve"> PAGEREF _Toc353973930 \h </w:instrText>
        </w:r>
        <w:r>
          <w:rPr>
            <w:noProof/>
            <w:webHidden/>
          </w:rPr>
        </w:r>
        <w:r>
          <w:rPr>
            <w:noProof/>
            <w:webHidden/>
          </w:rPr>
          <w:fldChar w:fldCharType="separate"/>
        </w:r>
        <w:r w:rsidR="00732038">
          <w:rPr>
            <w:noProof/>
            <w:webHidden/>
          </w:rPr>
          <w:t>48</w:t>
        </w:r>
        <w:r>
          <w:rPr>
            <w:noProof/>
            <w:webHidden/>
          </w:rPr>
          <w:fldChar w:fldCharType="end"/>
        </w:r>
      </w:hyperlink>
    </w:p>
    <w:p w:rsidR="00732038" w:rsidRDefault="00521A1E">
      <w:pPr>
        <w:pStyle w:val="TableofFigures"/>
        <w:tabs>
          <w:tab w:val="right" w:leader="dot" w:pos="8630"/>
        </w:tabs>
        <w:rPr>
          <w:rFonts w:asciiTheme="minorHAnsi" w:eastAsiaTheme="minorEastAsia" w:hAnsiTheme="minorHAnsi" w:cstheme="minorBidi"/>
          <w:noProof/>
          <w:sz w:val="22"/>
          <w:lang w:bidi="ar-SA"/>
        </w:rPr>
      </w:pPr>
      <w:hyperlink w:anchor="_Toc353973931" w:history="1">
        <w:r w:rsidR="00732038" w:rsidRPr="00CA001B">
          <w:rPr>
            <w:rStyle w:val="Hyperlink"/>
            <w:noProof/>
          </w:rPr>
          <w:t>Figure 16: Schematic of the emergency stop remote tested on ABBY. The remote uses an XBee radio to send an enable signal to the robot and receive the current emergency stop status from the robot, which is displayed with LEDs.</w:t>
        </w:r>
        <w:r w:rsidR="00732038">
          <w:rPr>
            <w:noProof/>
            <w:webHidden/>
          </w:rPr>
          <w:tab/>
        </w:r>
        <w:r>
          <w:rPr>
            <w:noProof/>
            <w:webHidden/>
          </w:rPr>
          <w:fldChar w:fldCharType="begin"/>
        </w:r>
        <w:r w:rsidR="00732038">
          <w:rPr>
            <w:noProof/>
            <w:webHidden/>
          </w:rPr>
          <w:instrText xml:space="preserve"> PAGEREF _Toc353973931 \h </w:instrText>
        </w:r>
        <w:r>
          <w:rPr>
            <w:noProof/>
            <w:webHidden/>
          </w:rPr>
        </w:r>
        <w:r>
          <w:rPr>
            <w:noProof/>
            <w:webHidden/>
          </w:rPr>
          <w:fldChar w:fldCharType="separate"/>
        </w:r>
        <w:r w:rsidR="00732038">
          <w:rPr>
            <w:noProof/>
            <w:webHidden/>
          </w:rPr>
          <w:t>53</w:t>
        </w:r>
        <w:r>
          <w:rPr>
            <w:noProof/>
            <w:webHidden/>
          </w:rPr>
          <w:fldChar w:fldCharType="end"/>
        </w:r>
      </w:hyperlink>
    </w:p>
    <w:p w:rsidR="00732038" w:rsidRDefault="00521A1E">
      <w:pPr>
        <w:pStyle w:val="TableofFigures"/>
        <w:tabs>
          <w:tab w:val="right" w:leader="dot" w:pos="8630"/>
        </w:tabs>
        <w:rPr>
          <w:rFonts w:asciiTheme="minorHAnsi" w:eastAsiaTheme="minorEastAsia" w:hAnsiTheme="minorHAnsi" w:cstheme="minorBidi"/>
          <w:noProof/>
          <w:sz w:val="22"/>
          <w:lang w:bidi="ar-SA"/>
        </w:rPr>
      </w:pPr>
      <w:hyperlink w:anchor="_Toc353973932" w:history="1">
        <w:r w:rsidR="00732038" w:rsidRPr="00CA001B">
          <w:rPr>
            <w:rStyle w:val="Hyperlink"/>
            <w:noProof/>
          </w:rPr>
          <w:t>Figure 17: Schematic of the emergency stop receiver and aggregator on ABBY</w:t>
        </w:r>
        <w:r w:rsidR="00732038">
          <w:rPr>
            <w:noProof/>
            <w:webHidden/>
          </w:rPr>
          <w:tab/>
        </w:r>
        <w:r>
          <w:rPr>
            <w:noProof/>
            <w:webHidden/>
          </w:rPr>
          <w:fldChar w:fldCharType="begin"/>
        </w:r>
        <w:r w:rsidR="00732038">
          <w:rPr>
            <w:noProof/>
            <w:webHidden/>
          </w:rPr>
          <w:instrText xml:space="preserve"> PAGEREF _Toc353973932 \h </w:instrText>
        </w:r>
        <w:r>
          <w:rPr>
            <w:noProof/>
            <w:webHidden/>
          </w:rPr>
        </w:r>
        <w:r>
          <w:rPr>
            <w:noProof/>
            <w:webHidden/>
          </w:rPr>
          <w:fldChar w:fldCharType="separate"/>
        </w:r>
        <w:r w:rsidR="00732038">
          <w:rPr>
            <w:noProof/>
            <w:webHidden/>
          </w:rPr>
          <w:t>54</w:t>
        </w:r>
        <w:r>
          <w:rPr>
            <w:noProof/>
            <w:webHidden/>
          </w:rPr>
          <w:fldChar w:fldCharType="end"/>
        </w:r>
      </w:hyperlink>
    </w:p>
    <w:p w:rsidR="00732038" w:rsidRDefault="00521A1E">
      <w:pPr>
        <w:pStyle w:val="TableofFigures"/>
        <w:tabs>
          <w:tab w:val="right" w:leader="dot" w:pos="8630"/>
        </w:tabs>
        <w:rPr>
          <w:rFonts w:asciiTheme="minorHAnsi" w:eastAsiaTheme="minorEastAsia" w:hAnsiTheme="minorHAnsi" w:cstheme="minorBidi"/>
          <w:noProof/>
          <w:sz w:val="22"/>
          <w:lang w:bidi="ar-SA"/>
        </w:rPr>
      </w:pPr>
      <w:hyperlink w:anchor="_Toc353973933" w:history="1">
        <w:r w:rsidR="00732038" w:rsidRPr="00CA001B">
          <w:rPr>
            <w:rStyle w:val="Hyperlink"/>
            <w:noProof/>
          </w:rPr>
          <w:t>Figure 18: Manipulation test results</w:t>
        </w:r>
        <w:r w:rsidR="00732038">
          <w:rPr>
            <w:noProof/>
            <w:webHidden/>
          </w:rPr>
          <w:tab/>
        </w:r>
        <w:r>
          <w:rPr>
            <w:noProof/>
            <w:webHidden/>
          </w:rPr>
          <w:fldChar w:fldCharType="begin"/>
        </w:r>
        <w:r w:rsidR="00732038">
          <w:rPr>
            <w:noProof/>
            <w:webHidden/>
          </w:rPr>
          <w:instrText xml:space="preserve"> PAGEREF _Toc353973933 \h </w:instrText>
        </w:r>
        <w:r>
          <w:rPr>
            <w:noProof/>
            <w:webHidden/>
          </w:rPr>
        </w:r>
        <w:r>
          <w:rPr>
            <w:noProof/>
            <w:webHidden/>
          </w:rPr>
          <w:fldChar w:fldCharType="separate"/>
        </w:r>
        <w:r w:rsidR="00732038">
          <w:rPr>
            <w:noProof/>
            <w:webHidden/>
          </w:rPr>
          <w:t>61</w:t>
        </w:r>
        <w:r>
          <w:rPr>
            <w:noProof/>
            <w:webHidden/>
          </w:rPr>
          <w:fldChar w:fldCharType="end"/>
        </w:r>
      </w:hyperlink>
    </w:p>
    <w:p w:rsidR="00732038" w:rsidRDefault="00521A1E">
      <w:pPr>
        <w:pStyle w:val="TableofFigures"/>
        <w:tabs>
          <w:tab w:val="right" w:leader="dot" w:pos="8630"/>
        </w:tabs>
        <w:rPr>
          <w:rFonts w:asciiTheme="minorHAnsi" w:eastAsiaTheme="minorEastAsia" w:hAnsiTheme="minorHAnsi" w:cstheme="minorBidi"/>
          <w:noProof/>
          <w:sz w:val="22"/>
          <w:lang w:bidi="ar-SA"/>
        </w:rPr>
      </w:pPr>
      <w:hyperlink w:anchor="_Toc353973934" w:history="1">
        <w:r w:rsidR="00732038" w:rsidRPr="00CA001B">
          <w:rPr>
            <w:rStyle w:val="Hyperlink"/>
            <w:noProof/>
          </w:rPr>
          <w:t>Figure 19: Voltage curve during battery discharge test with actuators idle.</w:t>
        </w:r>
        <w:r w:rsidR="00732038">
          <w:rPr>
            <w:noProof/>
            <w:webHidden/>
          </w:rPr>
          <w:tab/>
        </w:r>
        <w:r>
          <w:rPr>
            <w:noProof/>
            <w:webHidden/>
          </w:rPr>
          <w:fldChar w:fldCharType="begin"/>
        </w:r>
        <w:r w:rsidR="00732038">
          <w:rPr>
            <w:noProof/>
            <w:webHidden/>
          </w:rPr>
          <w:instrText xml:space="preserve"> PAGEREF _Toc353973934 \h </w:instrText>
        </w:r>
        <w:r>
          <w:rPr>
            <w:noProof/>
            <w:webHidden/>
          </w:rPr>
        </w:r>
        <w:r>
          <w:rPr>
            <w:noProof/>
            <w:webHidden/>
          </w:rPr>
          <w:fldChar w:fldCharType="separate"/>
        </w:r>
        <w:r w:rsidR="00732038">
          <w:rPr>
            <w:noProof/>
            <w:webHidden/>
          </w:rPr>
          <w:t>65</w:t>
        </w:r>
        <w:r>
          <w:rPr>
            <w:noProof/>
            <w:webHidden/>
          </w:rPr>
          <w:fldChar w:fldCharType="end"/>
        </w:r>
      </w:hyperlink>
    </w:p>
    <w:p w:rsidR="00732038" w:rsidRDefault="00521A1E">
      <w:pPr>
        <w:pStyle w:val="TableofFigures"/>
        <w:tabs>
          <w:tab w:val="right" w:leader="dot" w:pos="8630"/>
        </w:tabs>
        <w:rPr>
          <w:rFonts w:asciiTheme="minorHAnsi" w:eastAsiaTheme="minorEastAsia" w:hAnsiTheme="minorHAnsi" w:cstheme="minorBidi"/>
          <w:noProof/>
          <w:sz w:val="22"/>
          <w:lang w:bidi="ar-SA"/>
        </w:rPr>
      </w:pPr>
      <w:hyperlink w:anchor="_Toc353973935" w:history="1">
        <w:r w:rsidR="00732038" w:rsidRPr="00CA001B">
          <w:rPr>
            <w:rStyle w:val="Hyperlink"/>
            <w:noProof/>
          </w:rPr>
          <w:t>Figure 20: Voltage curve during battery discharge test with drivetrain exercised.</w:t>
        </w:r>
        <w:r w:rsidR="00732038">
          <w:rPr>
            <w:noProof/>
            <w:webHidden/>
          </w:rPr>
          <w:tab/>
        </w:r>
        <w:r>
          <w:rPr>
            <w:noProof/>
            <w:webHidden/>
          </w:rPr>
          <w:fldChar w:fldCharType="begin"/>
        </w:r>
        <w:r w:rsidR="00732038">
          <w:rPr>
            <w:noProof/>
            <w:webHidden/>
          </w:rPr>
          <w:instrText xml:space="preserve"> PAGEREF _Toc353973935 \h </w:instrText>
        </w:r>
        <w:r>
          <w:rPr>
            <w:noProof/>
            <w:webHidden/>
          </w:rPr>
        </w:r>
        <w:r>
          <w:rPr>
            <w:noProof/>
            <w:webHidden/>
          </w:rPr>
          <w:fldChar w:fldCharType="separate"/>
        </w:r>
        <w:r w:rsidR="00732038">
          <w:rPr>
            <w:noProof/>
            <w:webHidden/>
          </w:rPr>
          <w:t>66</w:t>
        </w:r>
        <w:r>
          <w:rPr>
            <w:noProof/>
            <w:webHidden/>
          </w:rPr>
          <w:fldChar w:fldCharType="end"/>
        </w:r>
      </w:hyperlink>
    </w:p>
    <w:p w:rsidR="00732038" w:rsidRDefault="00521A1E">
      <w:pPr>
        <w:pStyle w:val="TableofFigures"/>
        <w:tabs>
          <w:tab w:val="right" w:leader="dot" w:pos="8630"/>
        </w:tabs>
        <w:rPr>
          <w:rFonts w:asciiTheme="minorHAnsi" w:eastAsiaTheme="minorEastAsia" w:hAnsiTheme="minorHAnsi" w:cstheme="minorBidi"/>
          <w:noProof/>
          <w:sz w:val="22"/>
          <w:lang w:bidi="ar-SA"/>
        </w:rPr>
      </w:pPr>
      <w:hyperlink w:anchor="_Toc353973936" w:history="1">
        <w:r w:rsidR="00732038" w:rsidRPr="00CA001B">
          <w:rPr>
            <w:rStyle w:val="Hyperlink"/>
            <w:noProof/>
          </w:rPr>
          <w:t>Figure 21: Voltage curve during battery discharge test with arm exercised</w:t>
        </w:r>
        <w:r w:rsidR="00732038">
          <w:rPr>
            <w:noProof/>
            <w:webHidden/>
          </w:rPr>
          <w:tab/>
        </w:r>
        <w:r>
          <w:rPr>
            <w:noProof/>
            <w:webHidden/>
          </w:rPr>
          <w:fldChar w:fldCharType="begin"/>
        </w:r>
        <w:r w:rsidR="00732038">
          <w:rPr>
            <w:noProof/>
            <w:webHidden/>
          </w:rPr>
          <w:instrText xml:space="preserve"> PAGEREF _Toc353973936 \h </w:instrText>
        </w:r>
        <w:r>
          <w:rPr>
            <w:noProof/>
            <w:webHidden/>
          </w:rPr>
        </w:r>
        <w:r>
          <w:rPr>
            <w:noProof/>
            <w:webHidden/>
          </w:rPr>
          <w:fldChar w:fldCharType="separate"/>
        </w:r>
        <w:r w:rsidR="00732038">
          <w:rPr>
            <w:noProof/>
            <w:webHidden/>
          </w:rPr>
          <w:t>66</w:t>
        </w:r>
        <w:r>
          <w:rPr>
            <w:noProof/>
            <w:webHidden/>
          </w:rPr>
          <w:fldChar w:fldCharType="end"/>
        </w:r>
      </w:hyperlink>
    </w:p>
    <w:p w:rsidR="00732038" w:rsidRDefault="00521A1E">
      <w:pPr>
        <w:pStyle w:val="TableofFigures"/>
        <w:tabs>
          <w:tab w:val="right" w:leader="dot" w:pos="8630"/>
        </w:tabs>
        <w:rPr>
          <w:rFonts w:asciiTheme="minorHAnsi" w:eastAsiaTheme="minorEastAsia" w:hAnsiTheme="minorHAnsi" w:cstheme="minorBidi"/>
          <w:noProof/>
          <w:sz w:val="22"/>
          <w:lang w:bidi="ar-SA"/>
        </w:rPr>
      </w:pPr>
      <w:hyperlink w:anchor="_Toc353973937" w:history="1">
        <w:r w:rsidR="00732038" w:rsidRPr="00CA001B">
          <w:rPr>
            <w:rStyle w:val="Hyperlink"/>
            <w:noProof/>
          </w:rPr>
          <w:t>Figure 22: Revised emergency stop remote circuit.</w:t>
        </w:r>
        <w:r w:rsidR="00732038">
          <w:rPr>
            <w:noProof/>
            <w:webHidden/>
          </w:rPr>
          <w:tab/>
        </w:r>
        <w:r>
          <w:rPr>
            <w:noProof/>
            <w:webHidden/>
          </w:rPr>
          <w:fldChar w:fldCharType="begin"/>
        </w:r>
        <w:r w:rsidR="00732038">
          <w:rPr>
            <w:noProof/>
            <w:webHidden/>
          </w:rPr>
          <w:instrText xml:space="preserve"> PAGEREF _Toc353973937 \h </w:instrText>
        </w:r>
        <w:r>
          <w:rPr>
            <w:noProof/>
            <w:webHidden/>
          </w:rPr>
        </w:r>
        <w:r>
          <w:rPr>
            <w:noProof/>
            <w:webHidden/>
          </w:rPr>
          <w:fldChar w:fldCharType="separate"/>
        </w:r>
        <w:r w:rsidR="00732038">
          <w:rPr>
            <w:noProof/>
            <w:webHidden/>
          </w:rPr>
          <w:t>78</w:t>
        </w:r>
        <w:r>
          <w:rPr>
            <w:noProof/>
            <w:webHidden/>
          </w:rPr>
          <w:fldChar w:fldCharType="end"/>
        </w:r>
      </w:hyperlink>
    </w:p>
    <w:p w:rsidR="00732038" w:rsidRDefault="00521A1E">
      <w:pPr>
        <w:pStyle w:val="TableofFigures"/>
        <w:tabs>
          <w:tab w:val="right" w:leader="dot" w:pos="8630"/>
        </w:tabs>
        <w:rPr>
          <w:rFonts w:asciiTheme="minorHAnsi" w:eastAsiaTheme="minorEastAsia" w:hAnsiTheme="minorHAnsi" w:cstheme="minorBidi"/>
          <w:noProof/>
          <w:sz w:val="22"/>
          <w:lang w:bidi="ar-SA"/>
        </w:rPr>
      </w:pPr>
      <w:hyperlink w:anchor="_Toc353973938" w:history="1">
        <w:r w:rsidR="00732038" w:rsidRPr="00CA001B">
          <w:rPr>
            <w:rStyle w:val="Hyperlink"/>
            <w:noProof/>
          </w:rPr>
          <w:t>Figure 23: Revised emergency stop receiver/aggregator circuit.</w:t>
        </w:r>
        <w:r w:rsidR="00732038">
          <w:rPr>
            <w:noProof/>
            <w:webHidden/>
          </w:rPr>
          <w:tab/>
        </w:r>
        <w:r>
          <w:rPr>
            <w:noProof/>
            <w:webHidden/>
          </w:rPr>
          <w:fldChar w:fldCharType="begin"/>
        </w:r>
        <w:r w:rsidR="00732038">
          <w:rPr>
            <w:noProof/>
            <w:webHidden/>
          </w:rPr>
          <w:instrText xml:space="preserve"> PAGEREF _Toc353973938 \h </w:instrText>
        </w:r>
        <w:r>
          <w:rPr>
            <w:noProof/>
            <w:webHidden/>
          </w:rPr>
        </w:r>
        <w:r>
          <w:rPr>
            <w:noProof/>
            <w:webHidden/>
          </w:rPr>
          <w:fldChar w:fldCharType="separate"/>
        </w:r>
        <w:r w:rsidR="00732038">
          <w:rPr>
            <w:noProof/>
            <w:webHidden/>
          </w:rPr>
          <w:t>79</w:t>
        </w:r>
        <w:r>
          <w:rPr>
            <w:noProof/>
            <w:webHidden/>
          </w:rPr>
          <w:fldChar w:fldCharType="end"/>
        </w:r>
      </w:hyperlink>
    </w:p>
    <w:p w:rsidR="00A04AF9" w:rsidRDefault="00521A1E" w:rsidP="00A04AF9">
      <w:pPr>
        <w:rPr>
          <w:noProof/>
        </w:rPr>
      </w:pPr>
      <w:r>
        <w:rPr>
          <w:noProof/>
        </w:rPr>
        <w:fldChar w:fldCharType="end"/>
      </w:r>
    </w:p>
    <w:p w:rsidR="00E141B1" w:rsidRDefault="00B06BF6">
      <w:pPr>
        <w:pStyle w:val="Heading1NoNumber"/>
      </w:pPr>
      <w:r w:rsidRPr="00606590">
        <w:lastRenderedPageBreak/>
        <w:t>Abstract</w:t>
      </w:r>
    </w:p>
    <w:p w:rsidR="00DD7822" w:rsidRDefault="00DD7822" w:rsidP="00CA427F">
      <w:pPr>
        <w:pStyle w:val="TOC1"/>
      </w:pPr>
      <w:r>
        <w:t>ABBY is a mobile industrial manipulator, a mobile robot equipped with an industrial robotic arm. The goal in creating this robot was to demonstrate that a robust research platform for mobile industrial manipulation can be created quickly at low cost. This goal was achieved by leveraging commercially-available mass produced hardware and open source software.</w:t>
      </w:r>
    </w:p>
    <w:p w:rsidR="00660968" w:rsidRDefault="00B06BF6" w:rsidP="00CA427F">
      <w:pPr>
        <w:pStyle w:val="TOC1"/>
      </w:pPr>
      <w:r w:rsidRPr="00F66CBB">
        <w:t>The resulting mobile manipulator</w:t>
      </w:r>
      <w:ins w:id="1" w:author="Edward Venator" w:date="2013-04-26T19:28:00Z">
        <w:r w:rsidR="00E14D08">
          <w:t xml:space="preserve"> costs less than $40,000 and</w:t>
        </w:r>
      </w:ins>
      <w:r w:rsidRPr="00F66CBB">
        <w:t xml:space="preserve"> incorporates a suite of commercially-available sensors and processing hardware to enable the robot to operate as an intelligent agent alongside humans. </w:t>
      </w:r>
      <w:r w:rsidR="00DD7822">
        <w:t>The robot demonstrated</w:t>
      </w:r>
      <w:ins w:id="2" w:author="Edward Venator" w:date="2013-04-26T19:28:00Z">
        <w:r w:rsidR="00E14D08">
          <w:t xml:space="preserve"> mobile navigation and manipulation</w:t>
        </w:r>
      </w:ins>
      <w:del w:id="3" w:author="Edward Venator" w:date="2013-04-26T19:28:00Z">
        <w:r w:rsidR="00DD7822" w:rsidDel="00E14D08">
          <w:delText xml:space="preserve"> its</w:delText>
        </w:r>
      </w:del>
      <w:r w:rsidR="00DD7822">
        <w:t xml:space="preserve"> abilities by performing simple navigation and manipulation tasks in a laboratory setting, and will soon be</w:t>
      </w:r>
      <w:r w:rsidRPr="00F66CBB">
        <w:t xml:space="preserve"> employed in research on autonomous kitting in industrial environments.</w:t>
      </w:r>
    </w:p>
    <w:p w:rsidR="00B06BF6" w:rsidRDefault="00B06BF6">
      <w:pPr>
        <w:pStyle w:val="Heading1"/>
        <w:sectPr w:rsidR="00B06BF6" w:rsidSect="00FD0F15">
          <w:footerReference w:type="default" r:id="rId13"/>
          <w:pgSz w:w="12240" w:h="15840"/>
          <w:pgMar w:top="1440" w:right="1440" w:bottom="1440" w:left="2160" w:header="720" w:footer="720" w:gutter="0"/>
          <w:pgNumType w:fmt="lowerRoman" w:start="1"/>
          <w:cols w:space="720"/>
          <w:docGrid w:linePitch="360" w:charSpace="8192"/>
        </w:sectPr>
      </w:pPr>
    </w:p>
    <w:p w:rsidR="00021F0A" w:rsidRDefault="00660968">
      <w:pPr>
        <w:pStyle w:val="Heading1"/>
      </w:pPr>
      <w:bookmarkStart w:id="4" w:name="_Toc3354004521"/>
      <w:bookmarkStart w:id="5" w:name="_Toc335400452"/>
      <w:bookmarkStart w:id="6" w:name="_Toc353177957"/>
      <w:bookmarkStart w:id="7" w:name="_Toc352798778"/>
      <w:bookmarkStart w:id="8" w:name="_Toc353440047"/>
      <w:bookmarkStart w:id="9" w:name="_Toc353973870"/>
      <w:bookmarkEnd w:id="4"/>
      <w:bookmarkEnd w:id="5"/>
      <w:r>
        <w:lastRenderedPageBreak/>
        <w:t>Introduction</w:t>
      </w:r>
      <w:bookmarkEnd w:id="6"/>
      <w:bookmarkEnd w:id="7"/>
      <w:bookmarkEnd w:id="8"/>
      <w:bookmarkEnd w:id="9"/>
    </w:p>
    <w:p w:rsidR="00026E6C" w:rsidRDefault="00300C4C" w:rsidP="00CA427F">
      <w:r>
        <w:t xml:space="preserve">Robots have been an important part of the manufacturing industry for many years. Industrial </w:t>
      </w:r>
      <w:r w:rsidR="003669D1">
        <w:t>manipulators</w:t>
      </w:r>
      <w:r>
        <w:t xml:space="preserve"> are used for tasks such as painting, welding, and assembly. </w:t>
      </w:r>
      <w:r w:rsidR="003669D1">
        <w:t>Automated vehicles in industry are used to deliver pallets and other goods through factories and warehouse</w:t>
      </w:r>
      <w:r w:rsidR="002F3F95">
        <w:t>s</w:t>
      </w:r>
      <w:r w:rsidR="003669D1">
        <w:t xml:space="preserve">. However, the combination of these technologies, the mobile manipulator, has yet to see adoption in industry. In academia, researchers have done extensive work toward developing mobile robots, including mobile manipulators. </w:t>
      </w:r>
      <w:r w:rsidR="00026E6C">
        <w:t xml:space="preserve">These robots are increasingly capable, demonstrating advanced perception, navigation, and manipulation, as well as a facility for numerous everyday tasks. </w:t>
      </w:r>
      <w:r w:rsidR="003669D1">
        <w:t>However, these mobile manipulators have yet to make the jump to industry</w:t>
      </w:r>
      <w:r w:rsidR="00026E6C">
        <w:t>.</w:t>
      </w:r>
    </w:p>
    <w:p w:rsidR="003669D1" w:rsidRDefault="00026E6C" w:rsidP="00CA427F">
      <w:r>
        <w:t xml:space="preserve">Manufacturers have yet to adopt mobile manipulation robots in spite of the fact that a mobile manipulator has many uses in manufacturing. Mobile manipulators can perform the same tasks as existing industrial manipulators on assembly lines, but </w:t>
      </w:r>
      <w:r w:rsidR="00DD7822">
        <w:t>they can be relocated to rapidly reconfigure the manufacturing cell, just as human workers can be reassigned as demand changes</w:t>
      </w:r>
      <w:r>
        <w:t xml:space="preserve">. In addition, a mobile manipulator can build upon the capabilities of automated vehicles in a factory setting. Whereas automated vehicles must still be loaded and unloaded by human workers, a mobile manipulator can function </w:t>
      </w:r>
      <w:r w:rsidR="00DD7822">
        <w:t>independently</w:t>
      </w:r>
      <w:r>
        <w:t xml:space="preserve"> without human assistance. Conversely, </w:t>
      </w:r>
      <w:r w:rsidR="00454B15">
        <w:t>recent advances in robotics</w:t>
      </w:r>
      <w:r>
        <w:t xml:space="preserve"> allow for closer collaboration than ever before between man and machine. </w:t>
      </w:r>
      <w:r w:rsidR="00454B15">
        <w:t xml:space="preserve">Whereas most industrial robots operate in guarded manufacturing cells, developments in sensing and planning technologies allow robots to operate safely without guards. This opens the door to a mobile industrial robot that can work with human workers as an assistant, rather than a </w:t>
      </w:r>
      <w:r w:rsidR="002F3F95">
        <w:t>tool</w:t>
      </w:r>
      <w:r w:rsidR="00454B15">
        <w:t>.</w:t>
      </w:r>
    </w:p>
    <w:p w:rsidR="000C39CF" w:rsidRDefault="005B060D" w:rsidP="00CA427F">
      <w:pPr>
        <w:rPr>
          <w:ins w:id="10" w:author="Edward Venator" w:date="2013-04-26T21:33:00Z"/>
        </w:rPr>
      </w:pPr>
      <w:r>
        <w:lastRenderedPageBreak/>
        <w:t xml:space="preserve">One </w:t>
      </w:r>
      <w:ins w:id="11" w:author="Edward Venator" w:date="2013-04-26T21:47:00Z">
        <w:r w:rsidR="00D27418">
          <w:t xml:space="preserve">of the </w:t>
        </w:r>
      </w:ins>
      <w:r>
        <w:t>un-automated tasks in factor</w:t>
      </w:r>
      <w:r w:rsidR="00DD7822">
        <w:t>ies</w:t>
      </w:r>
      <w:r>
        <w:t xml:space="preserve"> is</w:t>
      </w:r>
      <w:r w:rsidR="000C39CF">
        <w:t xml:space="preserve"> kitting, the task of collecting the components of an assembly from a factory's inventory. Currently, this task is performed by human pickers, sometimes with the aid of vehicles or moving inventory systems. In order for a robot to be able to perform this task, it must be able to navigate a factory environment, recognize and manipulate a variety of objects, and interact with human workers. These requirements add up to the need for a mobile industrial manipulator with </w:t>
      </w:r>
      <w:r>
        <w:t>modern perception and planning software.</w:t>
      </w:r>
    </w:p>
    <w:p w:rsidR="00D27418" w:rsidRDefault="00D27418" w:rsidP="00D27418">
      <w:pPr>
        <w:rPr>
          <w:ins w:id="12" w:author="Edward Venator" w:date="2013-04-26T21:53:00Z"/>
        </w:rPr>
      </w:pPr>
      <w:ins w:id="13" w:author="Edward Venator" w:date="2013-04-26T21:53:00Z">
        <w:r>
          <w:t>Currently, there are no low-cost mobile</w:t>
        </w:r>
        <w:r w:rsidRPr="001C3CA9">
          <w:t xml:space="preserve"> </w:t>
        </w:r>
        <w:r>
          <w:t xml:space="preserve">industrial manipulators. The lack of an affordable mobile industrial manipulator hampers researchers, who are often budget-constrained, and industrial </w:t>
        </w:r>
        <w:proofErr w:type="spellStart"/>
        <w:r>
          <w:t>roboticists</w:t>
        </w:r>
        <w:proofErr w:type="spellEnd"/>
        <w:r>
          <w:t xml:space="preserve">, who must justify the cost-effectiveness of the technology they use. In this project, a mobile industrial manipulator was created from commercially available off-the-shelf parts for under $40,000 (See </w:t>
        </w:r>
        <w:r w:rsidR="00521A1E">
          <w:fldChar w:fldCharType="begin"/>
        </w:r>
        <w:r>
          <w:instrText xml:space="preserve"> REF _Ref352755563 \h </w:instrText>
        </w:r>
      </w:ins>
      <w:ins w:id="14" w:author="Edward Venator" w:date="2013-04-26T21:53:00Z">
        <w:r w:rsidR="00521A1E">
          <w:fldChar w:fldCharType="separate"/>
        </w:r>
        <w:r>
          <w:t>Appendix 1: Bill of Materials</w:t>
        </w:r>
        <w:r w:rsidR="00521A1E">
          <w:fldChar w:fldCharType="end"/>
        </w:r>
        <w:r>
          <w:t>). This is much cheaper than existing mobile manipulators. Unlike experimental hardware, commercially available components are well-tested and exploit economies of scale to reduce costs. As a result, this robot is both robust and affordable.</w:t>
        </w:r>
      </w:ins>
    </w:p>
    <w:p w:rsidR="00D27418" w:rsidRDefault="00D27418" w:rsidP="00D27418">
      <w:pPr>
        <w:rPr>
          <w:ins w:id="15" w:author="Edward Venator" w:date="2013-04-26T21:53:00Z"/>
        </w:rPr>
      </w:pPr>
      <w:ins w:id="16" w:author="Edward Venator" w:date="2013-04-26T21:53:00Z">
        <w:r>
          <w:t>This robot, called ABBY, was programmed using open source software, including Robot Operating System (ROS). The use of open source software enabled rapid development of simple mobility, manipulation, perception, and planning abilities. In addition, a new ROS interface for the industrial robotic arm on ABBY was created as part of this project. The ROS interface was the first ROS drive for ABB robotic arms. The code for this interface was contributed to the ROS Industrial project, and it serves as the basis of that project's recently-released ABB robotic arm driver.</w:t>
        </w:r>
      </w:ins>
    </w:p>
    <w:p w:rsidR="0054442C" w:rsidRDefault="0054442C" w:rsidP="00CA427F">
      <w:ins w:id="17" w:author="Edward Venator" w:date="2013-04-26T21:33:00Z">
        <w:r>
          <w:lastRenderedPageBreak/>
          <w:t xml:space="preserve">ABBY demonstrated </w:t>
        </w:r>
      </w:ins>
      <w:ins w:id="18" w:author="Edward Venator" w:date="2013-04-26T21:34:00Z">
        <w:r w:rsidR="008A7FA1">
          <w:t xml:space="preserve">the </w:t>
        </w:r>
      </w:ins>
      <w:ins w:id="19" w:author="Edward Venator" w:date="2013-04-26T21:33:00Z">
        <w:r>
          <w:t xml:space="preserve">navigation and manipulation capabilities </w:t>
        </w:r>
      </w:ins>
      <w:ins w:id="20" w:author="Edward Venator" w:date="2013-04-26T21:34:00Z">
        <w:r w:rsidR="008A7FA1">
          <w:t xml:space="preserve">necessary to the kitting task </w:t>
        </w:r>
      </w:ins>
      <w:ins w:id="21" w:author="Edward Venator" w:date="2013-04-26T21:33:00Z">
        <w:r>
          <w:t xml:space="preserve">by performing simple tasks. The robot can localize accurately within its environment and navigate to a specified position. Presented with </w:t>
        </w:r>
        <w:proofErr w:type="spellStart"/>
        <w:r>
          <w:t>manipulable</w:t>
        </w:r>
        <w:proofErr w:type="spellEnd"/>
        <w:r>
          <w:t xml:space="preserve"> objects on a table, the robot can locate them, pick them up, and store them in an onboard carrier. These tasks are significant because they form the basis of the kitting task. By completing these tasks, the robot has demonstrated the necessary capabilities to perform kitting.</w:t>
        </w:r>
      </w:ins>
    </w:p>
    <w:p w:rsidR="005B060D" w:rsidDel="0008648C" w:rsidRDefault="00DD7822" w:rsidP="005B060D">
      <w:pPr>
        <w:rPr>
          <w:del w:id="22" w:author="Edward Venator" w:date="2013-04-26T19:51:00Z"/>
        </w:rPr>
      </w:pPr>
      <w:del w:id="23" w:author="Edward Venator" w:date="2013-04-26T19:51:00Z">
        <w:r w:rsidDel="0008648C">
          <w:delText xml:space="preserve">In this project, a mobile industrial manipulator was created for research into autonomous kitting operations. </w:delText>
        </w:r>
        <w:r w:rsidR="005B060D" w:rsidDel="0008648C">
          <w:delText>Some of the</w:delText>
        </w:r>
        <w:r w:rsidR="00366D2F" w:rsidDel="0008648C">
          <w:delText xml:space="preserve"> </w:delText>
        </w:r>
        <w:r w:rsidR="005B060D" w:rsidDel="0008648C">
          <w:delText>reasons that the manufacturing industry has failed to adopt mobile manipulation robots are cost, reliability, and safety. This project primarily addresses the first of these issues (cost), but begins to explore the second two. The main goal of the project was to construct a mobile manipulator at low cost using as many off-the-shelf, mass produced components as possible</w:delText>
        </w:r>
        <w:r w:rsidDel="0008648C">
          <w:delText>.</w:delText>
        </w:r>
        <w:r w:rsidR="005B060D" w:rsidDel="0008648C">
          <w:delText xml:space="preserve"> The resulting platform is a mobile robot </w:delText>
        </w:r>
        <w:r w:rsidR="002D6416" w:rsidDel="0008648C">
          <w:delText xml:space="preserve">named </w:delText>
        </w:r>
        <w:r w:rsidR="00C26887" w:rsidDel="0008648C">
          <w:delText>ABBY</w:delText>
        </w:r>
        <w:r w:rsidR="005B060D" w:rsidDel="0008648C">
          <w:delText>. At a total estimated cost of under $40,000</w:delText>
        </w:r>
        <w:r w:rsidR="00312228" w:rsidDel="0008648C">
          <w:delText xml:space="preserve"> (See </w:delText>
        </w:r>
        <w:r w:rsidR="00521A1E" w:rsidDel="0008648C">
          <w:fldChar w:fldCharType="begin"/>
        </w:r>
        <w:r w:rsidR="00312228" w:rsidDel="0008648C">
          <w:delInstrText xml:space="preserve"> REF _Ref352755563 \h </w:delInstrText>
        </w:r>
        <w:r w:rsidR="00521A1E" w:rsidDel="0008648C">
          <w:fldChar w:fldCharType="separate"/>
        </w:r>
        <w:r w:rsidR="00732038" w:rsidDel="0008648C">
          <w:delText>Appendix 1: Bill of Materials</w:delText>
        </w:r>
        <w:r w:rsidR="00521A1E" w:rsidDel="0008648C">
          <w:fldChar w:fldCharType="end"/>
        </w:r>
        <w:r w:rsidR="00312228" w:rsidDel="0008648C">
          <w:delText>)</w:delText>
        </w:r>
        <w:r w:rsidR="005B060D" w:rsidDel="0008648C">
          <w:delText xml:space="preserve">, </w:delText>
        </w:r>
        <w:r w:rsidR="00C26887" w:rsidDel="0008648C">
          <w:delText>ABBY</w:delText>
        </w:r>
        <w:r w:rsidR="005B060D" w:rsidDel="0008648C">
          <w:delText xml:space="preserve"> is competitively priced with many stationary industrial manipulators. Furthermore, because </w:delText>
        </w:r>
        <w:r w:rsidR="00C26887" w:rsidDel="0008648C">
          <w:delText>ABBY</w:delText>
        </w:r>
        <w:r w:rsidR="005B060D" w:rsidDel="0008648C">
          <w:delText>’s components are commercially available</w:delText>
        </w:r>
        <w:r w:rsidDel="0008648C">
          <w:delText xml:space="preserve"> and mass produced</w:delText>
        </w:r>
        <w:r w:rsidR="005B060D" w:rsidDel="0008648C">
          <w:delText xml:space="preserve">, they have been </w:delText>
        </w:r>
        <w:r w:rsidDel="0008648C">
          <w:delText>well-</w:delText>
        </w:r>
        <w:r w:rsidR="005B060D" w:rsidDel="0008648C">
          <w:delText xml:space="preserve"> tested and </w:delText>
        </w:r>
        <w:r w:rsidDel="0008648C">
          <w:delText>exploit economies of scale to reduce costs</w:delText>
        </w:r>
        <w:r w:rsidR="005B060D" w:rsidDel="0008648C">
          <w:delText>.</w:delText>
        </w:r>
      </w:del>
    </w:p>
    <w:p w:rsidR="000057B5" w:rsidDel="0008648C" w:rsidRDefault="000057B5" w:rsidP="00CA427F">
      <w:pPr>
        <w:rPr>
          <w:del w:id="24" w:author="Edward Venator" w:date="2013-04-26T19:51:00Z"/>
        </w:rPr>
      </w:pPr>
      <w:del w:id="25" w:author="Edward Venator" w:date="2013-04-26T19:51:00Z">
        <w:r w:rsidDel="0008648C">
          <w:delText xml:space="preserve">The resulting platform </w:delText>
        </w:r>
        <w:r w:rsidR="002D6416" w:rsidDel="0008648C">
          <w:delText xml:space="preserve">demonstrates </w:delText>
        </w:r>
        <w:r w:rsidDel="0008648C">
          <w:delText xml:space="preserve">simple mobility, manipulation, perception, and planning </w:delText>
        </w:r>
        <w:r w:rsidR="00FF7E58" w:rsidDel="0008648C">
          <w:delText>abilities. In addition,</w:delText>
        </w:r>
        <w:r w:rsidDel="0008648C">
          <w:delText xml:space="preserve"> the reliability </w:delText>
        </w:r>
        <w:r w:rsidR="000A0438" w:rsidDel="0008648C">
          <w:delText xml:space="preserve">and usability </w:delText>
        </w:r>
        <w:r w:rsidDel="0008648C">
          <w:delText>of open source robotics software was explored. Several avenues for further research and improvement of the platform were identified for future researchers to address.</w:delText>
        </w:r>
      </w:del>
    </w:p>
    <w:p w:rsidR="00060A2F" w:rsidRDefault="00021F0A">
      <w:pPr>
        <w:pStyle w:val="Heading1"/>
      </w:pPr>
      <w:bookmarkStart w:id="26" w:name="_Toc353177958"/>
      <w:bookmarkStart w:id="27" w:name="_Toc352798779"/>
      <w:bookmarkStart w:id="28" w:name="_Toc353440048"/>
      <w:bookmarkStart w:id="29" w:name="_Toc353973871"/>
      <w:r>
        <w:lastRenderedPageBreak/>
        <w:t>Industrial Mobile Manipulation</w:t>
      </w:r>
      <w:bookmarkEnd w:id="26"/>
      <w:bookmarkEnd w:id="27"/>
      <w:bookmarkEnd w:id="28"/>
      <w:bookmarkEnd w:id="29"/>
    </w:p>
    <w:p w:rsidR="00060A2F" w:rsidRDefault="00060A2F" w:rsidP="00CA427F">
      <w:r>
        <w:t xml:space="preserve">Mobile industrial robot development began with Automated Guided Vehicles (AGVs). AGVs </w:t>
      </w:r>
      <w:r w:rsidR="00DD7822">
        <w:t>are</w:t>
      </w:r>
      <w:r>
        <w:t xml:space="preserve"> unintelligent vehicles employed to move loads in factories following paths that were marked with wires buried in the factory floor. These vehicles were only practical for permanent installations in unchanging environments; “reprogramming” a first generation AGV required that the path be removed from the floor and reinstalled</w:t>
      </w:r>
      <w:r w:rsidR="0099775E">
        <w:t xml:space="preserve"> </w:t>
      </w:r>
      <w:r w:rsidR="00521A1E">
        <w:fldChar w:fldCharType="begin"/>
      </w:r>
      <w:r w:rsidR="00D804A3">
        <w:instrText xml:space="preserve"> ADDIN ZOTERO_ITEM CSL_CITATION {"citationID":"2jjk1cth50","properties":{"formattedCitation":"[1]","plainCitation":"[1]"},"citationItems":[{"id":176,"uris":["http://zotero.org/users/1284010/items/NPHWSVCX"],"uri":["http://zotero.org/users/1284010/items/NPHWSVCX"],"itemData":{"id":176,"type":"paper-conference","title":"i-Fork: a flexible AGV system using topological and grid maps","container-title":"IEEE International Conference on Robotics and Automation (ICRA)","page":"2147-2152 vol.2","volume":"2","source":"IEEE Xplore","event":"IEEE International Conference on Robotics and Automation (ICRA)","abstract":"In this paper we describe the navigation and planning of the i-Fork system, a flexible AGV intended to operate in partially structured warehouses where frequent floor plant layout modifications occur. This is achieved by using a combination of topological and grid maps in such a way that the operator work in layout modification procedures is greatly reduced. The system is currently working in an agricultural company with great success.","DOI":"10.1109/ROBOT.2003.1241911","shortTitle":"i-Fork","author":[{"family":"Barbera","given":"H.M."},{"family":"Quinonero","given":"J.P.C."},{"family":"Izquierdo","given":"M.A.Z."},{"family":"Skarmeta","given":"A.G."}],"issued":{"date-parts":[[2003]]}}}],"schema":"https://github.com/citation-style-language/schema/raw/master/csl-citation.json"} </w:instrText>
      </w:r>
      <w:r w:rsidR="00521A1E">
        <w:fldChar w:fldCharType="separate"/>
      </w:r>
      <w:r w:rsidR="0099775E" w:rsidRPr="0099775E">
        <w:t>[1]</w:t>
      </w:r>
      <w:r w:rsidR="00521A1E">
        <w:fldChar w:fldCharType="end"/>
      </w:r>
      <w:r w:rsidR="002D6416">
        <w:t>.</w:t>
      </w:r>
    </w:p>
    <w:p w:rsidR="009D6921" w:rsidRDefault="00060A2F" w:rsidP="00CA427F">
      <w:r>
        <w:t xml:space="preserve">More modern AGVs have eschewed physically-marked paths in favor of virtually-defined paths. The AGV uses sensor systems to localize itself in the factory and navigation software to follow paths, which can be statically defined or dynamically chosen by a higher-level planner. The higher level planner chooses paths for </w:t>
      </w:r>
      <w:r w:rsidR="00DD7822">
        <w:t>the</w:t>
      </w:r>
      <w:r>
        <w:t xml:space="preserve"> AGV from amongst a graph of paths through the factory or warehouse. A single high-level planner may coordinate multiple AGVs to prevent traffi</w:t>
      </w:r>
      <w:r w:rsidR="0099775E">
        <w:t xml:space="preserve">c jams and allocate tasks </w:t>
      </w:r>
      <w:r w:rsidR="00521A1E">
        <w:fldChar w:fldCharType="begin"/>
      </w:r>
      <w:r w:rsidR="00D804A3">
        <w:instrText xml:space="preserve"> ADDIN ZOTERO_ITEM CSL_CITATION {"citationID":"1p7gp1egt0","properties":{"formattedCitation":"[2]","plainCitation":"[2]"},"citationItems":[{"id":177,"uris":["http://zotero.org/users/1284010/items/PFR8X8XC"],"uri":["http://zotero.org/users/1284010/items/PFR8X8XC"],"itemData":{"id":177,"type":"paper-conference","title":"Robotic forklifts for intelligent warehouses: Routing, path planning, and auto-localization","container-title":"2010 IEEE International Conference on Industrial Technology (ICIT)","page":"1463-1468","source":"IEEE Xplore","event":"2010 IEEE International Conference on Industrial Technology (ICIT)","abstract":"Today, robotic systems are bridging the gaps between global economy, social needs, and logistics focusing on sustainable development solutions. Everyday new robotic applications can be found in literature and media. Some of them are basically entertainment toys. Nevertheless, the great majority of them is used inside industries, performing several tasks (painting, welding, moving materials, etc.). In a scenario of global economy growth, any sustainable solution that can reduce the product final cost is welcome. This article presents researches on robotic forklifts for intelligent warehouses developed at the Mechatronics Lab at USP-EESC in Brazil. We show three key-routines that determine the Automated Guided Vehicle (AGV) behavior: the routing algorithm (that computes the overall task execution time and the minimum global path of each AGV using a topological map of the warehouse), the local path planning algorithm (based on A* it searches for the local minimum path between two nodes of the warehouse topological map), and an auto-localization algorithm (that applies an Extended Kalman Filter - EKF - to estimate the AGVs actual positions). In order to validate the algorithms developed, several tests were carried out using the simulation software Player/Stage. The results obtained were encouraging and the router developed was able to solve traffic jams and collisions, before sending the final paths to the robots. In a near future all algorithms will be implemented using mini- robotic forklifts and a scaled environment built in our lab.","DOI":"10.1109/ICIT.2010.5472487","shortTitle":"Robotic forklifts for intelligent warehouses","author":[{"family":"Vivaldini","given":"K.C.T."},{"family":"Galdames","given":"J. P M"},{"family":"Bueno","given":"T.S."},{"family":"Araújo","given":"R.C."},{"family":"Sobral","given":"R.M."},{"family":"Becker","given":"M."},{"family":"Caurin","given":"G. A P"}],"issued":{"date-parts":[[2010]]}}}],"schema":"https://github.com/citation-style-language/schema/raw/master/csl-citation.json"} </w:instrText>
      </w:r>
      <w:r w:rsidR="00521A1E">
        <w:fldChar w:fldCharType="separate"/>
      </w:r>
      <w:r w:rsidR="0099775E" w:rsidRPr="0099775E">
        <w:t>[2]</w:t>
      </w:r>
      <w:r w:rsidR="00521A1E">
        <w:fldChar w:fldCharType="end"/>
      </w:r>
      <w:r w:rsidR="002D6416">
        <w:t>.</w:t>
      </w:r>
      <w:r>
        <w:t xml:space="preserve"> Although these modern AGV systems are more flexible than their predecessors, they still depend on an ordered factory or warehouse environment, and are not designed to cooperate with human workers. They execute pre-programmed routines to move loads between loading docks.</w:t>
      </w:r>
    </w:p>
    <w:p w:rsidR="00060A2F" w:rsidRDefault="00060A2F" w:rsidP="00CA427F">
      <w:r>
        <w:t xml:space="preserve">Implementing such a system requires that all of the possible paths for the AGVs be predefined, which makes commissioning such a system a lengthy and labor-intensive process. Predefining all of the paths for an AGV may not be practical if the inventory system is large and does not have readily-defined nodes such as loading docks. </w:t>
      </w:r>
      <w:r w:rsidR="00DD7822">
        <w:t>AGV</w:t>
      </w:r>
      <w:r>
        <w:t xml:space="preserve"> systems are useful for tasks such as pallet transportation, and ma</w:t>
      </w:r>
      <w:r w:rsidR="0099775E">
        <w:t xml:space="preserve">ny such systems are </w:t>
      </w:r>
      <w:r w:rsidR="004C2309">
        <w:t>forklifts</w:t>
      </w:r>
      <w:r w:rsidR="0099775E">
        <w:t xml:space="preserve"> </w:t>
      </w:r>
      <w:r w:rsidR="00521A1E">
        <w:fldChar w:fldCharType="begin"/>
      </w:r>
      <w:r w:rsidR="00D804A3">
        <w:instrText xml:space="preserve"> ADDIN ZOTERO_ITEM CSL_CITATION {"citationID":"bffph46lu","properties":{"formattedCitation":"[3]","plainCitation":"[3]"},"citationItems":[{"id":172,"uris":["http://zotero.org/users/1284010/items/2GSHXSZT"],"uri":["http://zotero.org/users/1284010/items/2GSHXSZT"],"itemData":{"id":172,"type":"paper-conference","title":"Industrial exploitation of computer vision in logistic automation: autonomous control of an intelligent forklift truck","container-title":"1998 IEEE International Conference on Robotics and Automation","page":"1459-1464 vol.2","volume":"2","source":"IEEE Xplore","event":"1998 IEEE International Conference on Robotics and Automation","abstract":"The paper describes an application of computer vision in the autonomous guidance of a traditional forklift truck, ROBOLIFT, which is a product of Elsag Bailey Telerobot and FIAT OM. Computer vision represents the main sensory system for both navigation and load recognition. The system is now shifting from the prototype stage to production and commercialization. Field tests have been carried out and results are reported","DOI":"10.1109/ROBOT.1998.677310","shortTitle":"Industrial exploitation of computer vision in logistic automation","author":[{"family":"Garibotto","given":"G."},{"family":"Masciangelo","given":"S."},{"family":"Bassino","given":"P."},{"family":"Coelho","given":"C."},{"family":"Pavan","given":"A."},{"family":"Marson","given":"M."}],"issued":{"date-parts":[[1998]]}}}],"schema":"https://github.com/citation-style-language/schema/raw/master/csl-citation.json"} </w:instrText>
      </w:r>
      <w:r w:rsidR="00521A1E">
        <w:fldChar w:fldCharType="separate"/>
      </w:r>
      <w:r w:rsidR="0099775E" w:rsidRPr="0099775E">
        <w:t>[3]</w:t>
      </w:r>
      <w:r w:rsidR="00521A1E">
        <w:fldChar w:fldCharType="end"/>
      </w:r>
      <w:r>
        <w:t xml:space="preserve">. However, AGVs are inflexible; they cannot adapt to changing inventory </w:t>
      </w:r>
      <w:r>
        <w:lastRenderedPageBreak/>
        <w:t>organization, changing assembly line configurations, or changes in their environment. An obstacle placed along an AGV path could disable an entire AGV system by creating a bottleneck or blockage.</w:t>
      </w:r>
    </w:p>
    <w:p w:rsidR="00060A2F" w:rsidRDefault="00060A2F" w:rsidP="00CA427F">
      <w:r>
        <w:t xml:space="preserve">Kiva Systems, </w:t>
      </w:r>
      <w:r w:rsidR="00DD7822">
        <w:t xml:space="preserve">a producer of automated inventory systems, </w:t>
      </w:r>
      <w:r>
        <w:t xml:space="preserve">has moved </w:t>
      </w:r>
      <w:r w:rsidR="00DD7822">
        <w:t>beyond</w:t>
      </w:r>
      <w:r>
        <w:t xml:space="preserve"> the AGV paradigm to a smart-warehouse s</w:t>
      </w:r>
      <w:r w:rsidR="0099775E">
        <w:t>ystem</w:t>
      </w:r>
      <w:r w:rsidR="00521A1E">
        <w:fldChar w:fldCharType="begin"/>
      </w:r>
      <w:r w:rsidR="00D804A3">
        <w:instrText xml:space="preserve"> ADDIN ZOTERO_ITEM CSL_CITATION {"citationID":"afkqvtk8f","properties":{"formattedCitation":"[4]","plainCitation":"[4]"},"citationItems":[{"id":162,"uris":["http://zotero.org/users/1284010/items/XHDAVPDE"],"uri":["http://zotero.org/users/1284010/items/XHDAVPDE"],"itemData":{"id":162,"type":"webpage","title":"Kiva vs. Automated Guided Vehicles","URL":"http://www.kivasystems.com/solutions/kiva-vs-traditional/solutionskiva-vs-traditionalkiva-vs-agvs/","accessed":{"date-parts":[[2013,3,22]]}}}],"schema":"https://github.com/citation-style-language/schema/raw/master/csl-citation.json"} </w:instrText>
      </w:r>
      <w:r w:rsidR="00521A1E">
        <w:fldChar w:fldCharType="separate"/>
      </w:r>
      <w:r w:rsidR="00DE7A2F" w:rsidRPr="00DE7A2F">
        <w:t>[4]</w:t>
      </w:r>
      <w:r w:rsidR="00521A1E">
        <w:fldChar w:fldCharType="end"/>
      </w:r>
      <w:r w:rsidR="002D6416">
        <w:t>.</w:t>
      </w:r>
      <w:r w:rsidR="00E9706F">
        <w:t xml:space="preserve"> </w:t>
      </w:r>
      <w:r>
        <w:t xml:space="preserve">In this type of system, all of the inventory is stored on pallet-like mobile shelves, and a group of mobile drive units rearrange and deliver the shelves as necessary to bring items to assembly and packing stations. Kiva robots cannot manipulate individual items, so the task of loading and unloading the shelves is left to human pickers, and the robots are used purely as mobile bases for the shelves. This system is an evolution from the traditional AGV in that there are no pre-planned paths; instead, the mobile robots are entirely free to move through the warehouse environment. This system also has </w:t>
      </w:r>
      <w:r w:rsidR="00DD7822">
        <w:t>another</w:t>
      </w:r>
      <w:r>
        <w:t xml:space="preserve"> advantage over AGV systems that stem</w:t>
      </w:r>
      <w:r w:rsidR="00DD7822">
        <w:t>s</w:t>
      </w:r>
      <w:r>
        <w:t xml:space="preserve"> from the entire inventory being movable. Namely, the warehouse is constantly being reorganized as it is used</w:t>
      </w:r>
      <w:r w:rsidR="00DD7822">
        <w:t>,</w:t>
      </w:r>
      <w:r>
        <w:t xml:space="preserve"> moving items around to make commonly-needed items more accessible and improve the speed of</w:t>
      </w:r>
      <w:r w:rsidR="00DE7A2F">
        <w:t xml:space="preserve"> the overall system</w:t>
      </w:r>
      <w:r w:rsidR="00521A1E">
        <w:fldChar w:fldCharType="begin"/>
      </w:r>
      <w:r w:rsidR="00B97924">
        <w:instrText xml:space="preserve"> ADDIN ZOTERO_ITEM CSL_CITATION {"citationID":"1fg7mtmo08","properties":{"formattedCitation":"[5]","plainCitation":"[5]"},"citationItems":[{"id":171,"uris":["http://zotero.org/users/1284010/items/2F5J33QV"],"uri":["http://zotero.org/users/1284010/items/2F5J33QV"],"itemData":{"id":171,"type":"paper-conference","title":"Future challenges of coordinating hundreds of autonomous vehicles in distribution facilities","container-title":"IEEE International Conference on Technologies for Practical Robot Applications (TePRA)","page":"80-83","source":"IEEE Xplore","event":"IEEE International Conference on Technologies for Practical Robot Applications (TePRA)","abstract":"The Kiva mobile fulfillment system (Kiva MFS) uses a breakthrough new approach to order fulfillment - one that simultaneously improves productivity, speed, accuracy, and flexibility. With the Kiva MFS, operators stand still while the products come to them. Pallets, cases, and orders are stored on inventory pods that are picked up and moved by hundreds of mobile robotic drive units. As a result, any product can go to any operator. The largest installation to date is a 500 robot system for an office supply company in the United States. Videos and other related information may be found at www.kivasystems.com.","DOI":"10.1109/TEPRA.2008.4686677","author":[{"family":"D'Andrea","given":"R."},{"family":"Wurman","given":"P."}],"issued":{"literal":"Nov."}}}],"schema":"https://github.com/citation-style-language/schema/raw/master/csl-citation.json"} </w:instrText>
      </w:r>
      <w:r w:rsidR="00521A1E">
        <w:fldChar w:fldCharType="separate"/>
      </w:r>
      <w:r w:rsidR="00DE7A2F" w:rsidRPr="00DE7A2F">
        <w:t>[5]</w:t>
      </w:r>
      <w:r w:rsidR="00521A1E">
        <w:fldChar w:fldCharType="end"/>
      </w:r>
      <w:r w:rsidR="002D6416">
        <w:t>.</w:t>
      </w:r>
      <w:r>
        <w:t xml:space="preserve"> Although the Kiva system does not require prelaid or preplanned</w:t>
      </w:r>
      <w:r w:rsidR="00DD7822">
        <w:t xml:space="preserve"> paths</w:t>
      </w:r>
      <w:r>
        <w:t>, it does require that a warehouse be specifically designed for and used exclusively by its robots. The system cannot be used with existing inventory shelves, only with the movable shelves designed for its robots. It also requires that the inventory environment be outfitted with a grid of barcodes on the floor to facilitate localization.</w:t>
      </w:r>
    </w:p>
    <w:p w:rsidR="00DD7822" w:rsidRDefault="00060A2F" w:rsidP="00CA427F">
      <w:r>
        <w:t xml:space="preserve">Mobile manipulators have made little headway </w:t>
      </w:r>
      <w:r w:rsidR="002F3F95">
        <w:t>in</w:t>
      </w:r>
      <w:r>
        <w:t xml:space="preserve"> industry, partly because of the rarity an</w:t>
      </w:r>
      <w:r w:rsidR="00DE7A2F">
        <w:t>d cost of mobile manipulators</w:t>
      </w:r>
      <w:r w:rsidR="00521A1E">
        <w:fldChar w:fldCharType="begin"/>
      </w:r>
      <w:r w:rsidR="00D804A3">
        <w:instrText xml:space="preserve"> ADDIN ZOTERO_ITEM CSL_CITATION {"citationID":"2p2vna6i97","properties":{"formattedCitation":"[6]","plainCitation":"[6]"},"citationItems":[{"id":9,"uris":["http://zotero.org/users/1284010/items/NIX4FCFZ"],"uri":["http://zotero.org/users/1284010/items/NIX4FCFZ"],"itemData":{"id":9,"type":"paper-conference","title":"KUKA youBot - a mobile manipulator for research and education","container-title":"2011 IEEE International Conference on Robotics and Automation (ICRA)","page":"1-4","source":"IEEE Xplore","event":"2011 IEEE International Conference on Robotics and Automation (ICRA)","abstract":"Establishing mobile manipulation as a powerful key technology for the cognitive factory requires mobile manipulation platforms, which at the same time pay attention to industrial requirements, meet requirements of education and research and last, but not least, come with a decent price tag. KUKA has recently launched a major research and development effort towards designing a mobile manipulation platform that meets these requirements and can serve as a reference plat form for industry, research and education at the same time. Although the initiative has just left the starting blocks, a first off-spring, the KUKA youBot, an omni-directional mobile manipulator has just seen the light of day. In this paper we report on the development of the first prototypes.","DOI":"10.1109/ICRA.2011.5980575","author":[{"family":"Bischoff","given":"R."},{"family":"Huggenberger","given":"U."},{"family":"Prassler","given":"E."}],"issued":{"literal":"May"}}}],"schema":"https://github.com/citation-style-language/schema/raw/master/csl-citation.json"} </w:instrText>
      </w:r>
      <w:r w:rsidR="00521A1E">
        <w:fldChar w:fldCharType="separate"/>
      </w:r>
      <w:r w:rsidR="00DE7A2F" w:rsidRPr="00DE7A2F">
        <w:t>[6]</w:t>
      </w:r>
      <w:r w:rsidR="00521A1E">
        <w:fldChar w:fldCharType="end"/>
      </w:r>
      <w:r w:rsidR="002D6416">
        <w:t>.</w:t>
      </w:r>
      <w:r>
        <w:t xml:space="preserve"> However, researchers have been exploring the application of mobile manipulators in industrial settings for several years. In 2004, a </w:t>
      </w:r>
      <w:r>
        <w:lastRenderedPageBreak/>
        <w:t>group at the University of Verona, Italy devised a mobile manipulator fo</w:t>
      </w:r>
      <w:r w:rsidR="00DE7A2F">
        <w:t>r the pharmaceutical industry</w:t>
      </w:r>
      <w:r w:rsidR="00521A1E">
        <w:fldChar w:fldCharType="begin"/>
      </w:r>
      <w:r w:rsidR="00D804A3">
        <w:instrText xml:space="preserve"> ADDIN ZOTERO_ITEM CSL_CITATION {"citationID":"t2hrttq3m","properties":{"formattedCitation":"[7]","plainCitation":"[7]"},"citationItems":[{"id":175,"uris":["http://zotero.org/users/1284010/items/MWKMKI7X"],"uri":["http://zotero.org/users/1284010/items/MWKMKI7X"],"itemData":{"id":175,"type":"paper-conference","title":"An autonomous robot for indoor light logistics","container-title":"2004 IEEE/RSJ International Conference on Intelligent Robots and Systems, 2004. (IROS 2004). Proceedings","page":"3003-3008 vol.3","volume":"3","source":"IEEE Xplore","event":"2004 IEEE/RSJ International Conference on Intelligent Robots and Systems, 2004. (IROS 2004). Proceedings","abstract":"In this paper we describe some of the key technologies of a mobile manipulator that are used for package transportation in a pharmaceutical warehouse. The paper presents, beyond the functional aspects of the system, the main modules of the software that controls the mobile manipulator. The robot is a demonstrator of technologies for transporting safely and efficiently goods in partially structured, dynamic and public environments. Several issues are discussed such as the design and integration of mechanical elements, the development of non invasive localization and guidance procedures, the design and control of grasping devices for specific box/storage combinations, and the development of testing, verification and validation procedures satisfying strict pharmaceutical regulations. Results of the laboratory tests demonstrate the capability of the prototype.","DOI":"10.1109/IROS.2004.1389866","author":[{"family":"Cosma","given":"C."},{"family":"Confente","given":"M."},{"family":"Governo","given":"M."},{"family":"Fiorini","given":"P."}],"issued":{"literal":"Sept.-2 Oct."}}}],"schema":"https://github.com/citation-style-language/schema/raw/master/csl-citation.json"} </w:instrText>
      </w:r>
      <w:r w:rsidR="00521A1E">
        <w:fldChar w:fldCharType="separate"/>
      </w:r>
      <w:r w:rsidR="00DE7A2F" w:rsidRPr="00DE7A2F">
        <w:t>[7]</w:t>
      </w:r>
      <w:r w:rsidR="00521A1E">
        <w:fldChar w:fldCharType="end"/>
      </w:r>
      <w:r w:rsidR="002D6416">
        <w:t>.</w:t>
      </w:r>
      <w:r>
        <w:t xml:space="preserve"> This robot consisted of a custom-made 5 DOF manipulator with one passive DOF mounted on top of a commercially-available mobile base. The system used a vacuum gripper to pick up cardboard boxes from pallets and put them on shelves. This system was capable of navigating freely through a partially structured dynamic environment using a local and global planner. The resulting robot is functionally similar to </w:t>
      </w:r>
      <w:r w:rsidR="00C26887">
        <w:t>ABBY</w:t>
      </w:r>
      <w:r>
        <w:t xml:space="preserve">, but was to be used for the task of loading items from pallets into an inventory shelving system, whereas </w:t>
      </w:r>
      <w:r w:rsidR="00C26887">
        <w:t>ABBY</w:t>
      </w:r>
      <w:r>
        <w:t xml:space="preserve">’s purpose is to pick from inventory and deliver items </w:t>
      </w:r>
      <w:r w:rsidR="00DD7822">
        <w:t>to assembly stations.</w:t>
      </w:r>
    </w:p>
    <w:p w:rsidR="00060A2F" w:rsidRDefault="00060A2F" w:rsidP="00CA427F">
      <w:r>
        <w:t>More recently, in 2011 a group at the Intelligent Systems and Production Engineering Research Center for Information Technology in Karlsruhe, Germany developed a bimanual manipulator using a custom drive base and t</w:t>
      </w:r>
      <w:r w:rsidR="00DE7A2F">
        <w:t>wo KUKA Lightweight Robot arms</w:t>
      </w:r>
      <w:r w:rsidR="00521A1E">
        <w:fldChar w:fldCharType="begin"/>
      </w:r>
      <w:r w:rsidR="00D804A3">
        <w:instrText xml:space="preserve"> ADDIN ZOTERO_ITEM CSL_CITATION {"citationID":"2jqqt91b45","properties":{"formattedCitation":"[8]","plainCitation":"[8]"},"citationItems":[{"id":7,"uris":["http://zotero.org/users/1284010/items/7Z5EXKXK"],"uri":["http://zotero.org/users/1284010/items/7Z5EXKXK"],"itemData":{"id":7,"type":"paper-conference","title":"Hardware and software architecture of a bimanual mobile manipulator for industrial application","container-title":"2011 IEEE International Conference on Robotics and Biomimetics (ROBIO)","page":"2282-2288","source":"IEEE Xplore","event":"2011 IEEE International Conference on Robotics and Biomimetics (ROBIO)","abstract":"We present our recent work on the Soft- and Hardware-design of a bi-manual mobile manipulation platform that can be used to evaluate planing paradigms in different scenarios, especially for industrial applications. The integration of different hardware parts (platform, arms, hands, head) establishes a testbed for diverse software packages, especially our fast and flexible multilevel planning framework. The architecture of our system covers all levels of sense and control and enables the robot to carry out a wide range of tasks important for adaptive industrial production systems. To maximize usability in future factories, our robot can be programmed in an intuitive process with very little expert knowledge.","DOI":"10.1109/ROBIO.2011.6181638","author":[{"family":"Hermann","given":"A."},{"family":"Xue","given":"Zhixing"},{"family":"Ruhl","given":"S.W."},{"family":"Dillmann","given":"R."}],"issued":{"literal":"Dec."}}}],"schema":"https://github.com/citation-style-language/schema/raw/master/csl-citation.json"} </w:instrText>
      </w:r>
      <w:r w:rsidR="00521A1E">
        <w:fldChar w:fldCharType="separate"/>
      </w:r>
      <w:r w:rsidR="00DE7A2F" w:rsidRPr="00DE7A2F">
        <w:t>[8]</w:t>
      </w:r>
      <w:r w:rsidR="00521A1E">
        <w:fldChar w:fldCharType="end"/>
      </w:r>
      <w:r w:rsidR="002D6416">
        <w:t>.</w:t>
      </w:r>
      <w:r>
        <w:t xml:space="preserve"> It used a Microsoft Kinect, two high resolution cameras, and three LIDAR scanners for perception</w:t>
      </w:r>
      <w:r w:rsidR="00B243E8">
        <w:t>,</w:t>
      </w:r>
      <w:r>
        <w:t xml:space="preserve"> as well as force feedback in its manipulators. This platform was exceptionally capable, but was designed more as a general-purpose mobile manipulator than as an industrial robot. This platform’s price was not listed, but </w:t>
      </w:r>
      <w:r w:rsidR="00DD7822">
        <w:t>is substantially more than the cost of ABBY</w:t>
      </w:r>
      <w:r>
        <w:t xml:space="preserve">. The main focus of the </w:t>
      </w:r>
      <w:r w:rsidR="00DD7822">
        <w:t>project</w:t>
      </w:r>
      <w:r>
        <w:t xml:space="preserve"> was on the development of a software platform for mobile manipulation and on developing new planning methods for the robot’s manipulators.</w:t>
      </w:r>
    </w:p>
    <w:p w:rsidR="00021F0A" w:rsidRDefault="00DD7822">
      <w:pPr>
        <w:pStyle w:val="Heading1"/>
      </w:pPr>
      <w:bookmarkStart w:id="30" w:name="_Toc352798780"/>
      <w:bookmarkStart w:id="31" w:name="_Toc353177959"/>
      <w:bookmarkStart w:id="32" w:name="_Toc353440049"/>
      <w:bookmarkStart w:id="33" w:name="_Toc353973872"/>
      <w:r>
        <w:lastRenderedPageBreak/>
        <w:t xml:space="preserve">ABBY—System </w:t>
      </w:r>
      <w:r w:rsidR="00021F0A">
        <w:t>Design</w:t>
      </w:r>
      <w:bookmarkEnd w:id="30"/>
      <w:bookmarkEnd w:id="31"/>
      <w:bookmarkEnd w:id="32"/>
      <w:bookmarkEnd w:id="33"/>
    </w:p>
    <w:p w:rsidR="009662D3" w:rsidRDefault="00C26887" w:rsidP="00CA427F">
      <w:r>
        <w:t>ABBY</w:t>
      </w:r>
      <w:r w:rsidR="00C82D64">
        <w:t>’s design was dictated by several factors. The primary factor in the design was reduction of cost, which was achieved by using materials and components already available in Case Western Reserve University’s Mobile Robotics Lab.</w:t>
      </w:r>
      <w:bookmarkStart w:id="34" w:name="_Toc351468815"/>
    </w:p>
    <w:p w:rsidR="0043354B" w:rsidRDefault="009662D3" w:rsidP="0043354B">
      <w:pPr>
        <w:keepNext/>
      </w:pPr>
      <w:bookmarkStart w:id="35" w:name="_Toc351936148"/>
      <w:r>
        <w:rPr>
          <w:noProof/>
          <w:lang w:bidi="ar-SA"/>
        </w:rPr>
        <w:drawing>
          <wp:inline distT="0" distB="0" distL="0" distR="0">
            <wp:extent cx="5486400" cy="37584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y-diagram.eps"/>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758418"/>
                    </a:xfrm>
                    <a:prstGeom prst="rect">
                      <a:avLst/>
                    </a:prstGeom>
                  </pic:spPr>
                </pic:pic>
              </a:graphicData>
            </a:graphic>
          </wp:inline>
        </w:drawing>
      </w:r>
      <w:bookmarkEnd w:id="35"/>
    </w:p>
    <w:p w:rsidR="009662D3" w:rsidRDefault="0043354B" w:rsidP="0043354B">
      <w:pPr>
        <w:pStyle w:val="Caption"/>
        <w:jc w:val="both"/>
      </w:pPr>
      <w:bookmarkStart w:id="36" w:name="_Toc353973916"/>
      <w:r>
        <w:t xml:space="preserve">Figure </w:t>
      </w:r>
      <w:r w:rsidR="00521A1E">
        <w:fldChar w:fldCharType="begin"/>
      </w:r>
      <w:r w:rsidR="002F3F95">
        <w:instrText xml:space="preserve"> SEQ Figure \* ARABIC </w:instrText>
      </w:r>
      <w:r w:rsidR="00521A1E">
        <w:fldChar w:fldCharType="separate"/>
      </w:r>
      <w:r w:rsidR="00732038">
        <w:rPr>
          <w:noProof/>
        </w:rPr>
        <w:t>1</w:t>
      </w:r>
      <w:r w:rsidR="00521A1E">
        <w:rPr>
          <w:noProof/>
        </w:rPr>
        <w:fldChar w:fldCharType="end"/>
      </w:r>
      <w:r>
        <w:t>:</w:t>
      </w:r>
      <w:r w:rsidRPr="0043354B">
        <w:t xml:space="preserve"> </w:t>
      </w:r>
      <w:r>
        <w:t xml:space="preserve">An annotated rendering of </w:t>
      </w:r>
      <w:r w:rsidR="00DD7822">
        <w:t>ABBY</w:t>
      </w:r>
      <w:r>
        <w:t xml:space="preserve"> showing several major components.</w:t>
      </w:r>
      <w:bookmarkEnd w:id="36"/>
    </w:p>
    <w:p w:rsidR="00C82D64" w:rsidRDefault="00C82D64">
      <w:pPr>
        <w:pStyle w:val="Heading2"/>
      </w:pPr>
      <w:bookmarkStart w:id="37" w:name="_Toc353177960"/>
      <w:bookmarkStart w:id="38" w:name="_Toc352798781"/>
      <w:bookmarkStart w:id="39" w:name="_Toc353440051"/>
      <w:bookmarkStart w:id="40" w:name="_Toc353973873"/>
      <w:r>
        <w:t>Invacare Ranger Wheelchair Base</w:t>
      </w:r>
      <w:bookmarkEnd w:id="34"/>
      <w:bookmarkEnd w:id="37"/>
      <w:bookmarkEnd w:id="38"/>
      <w:bookmarkEnd w:id="39"/>
      <w:bookmarkEnd w:id="40"/>
    </w:p>
    <w:p w:rsidR="00C82D64" w:rsidRDefault="00C82D64" w:rsidP="00114619">
      <w:r>
        <w:t>The Invacare Ranger is a wheelchair chassis in Invacare’s Storm series. The wheelchair base has a differential drive system with two pneumatic drive wheels in the back and two solid caster wheels in the front. The drive wheels are each powered by a 24 volt DC motor geared for a maximum speed of 5 miles per hour (2.24 m/sec)</w:t>
      </w:r>
      <w:r w:rsidR="00521A1E">
        <w:fldChar w:fldCharType="begin"/>
      </w:r>
      <w:r w:rsidR="00D804A3">
        <w:instrText xml:space="preserve"> ADDIN ZOTERO_ITEM CSL_CITATION {"citationID":"1201frg70m","properties":{"formattedCitation":"[9]","plainCitation":"[9]"},"citationItems":[{"id":5,"uris":["http://zotero.org/users/1284010/items/8R9TG32T"],"uri":["http://zotero.org/users/1284010/items/8R9TG32T"],"itemData":{"id":5,"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521A1E">
        <w:fldChar w:fldCharType="separate"/>
      </w:r>
      <w:r w:rsidR="00FC6366" w:rsidRPr="00FC6366">
        <w:t>[9]</w:t>
      </w:r>
      <w:r w:rsidR="00521A1E">
        <w:fldChar w:fldCharType="end"/>
      </w:r>
      <w:r>
        <w:t xml:space="preserve">. Because of the </w:t>
      </w:r>
      <w:r>
        <w:lastRenderedPageBreak/>
        <w:t>configuration of the robot’s wheels, it can spin on its own axis and drive forward and backward. It cannot move sideways.</w:t>
      </w:r>
    </w:p>
    <w:p w:rsidR="00E44F80" w:rsidRDefault="00E44F80" w:rsidP="00E44F80">
      <w:r>
        <w:t xml:space="preserve">The Invacare motor control electronics have been replaced with a Sabertooth 2x50 dual brushed DC motor controller. The Sabertooth 2x50 is an H-bridge PWM motor controller that supplies a variable DC voltage from -24 volts to +24 volts to each motor based on commands it receives over a serial data connection. The Sabertooth 2x50 is powered by a 24 volt DC rail that is energized and de-energized by the emergency stop circuit described in Section </w:t>
      </w:r>
      <w:r w:rsidR="00521A1E">
        <w:fldChar w:fldCharType="begin"/>
      </w:r>
      <w:r>
        <w:instrText xml:space="preserve"> REF _Ref353952281 \r \h </w:instrText>
      </w:r>
      <w:r w:rsidR="00521A1E">
        <w:fldChar w:fldCharType="separate"/>
      </w:r>
      <w:r w:rsidR="00732038">
        <w:t>5.2</w:t>
      </w:r>
      <w:r w:rsidR="00521A1E">
        <w:fldChar w:fldCharType="end"/>
      </w:r>
      <w:r>
        <w:t>.</w:t>
      </w:r>
    </w:p>
    <w:p w:rsidR="00C82D64" w:rsidRDefault="00C82D64" w:rsidP="00CA427F">
      <w:r>
        <w:t xml:space="preserve">The wheelchair base is prone to wheel slip when commanded to accelerate or decelerate quickly. The acceleration limits of the robot were characterized by testing a series of constant linear acceleration commands. These tests were performed with the robot’s arm in the stowed position on a smooth tile floor. From these tests, the maximum achievable forward acceleration (with no slip) was determined to be </w:t>
      </w:r>
      <w:r w:rsidR="00244465">
        <w:t>about .1 m/sec</w:t>
      </w:r>
      <w:r w:rsidR="00244465">
        <w:rPr>
          <w:vertAlign w:val="superscript"/>
        </w:rPr>
        <w:t>2</w:t>
      </w:r>
      <w:ins w:id="41" w:author="Edward Venator" w:date="2013-04-26T10:37:00Z">
        <w:r w:rsidR="000E1257">
          <w:t xml:space="preserve"> on tile floor</w:t>
        </w:r>
      </w:ins>
      <w:r>
        <w:t>. The same test was performed using constant rotational accelerations. From these tests, the maximum rotational acc</w:t>
      </w:r>
      <w:r w:rsidR="00244465">
        <w:t>eleration was determined to be about 0.1 rad/sec</w:t>
      </w:r>
      <w:r w:rsidR="00244465">
        <w:rPr>
          <w:vertAlign w:val="superscript"/>
        </w:rPr>
        <w:t>2</w:t>
      </w:r>
      <w:ins w:id="42" w:author="Edward Venator" w:date="2013-04-26T10:37:00Z">
        <w:r w:rsidR="000E1257">
          <w:t xml:space="preserve"> on tile floor</w:t>
        </w:r>
      </w:ins>
      <w:r>
        <w:t>.</w:t>
      </w:r>
    </w:p>
    <w:p w:rsidR="00C82D64" w:rsidRDefault="00C82D64">
      <w:pPr>
        <w:pStyle w:val="Heading2"/>
      </w:pPr>
      <w:bookmarkStart w:id="43" w:name="_Toc351468816"/>
      <w:bookmarkStart w:id="44" w:name="_Toc353177961"/>
      <w:bookmarkStart w:id="45" w:name="_Toc352798782"/>
      <w:bookmarkStart w:id="46" w:name="_Toc353440052"/>
      <w:bookmarkStart w:id="47" w:name="_Toc353973874"/>
      <w:r>
        <w:t>ABB IRB-120 Robotic Arm</w:t>
      </w:r>
      <w:bookmarkEnd w:id="43"/>
      <w:bookmarkEnd w:id="44"/>
      <w:bookmarkEnd w:id="45"/>
      <w:bookmarkEnd w:id="46"/>
      <w:bookmarkEnd w:id="47"/>
    </w:p>
    <w:p w:rsidR="00C82D64" w:rsidRDefault="00C82D64" w:rsidP="00CA427F">
      <w:r>
        <w:t>The manipulator on the robot is an ABB IRB-120 industrial robotic arm</w:t>
      </w:r>
      <w:r w:rsidR="00521A1E">
        <w:fldChar w:fldCharType="begin"/>
      </w:r>
      <w:r w:rsidR="00D804A3">
        <w:instrText xml:space="preserve"> ADDIN ZOTERO_ITEM CSL_CITATION {"citationID":"pnd91ia1k","properties":{"formattedCitation":"[10]","plainCitation":"[10]"},"citationItems":[{"id":1,"uris":["http://zotero.org/users/1284010/items/2GIR9Q2I"],"uri":["http://zotero.org/users/1284010/items/2GIR9Q2I"],"itemData":{"id":1,"type":"article","title":"Product Specifications - IRB 120","publisher":"ABB","language":"English","issued":{"date-parts":[[2010]]},"accessed":{"date-parts":[[2013,2,13]]}}}],"schema":"https://github.com/citation-style-language/schema/raw/master/csl-citation.json"} </w:instrText>
      </w:r>
      <w:r w:rsidR="00521A1E">
        <w:fldChar w:fldCharType="separate"/>
      </w:r>
      <w:r w:rsidR="003D6362" w:rsidRPr="003D6362">
        <w:t>[10]</w:t>
      </w:r>
      <w:r w:rsidR="00521A1E">
        <w:fldChar w:fldCharType="end"/>
      </w:r>
      <w:r>
        <w:t xml:space="preserve">. The IRB-120 is a six-axis robotic arm with a spherical wrist. It has a tool flange that allows for the mounting of end effectors as well as pneumatic and electrical connections near the tool flange to connect sensors and actuators to the arm. The IRB-120 is ABB’s smallest robotic arm, with a 580 mm reach and a payload capacity of 3 kg. The arm itself weighs </w:t>
      </w:r>
      <w:r>
        <w:lastRenderedPageBreak/>
        <w:t xml:space="preserve">25 kg and </w:t>
      </w:r>
      <w:r w:rsidR="00B243E8">
        <w:t>is</w:t>
      </w:r>
      <w:r>
        <w:t xml:space="preserve"> mounted to the extreme front of the robot, which means its weight exerts a large moment on the robot. This was a serious consideration in the placement of the robot’s center of mass. </w:t>
      </w:r>
      <w:r w:rsidR="00E44F80">
        <w:t>The arm</w:t>
      </w:r>
      <w:r>
        <w:t xml:space="preserve"> can be mounted at any angle, and on this robot is mounted </w:t>
      </w:r>
      <w:r w:rsidR="00C55C0D">
        <w:t xml:space="preserve">at </w:t>
      </w:r>
      <w:r>
        <w:t>90</w:t>
      </w:r>
      <w:r>
        <w:rPr>
          <w:rFonts w:cs="Calibri"/>
        </w:rPr>
        <w:t>°</w:t>
      </w:r>
      <w:r>
        <w:t xml:space="preserve"> (with the base mounted to a vertical surface). The arm is mounted vertically on the front of the robot so that the majority of the arm’s work envelope is outside of the volume of the robot. This maximizes the functional work envelope of the arm and minimizes the possibility of the arm colliding with other parts of the robot.</w:t>
      </w:r>
      <w:r w:rsidR="00C55C0D">
        <w:t xml:space="preserve"> However, this mounting orientation does somewhat hamper the arm’s ability to lift objects from horizontal surfaces.</w:t>
      </w:r>
    </w:p>
    <w:p w:rsidR="00C82D64" w:rsidRDefault="00C82D64" w:rsidP="00CA427F">
      <w:r>
        <w:t>The IRB-120’s joints are powered by non-back-drivable AC electric servos, with position feedback from resolvers. According to ABB, the IRB-120 is capable of position repeatability of 10 micrometers</w:t>
      </w:r>
      <w:r w:rsidR="00521A1E">
        <w:fldChar w:fldCharType="begin"/>
      </w:r>
      <w:r w:rsidR="00D804A3">
        <w:instrText xml:space="preserve"> ADDIN ZOTERO_ITEM CSL_CITATION {"citationID":"1c14mfpbo2","properties":{"formattedCitation":"[10]","plainCitation":"[10]"},"citationItems":[{"id":1,"uris":["http://zotero.org/users/1284010/items/2GIR9Q2I"],"uri":["http://zotero.org/users/1284010/items/2GIR9Q2I"],"itemData":{"id":1,"type":"article","title":"Product Specifications - IRB 120","publisher":"ABB","language":"English","issued":{"date-parts":[[2010]]},"accessed":{"date-parts":[[2013,2,13]]}}}],"schema":"https://github.com/citation-style-language/schema/raw/master/csl-citation.json"} </w:instrText>
      </w:r>
      <w:r w:rsidR="00521A1E">
        <w:fldChar w:fldCharType="separate"/>
      </w:r>
      <w:r w:rsidR="003D6362" w:rsidRPr="003D6362">
        <w:t>[10]</w:t>
      </w:r>
      <w:r w:rsidR="00521A1E">
        <w:fldChar w:fldCharType="end"/>
      </w:r>
      <w:r>
        <w:t xml:space="preserve">. The arm’s position is controlled by an ABB IRC5 Compact robot controller, which is in turn commanded </w:t>
      </w:r>
      <w:r w:rsidR="00E44F80">
        <w:t>through the</w:t>
      </w:r>
      <w:r>
        <w:t xml:space="preserve"> ROS Industrial interface. The details of this control structure are described</w:t>
      </w:r>
      <w:r w:rsidR="00E44F80">
        <w:t xml:space="preserve"> in Section </w:t>
      </w:r>
      <w:r w:rsidR="00521A1E">
        <w:fldChar w:fldCharType="begin"/>
      </w:r>
      <w:r w:rsidR="00E44F80">
        <w:instrText xml:space="preserve"> REF _Ref353952320 \r \h </w:instrText>
      </w:r>
      <w:r w:rsidR="00521A1E">
        <w:fldChar w:fldCharType="separate"/>
      </w:r>
      <w:r w:rsidR="00732038">
        <w:t>3.9</w:t>
      </w:r>
      <w:r w:rsidR="00521A1E">
        <w:fldChar w:fldCharType="end"/>
      </w:r>
      <w:r>
        <w:t>.</w:t>
      </w:r>
    </w:p>
    <w:p w:rsidR="00C82D64" w:rsidRDefault="00C82D64">
      <w:pPr>
        <w:pStyle w:val="Heading2"/>
      </w:pPr>
      <w:bookmarkStart w:id="48" w:name="_Toc351468817"/>
      <w:bookmarkStart w:id="49" w:name="_Toc353177962"/>
      <w:bookmarkStart w:id="50" w:name="_Toc352798783"/>
      <w:bookmarkStart w:id="51" w:name="_Toc353440053"/>
      <w:bookmarkStart w:id="52" w:name="_Toc353973875"/>
      <w:r>
        <w:t>End Effector</w:t>
      </w:r>
      <w:bookmarkEnd w:id="48"/>
      <w:bookmarkEnd w:id="49"/>
      <w:bookmarkEnd w:id="50"/>
      <w:bookmarkEnd w:id="51"/>
      <w:bookmarkEnd w:id="52"/>
    </w:p>
    <w:p w:rsidR="00C82D64" w:rsidRDefault="00C82D64" w:rsidP="00CA427F">
      <w:r>
        <w:t xml:space="preserve">There are many types of grippers and graspers used with industrial robots. </w:t>
      </w:r>
      <w:r w:rsidR="00E44F80">
        <w:t>Some</w:t>
      </w:r>
      <w:r>
        <w:t xml:space="preserve"> are purpose-built fixtures for holding specific parts. </w:t>
      </w:r>
      <w:r w:rsidR="00E44F80">
        <w:t>Other</w:t>
      </w:r>
      <w:r>
        <w:t xml:space="preserve"> grippers use suction to be able to quickly pick up light objects such as electronic components. Still others use dexterous fingers to be able to securely pick up and manipulate objects of different shapes and sizes. This robot uses one of the simplest gripper types, a two-position parallel plate gripper.</w:t>
      </w:r>
    </w:p>
    <w:p w:rsidR="00C82D64" w:rsidRDefault="007229EA" w:rsidP="00CA427F">
      <w:r>
        <w:lastRenderedPageBreak/>
        <w:t>The gripper was primarily chosen based on cost and availability</w:t>
      </w:r>
      <w:r w:rsidR="00C82D64">
        <w:t xml:space="preserve">. A dexterous grasper like the BarrettHand costs about $30k, which would nearly double the cost of this robot. The pneumatically-actuated parallel plate gripper has only two positions (open and closed), and is simply and cheaply constructed from aluminum and a single double-throw pneumatic piston. When open, the gap between the jaws is </w:t>
      </w:r>
      <w:r w:rsidR="00861585">
        <w:t>53</w:t>
      </w:r>
      <w:r w:rsidR="00C82D64">
        <w:t xml:space="preserve"> millimeters, and when closed the gap is </w:t>
      </w:r>
      <w:r w:rsidR="00861585">
        <w:t>35</w:t>
      </w:r>
      <w:r w:rsidR="00C82D64">
        <w:t xml:space="preserve"> millimeters.</w:t>
      </w:r>
      <w:r w:rsidR="00861585">
        <w:t xml:space="preserve"> The insides of the jaws are lined with high-friction conveyor belt material.</w:t>
      </w:r>
    </w:p>
    <w:p w:rsidR="00C82D64" w:rsidRDefault="00C82D64" w:rsidP="00CA427F">
      <w:r>
        <w:t xml:space="preserve">The gripper is pneumatically actuated using stored air from accumulator tanks that are kept at 825 kPa by an onboard compressor. The compressor is turned on and off by an Innovation First Spike relay, which is controlled by </w:t>
      </w:r>
      <w:r w:rsidR="00861585">
        <w:t xml:space="preserve">a </w:t>
      </w:r>
      <w:r>
        <w:t xml:space="preserve">digital pressure switch calibrated to </w:t>
      </w:r>
      <w:r w:rsidR="00E44F80">
        <w:t>turn the compressor on</w:t>
      </w:r>
      <w:r>
        <w:t xml:space="preserve"> at 690 kPa and </w:t>
      </w:r>
      <w:r w:rsidR="00E44F80">
        <w:t>turn it off</w:t>
      </w:r>
      <w:r>
        <w:t xml:space="preserve"> at 825 kPa. This control circuit can be seen in the power distribution diagram in</w:t>
      </w:r>
      <w:r w:rsidR="000E652D">
        <w:t xml:space="preserve"> </w:t>
      </w:r>
      <w:r w:rsidR="00521A1E">
        <w:fldChar w:fldCharType="begin"/>
      </w:r>
      <w:r w:rsidR="000E652D">
        <w:instrText xml:space="preserve"> REF _Ref351926554 \h </w:instrText>
      </w:r>
      <w:r w:rsidR="00521A1E">
        <w:fldChar w:fldCharType="separate"/>
      </w:r>
      <w:r w:rsidR="00732038">
        <w:t xml:space="preserve">Figure </w:t>
      </w:r>
      <w:r w:rsidR="00732038">
        <w:rPr>
          <w:noProof/>
        </w:rPr>
        <w:t>4</w:t>
      </w:r>
      <w:r w:rsidR="00521A1E">
        <w:fldChar w:fldCharType="end"/>
      </w:r>
      <w:r>
        <w:t>. Th</w:t>
      </w:r>
      <w:r w:rsidR="003142FC">
        <w:t>e</w:t>
      </w:r>
      <w:r>
        <w:t xml:space="preserve"> 825 kPa stored air is regulated down to 275 kPa working pressure and used to actuate the gripper. The pneumatic piston in the gripper is controlled by a pneumatic solenoid valve, a magnetically actuated valve with one pressure inlet and two pressure outlets. The inlet is connected to the regulator</w:t>
      </w:r>
      <w:r w:rsidR="003142FC">
        <w:t>,</w:t>
      </w:r>
      <w:r>
        <w:t xml:space="preserve"> and the outlets are connected to the gripper’s pneumatic piston so that applying pressure through one outlet opens the gripper and applying pressure through the other outlet closes the gripper. The solenoid valve is designed to that when one outlet is connected to the pneumatic pressure inlet, the other is vented to the atmosphere. The valve is actuated by running current through </w:t>
      </w:r>
      <w:r w:rsidR="00E44F80">
        <w:t>a</w:t>
      </w:r>
      <w:r>
        <w:t xml:space="preserve"> solenoid coil. </w:t>
      </w:r>
      <w:r w:rsidR="003142FC">
        <w:t xml:space="preserve">The solenoid coil </w:t>
      </w:r>
      <w:r w:rsidR="00E44F80">
        <w:t>is</w:t>
      </w:r>
      <w:r w:rsidR="003142FC">
        <w:t xml:space="preserve"> controlled</w:t>
      </w:r>
      <w:r>
        <w:t xml:space="preserve"> by a custom circuit based on an Arduino microprocesso</w:t>
      </w:r>
      <w:r w:rsidR="00244465">
        <w:t>r development kit, as shown in</w:t>
      </w:r>
      <w:r w:rsidR="00A77258">
        <w:t xml:space="preserve"> </w:t>
      </w:r>
      <w:r w:rsidR="00521A1E">
        <w:fldChar w:fldCharType="begin"/>
      </w:r>
      <w:r w:rsidR="002F3F95">
        <w:instrText xml:space="preserve"> REF _Ref353778933 </w:instrText>
      </w:r>
      <w:r w:rsidR="00521A1E">
        <w:fldChar w:fldCharType="separate"/>
      </w:r>
      <w:r w:rsidR="00732038">
        <w:t xml:space="preserve">Figure </w:t>
      </w:r>
      <w:r w:rsidR="00732038">
        <w:rPr>
          <w:noProof/>
        </w:rPr>
        <w:t>2</w:t>
      </w:r>
      <w:r w:rsidR="00521A1E">
        <w:rPr>
          <w:noProof/>
        </w:rPr>
        <w:fldChar w:fldCharType="end"/>
      </w:r>
      <w:r>
        <w:t>.</w:t>
      </w:r>
    </w:p>
    <w:p w:rsidR="00A04AF9" w:rsidRDefault="001A39F4" w:rsidP="001A39F4">
      <w:r>
        <w:t xml:space="preserve">Although the gripper has only two positions, the pneumatic nature of the system makes the gripper jaws back-drivable, with a constant gripping force proportional to the </w:t>
      </w:r>
      <w:r>
        <w:lastRenderedPageBreak/>
        <w:t xml:space="preserve">working pressure of the pneumatic system, which was set by the pneumatic system’s adjustable regulator to 275 kPa. The regulator can be set to any pressure up to the system’s maximum pressure of 825 kPa. The </w:t>
      </w:r>
      <w:r w:rsidR="008B7744">
        <w:t>working pressure</w:t>
      </w:r>
      <w:r>
        <w:t xml:space="preserve"> was chosen so that the gripping force would be great enough to ensure a strong grasp on manipulated objects without being so great as to damage them.</w:t>
      </w:r>
      <w:r w:rsidR="00521A1E">
        <w:rPr>
          <w:noProof/>
        </w:rPr>
        <w:pict>
          <v:shapetype id="_x0000_t202" coordsize="21600,21600" o:spt="202" path="m,l,21600r21600,l21600,xe">
            <v:stroke joinstyle="miter"/>
            <v:path gradientshapeok="t" o:connecttype="rect"/>
          </v:shapetype>
          <v:shape id="_x0000_s1031" type="#_x0000_t202" style="position:absolute;left:0;text-align:left;margin-left:.5pt;margin-top:270.9pt;width:432.3pt;height:.05pt;z-index:251660288;mso-position-horizontal-relative:text;mso-position-vertical-relative:text" stroked="f">
            <v:textbox style="mso-next-textbox:#_x0000_s1031;mso-fit-shape-to-text:t" inset="0,0,0,0">
              <w:txbxContent>
                <w:p w:rsidR="0054442C" w:rsidRPr="002D3390" w:rsidRDefault="0054442C" w:rsidP="00A77258">
                  <w:pPr>
                    <w:pStyle w:val="Caption"/>
                    <w:rPr>
                      <w:rFonts w:cs="Times New Roman"/>
                    </w:rPr>
                  </w:pPr>
                  <w:bookmarkStart w:id="53" w:name="_Ref353778933"/>
                  <w:bookmarkStart w:id="54" w:name="_Toc353973917"/>
                  <w:r>
                    <w:t xml:space="preserve">Figure </w:t>
                  </w:r>
                  <w:fldSimple w:instr=" SEQ Figure \* ARABIC ">
                    <w:r>
                      <w:rPr>
                        <w:noProof/>
                      </w:rPr>
                      <w:t>2</w:t>
                    </w:r>
                  </w:fldSimple>
                  <w:bookmarkEnd w:id="53"/>
                  <w:r w:rsidRPr="00A77258">
                    <w:t xml:space="preserve"> </w:t>
                  </w:r>
                  <w:bookmarkStart w:id="55" w:name="_Toc353951461"/>
                  <w:r>
                    <w:t xml:space="preserve">The electrical circuit to control the </w:t>
                  </w:r>
                  <w:r w:rsidRPr="00244465">
                    <w:t>pneumatic</w:t>
                  </w:r>
                  <w:r>
                    <w:t xml:space="preserve"> gripper</w:t>
                  </w:r>
                  <w:bookmarkEnd w:id="55"/>
                  <w:r>
                    <w:t xml:space="preserve"> using an Arduino microcontroller and a pneumatic solenoid valve.</w:t>
                  </w:r>
                  <w:bookmarkEnd w:id="54"/>
                </w:p>
              </w:txbxContent>
            </v:textbox>
            <w10:wrap type="topAndBottom"/>
          </v:shape>
        </w:pict>
      </w:r>
    </w:p>
    <w:p w:rsidR="00C82D64" w:rsidRDefault="00E44F80">
      <w:pPr>
        <w:pStyle w:val="Heading2"/>
      </w:pPr>
      <w:bookmarkStart w:id="56" w:name="_Toc351468818"/>
      <w:bookmarkStart w:id="57" w:name="_Toc353177963"/>
      <w:bookmarkStart w:id="58" w:name="_Toc352798784"/>
      <w:bookmarkStart w:id="59" w:name="_Toc353440054"/>
      <w:r>
        <w:rPr>
          <w:noProof/>
          <w:lang w:bidi="ar-SA"/>
        </w:rPr>
        <w:drawing>
          <wp:anchor distT="0" distB="0" distL="114300" distR="114300" simplePos="0" relativeHeight="251658240" behindDoc="0" locked="0" layoutInCell="1" allowOverlap="1">
            <wp:simplePos x="0" y="0"/>
            <wp:positionH relativeFrom="page">
              <wp:posOffset>1377950</wp:posOffset>
            </wp:positionH>
            <wp:positionV relativeFrom="page">
              <wp:posOffset>1014730</wp:posOffset>
            </wp:positionV>
            <wp:extent cx="5490210" cy="3181350"/>
            <wp:effectExtent l="19050" t="0" r="0" b="0"/>
            <wp:wrapTopAndBottom/>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pper.png"/>
                    <pic:cNvPicPr/>
                  </pic:nvPicPr>
                  <pic:blipFill>
                    <a:blip r:embed="rId15" cstate="print"/>
                    <a:stretch>
                      <a:fillRect/>
                    </a:stretch>
                  </pic:blipFill>
                  <pic:spPr bwMode="auto">
                    <a:xfrm>
                      <a:off x="0" y="0"/>
                      <a:ext cx="5490210" cy="31813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bookmarkStart w:id="60" w:name="_Toc353973876"/>
      <w:r w:rsidR="00C82D64">
        <w:t>Custom Frame Design</w:t>
      </w:r>
      <w:bookmarkEnd w:id="56"/>
      <w:bookmarkEnd w:id="57"/>
      <w:bookmarkEnd w:id="58"/>
      <w:bookmarkEnd w:id="59"/>
      <w:bookmarkEnd w:id="60"/>
    </w:p>
    <w:p w:rsidR="00C82D64" w:rsidRDefault="00C82D64" w:rsidP="00CA427F">
      <w:r>
        <w:t xml:space="preserve">Coupling together the ABB IRB-120 robotic arm and the Invacare Ranger wheelchair base is the main frame of the robot. The structural elements of the frame are made from Bosch Rexroth aluminum profile struts. </w:t>
      </w:r>
      <w:r w:rsidR="008B7744">
        <w:t>Bosch rail is an extruded aluminum product with T-slots running the length of the rail. It</w:t>
      </w:r>
      <w:r>
        <w:t xml:space="preserve"> has several features that make it a good choice for </w:t>
      </w:r>
      <w:r>
        <w:lastRenderedPageBreak/>
        <w:t xml:space="preserve">a prototype robot. </w:t>
      </w:r>
      <w:r w:rsidR="008B7744">
        <w:t xml:space="preserve">Because Bosch rail is aluminum, it is easy to machine, but strong and relatively light. </w:t>
      </w:r>
      <w:r>
        <w:t xml:space="preserve">Because T-slots do not require holes to be drilled in the rail for mounting, </w:t>
      </w:r>
      <w:r w:rsidR="008B7744">
        <w:t>the robot can be easily reconfigured without remachining frame members</w:t>
      </w:r>
      <w:r>
        <w:t xml:space="preserve">. </w:t>
      </w:r>
      <w:r w:rsidR="00C55C0D">
        <w:t xml:space="preserve">However, heavy objects mounted to vertical rails, such as the arm, may slip if the bolts are not very tight. </w:t>
      </w:r>
    </w:p>
    <w:p w:rsidR="00A04AF9" w:rsidRDefault="009D23E7" w:rsidP="00AA29F9">
      <w:pPr>
        <w:keepNext/>
        <w:jc w:val="center"/>
      </w:pPr>
      <w:r>
        <w:rPr>
          <w:noProof/>
          <w:lang w:bidi="ar-SA"/>
        </w:rPr>
        <w:drawing>
          <wp:inline distT="0" distB="0" distL="0" distR="0">
            <wp:extent cx="3429000" cy="457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9_132938.jpg"/>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29000" cy="4572000"/>
                    </a:xfrm>
                    <a:prstGeom prst="rect">
                      <a:avLst/>
                    </a:prstGeom>
                  </pic:spPr>
                </pic:pic>
              </a:graphicData>
            </a:graphic>
          </wp:inline>
        </w:drawing>
      </w:r>
    </w:p>
    <w:p w:rsidR="009D23E7" w:rsidRDefault="00A04AF9" w:rsidP="00A04AF9">
      <w:pPr>
        <w:pStyle w:val="Caption"/>
        <w:jc w:val="both"/>
      </w:pPr>
      <w:bookmarkStart w:id="61" w:name="_Toc353973918"/>
      <w:r>
        <w:t xml:space="preserve">Figure </w:t>
      </w:r>
      <w:r w:rsidR="00521A1E">
        <w:fldChar w:fldCharType="begin"/>
      </w:r>
      <w:r w:rsidR="002F3F95">
        <w:instrText xml:space="preserve"> SEQ Figure \* ARABIC </w:instrText>
      </w:r>
      <w:r w:rsidR="00521A1E">
        <w:fldChar w:fldCharType="separate"/>
      </w:r>
      <w:r w:rsidR="00732038">
        <w:rPr>
          <w:noProof/>
        </w:rPr>
        <w:t>3</w:t>
      </w:r>
      <w:r w:rsidR="00521A1E">
        <w:rPr>
          <w:noProof/>
        </w:rPr>
        <w:fldChar w:fldCharType="end"/>
      </w:r>
      <w:r>
        <w:t>: ABBY, a mobile industrial manipulator.</w:t>
      </w:r>
      <w:bookmarkEnd w:id="61"/>
    </w:p>
    <w:p w:rsidR="00C82D64" w:rsidRDefault="00C82D64" w:rsidP="00CA427F">
      <w:r>
        <w:t xml:space="preserve">The frame </w:t>
      </w:r>
      <w:r w:rsidR="008B7744">
        <w:t xml:space="preserve">is </w:t>
      </w:r>
      <w:r w:rsidR="004C2309">
        <w:t>designed</w:t>
      </w:r>
      <w:r>
        <w:t xml:space="preserve"> to hold the IRC5 Compact robot controller and the assorted power and control electronics of the robot. The IRC5 is large (480mm x 580mm x 258mm) and heavy (28.5kg), and it dominates the robot frame. </w:t>
      </w:r>
      <w:r w:rsidR="008B7744">
        <w:t>The</w:t>
      </w:r>
      <w:r>
        <w:t xml:space="preserve"> robot frame was meticulously </w:t>
      </w:r>
      <w:r>
        <w:lastRenderedPageBreak/>
        <w:t>designed in 3D CAD software to place the center of mass as close to the center of the robot volume as possible</w:t>
      </w:r>
      <w:r w:rsidR="008B7744">
        <w:t xml:space="preserve"> to prevent tipping</w:t>
      </w:r>
      <w:r>
        <w:t>. The mass of every component of the robot was entered into the CAD models, and components were placed so as to keep the center of mass low as well as relatively centered between the front and rear wheels. The final center of mass, as determined by the CAD model, is</w:t>
      </w:r>
      <w:r w:rsidR="00B82CCD">
        <w:t xml:space="preserve"> 0.2 meters in front of the rear wheels (</w:t>
      </w:r>
      <w:r w:rsidR="007920F0">
        <w:t>0.48 meters behind the front wheels) and 0.494 meters from the ground.</w:t>
      </w:r>
      <w:r w:rsidR="00D21764">
        <w:t xml:space="preserve"> The robot's estimated weight is 195 kg.</w:t>
      </w:r>
    </w:p>
    <w:p w:rsidR="008B7744" w:rsidRDefault="008B7744" w:rsidP="008B7744">
      <w:r>
        <w:t>On the front of the frame is a vertical mast made of Bosch rail. This mast serves several purposes. First and foremost, it provides a mounting point for the IRB-120 robotic arm. The rails are spaced so that the arm’s four mounting holes line up with the two rails, and the arm can be fixed to any position along the height of the rail by tightening the T nuts that hold it in place. This allows the robot to be reconfigured for different tasks that may require the arm to be mounted at different heights. In addition to holding the arm, the mast provides a high vantage point for the Kinect camera and allows the WiFi router to be mounted far away from possible interference from other electronics.</w:t>
      </w:r>
    </w:p>
    <w:p w:rsidR="008B7744" w:rsidRDefault="00C82D64" w:rsidP="00CA427F">
      <w:r>
        <w:t xml:space="preserve">In addition to the Bosch rail structural elements, the frame includes four panels for mounting the robot’s electronic and pneumatic components. It was important to protect the onboard electronics from damage in the case of a collision, so the majority of the electronics are mounted to a polycarbonate panel underneath the IRC5, where they are completely enclosed inside the robot. </w:t>
      </w:r>
      <w:r w:rsidR="008B7744">
        <w:t>This keeps</w:t>
      </w:r>
      <w:r>
        <w:t xml:space="preserve"> the electronics safe from collisions</w:t>
      </w:r>
      <w:r w:rsidR="00C55C0D">
        <w:t>,</w:t>
      </w:r>
      <w:r>
        <w:t xml:space="preserve"> and the mass of the heavy power electronics is kept low to the ground.</w:t>
      </w:r>
      <w:r w:rsidR="00AA29F9">
        <w:t xml:space="preserve"> </w:t>
      </w:r>
      <w:r>
        <w:t xml:space="preserve">Although this design is advantageous in terms of keeping the robot’s overall volume small and the robot’s </w:t>
      </w:r>
      <w:r>
        <w:lastRenderedPageBreak/>
        <w:t xml:space="preserve">center of mass low, it is not user-friendly in the </w:t>
      </w:r>
      <w:r w:rsidR="003142FC">
        <w:t xml:space="preserve">rare </w:t>
      </w:r>
      <w:r>
        <w:t xml:space="preserve">event that </w:t>
      </w:r>
      <w:r w:rsidR="003142FC">
        <w:t>th</w:t>
      </w:r>
      <w:r w:rsidR="008B7744">
        <w:t>ese components require service.</w:t>
      </w:r>
    </w:p>
    <w:p w:rsidR="00C82D64" w:rsidRDefault="00C82D64" w:rsidP="00CA427F">
      <w:r>
        <w:t>The top panel of the robot, also made of polycarbonate, holds the pneumatic system and the PC. These were mounted on the top panel in anticipation that they would require more user access and to put the pneumatics close to the arm. Two front panels, made of aluminum sheet, hold the main power distribution rail and the power supply for the LIDAR. The power distribution rail is mounted on a front panel to make it easily accessible, and the LIDAR power supply is mounted on a front panel to place it close to the LIDAR, which is mounted to the front frame rail.</w:t>
      </w:r>
    </w:p>
    <w:p w:rsidR="00C82D64" w:rsidRDefault="00C82D64">
      <w:pPr>
        <w:pStyle w:val="Heading2"/>
      </w:pPr>
      <w:bookmarkStart w:id="62" w:name="_Toc351468819"/>
      <w:bookmarkStart w:id="63" w:name="_Toc353177964"/>
      <w:bookmarkStart w:id="64" w:name="_Toc352798785"/>
      <w:bookmarkStart w:id="65" w:name="_Toc353440055"/>
      <w:bookmarkStart w:id="66" w:name="_Toc353973877"/>
      <w:r>
        <w:t>Power</w:t>
      </w:r>
      <w:bookmarkEnd w:id="62"/>
      <w:bookmarkEnd w:id="63"/>
      <w:bookmarkEnd w:id="64"/>
      <w:bookmarkEnd w:id="65"/>
      <w:bookmarkEnd w:id="66"/>
    </w:p>
    <w:p w:rsidR="00FD7709" w:rsidRDefault="00FD7709" w:rsidP="00CA427F">
      <w:r>
        <w:rPr>
          <w:noProof/>
          <w:lang w:bidi="ar-SA"/>
        </w:rPr>
        <w:drawing>
          <wp:inline distT="0" distB="0" distL="0" distR="0">
            <wp:extent cx="5486400" cy="3552824"/>
            <wp:effectExtent l="1905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block diagram.png"/>
                    <pic:cNvPicPr/>
                  </pic:nvPicPr>
                  <pic:blipFill>
                    <a:blip r:embed="rId17" cstate="print"/>
                    <a:stretch>
                      <a:fillRect/>
                    </a:stretch>
                  </pic:blipFill>
                  <pic:spPr bwMode="auto">
                    <a:xfrm>
                      <a:off x="0" y="0"/>
                      <a:ext cx="5486400" cy="355282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D7709" w:rsidRDefault="00FD7709" w:rsidP="00CA427F">
      <w:pPr>
        <w:pStyle w:val="Caption"/>
      </w:pPr>
      <w:bookmarkStart w:id="67" w:name="_Ref351926554"/>
      <w:bookmarkStart w:id="68" w:name="_Toc351997938"/>
      <w:bookmarkStart w:id="69" w:name="_Toc353178055"/>
      <w:bookmarkStart w:id="70" w:name="_Toc353440139"/>
      <w:bookmarkStart w:id="71" w:name="_Toc353973919"/>
      <w:r>
        <w:t xml:space="preserve">Figure </w:t>
      </w:r>
      <w:r w:rsidR="00521A1E">
        <w:fldChar w:fldCharType="begin"/>
      </w:r>
      <w:r w:rsidR="00851713">
        <w:instrText xml:space="preserve"> SEQ Figure \* ARABIC </w:instrText>
      </w:r>
      <w:r w:rsidR="00521A1E">
        <w:fldChar w:fldCharType="separate"/>
      </w:r>
      <w:r w:rsidR="00732038">
        <w:rPr>
          <w:noProof/>
        </w:rPr>
        <w:t>4</w:t>
      </w:r>
      <w:r w:rsidR="00521A1E">
        <w:fldChar w:fldCharType="end"/>
      </w:r>
      <w:bookmarkEnd w:id="67"/>
      <w:r>
        <w:t>: A block diagram of the power distribution system on the robot.</w:t>
      </w:r>
      <w:bookmarkEnd w:id="68"/>
      <w:bookmarkEnd w:id="69"/>
      <w:bookmarkEnd w:id="70"/>
      <w:bookmarkEnd w:id="71"/>
    </w:p>
    <w:p w:rsidR="00C82D64" w:rsidRDefault="00C82D64" w:rsidP="00CA427F">
      <w:r>
        <w:lastRenderedPageBreak/>
        <w:t>All of the robot’s power is distributed using DIN rail power distribution blocks. These blocks are modular, insulated, and compact. The robot has two DC voltage buses (24 volt DC, and 13.8 volt DC) and a single ground block. In addition to these main voltage buses, several parts of the robot have their own power regulators and supplies.</w:t>
      </w:r>
    </w:p>
    <w:p w:rsidR="00C82D64" w:rsidRDefault="00C82D64" w:rsidP="00CA427F">
      <w:r>
        <w:t xml:space="preserve">The robot’s main voltage rail is a 24 volt DC bus supplied by two 12 volt batteries in series. This 24 volt bus is required by the Invacare wheelchair base’s drive system, and the Invacare wheelchair base includes the batteries that supply the bus. The batteries are </w:t>
      </w:r>
      <w:r w:rsidR="008B7744">
        <w:t>protected by</w:t>
      </w:r>
      <w:r>
        <w:t xml:space="preserve"> a 120 amp resettable circuit breaker, which also serves as the main power switch for the robot. In addition to the robot’s drivetrain, the robot’s PC, LIDAR, and the National Instruments cRIO are all powered directly from the 24 volt DC bus.</w:t>
      </w:r>
    </w:p>
    <w:p w:rsidR="00C82D64" w:rsidRDefault="00C82D64" w:rsidP="00CA427F">
      <w:r>
        <w:t xml:space="preserve">Because the cRIO is a critical component of the drivetrain and the inductive kick of the motors can cause significant noise on the 24 volt DC bus, a peak-detector circuit is used to protect the cRIO from voltage </w:t>
      </w:r>
      <w:r w:rsidR="008B7744">
        <w:t>fluctuations</w:t>
      </w:r>
      <w:r>
        <w:t xml:space="preserve"> on the 24 volt rail.</w:t>
      </w:r>
    </w:p>
    <w:p w:rsidR="00C82D64" w:rsidRDefault="00C82D64" w:rsidP="00CA427F">
      <w:r>
        <w:t>In addition to the two DC buses on the robot, there is an AC inverter, which is used to power the ABB IRC5 Compact robot controller. The IRC5</w:t>
      </w:r>
      <w:r w:rsidR="00C55C0D">
        <w:t xml:space="preserve"> requires</w:t>
      </w:r>
      <w:r>
        <w:t xml:space="preserve"> 220 volt AC at 50 Hz. The inverter is capable of delivering up to 2 kW of power continuously and surges of up to 3kW, which is necessary to account for the high current draw when the controller first enables the motor drive. The inverter is powered from the 24 volt DC bus and is only used to power the IRC5 Compact and (through the IRC5) the IRB-120 robotic arm.</w:t>
      </w:r>
    </w:p>
    <w:p w:rsidR="00C82D64" w:rsidRDefault="00C82D64" w:rsidP="00B0322F">
      <w:r>
        <w:t>Much of the electronics on the robot require</w:t>
      </w:r>
      <w:r w:rsidR="008B7744">
        <w:t>s</w:t>
      </w:r>
      <w:r>
        <w:t xml:space="preserve"> a lower voltage to operate, nominally 12 volts DC. These electronics are powered by a </w:t>
      </w:r>
      <w:r w:rsidR="007A0A93">
        <w:t xml:space="preserve">Samlex America SDC-15, </w:t>
      </w:r>
      <w:r w:rsidR="00C55C0D">
        <w:t xml:space="preserve">a 13.8 volt </w:t>
      </w:r>
      <w:r w:rsidR="007A0A93">
        <w:t>switch</w:t>
      </w:r>
      <w:r w:rsidR="000D3D26">
        <w:t>-</w:t>
      </w:r>
      <w:r w:rsidR="007A0A93">
        <w:t>mode step-down regulator that can supply up to 12 amps</w:t>
      </w:r>
      <w:r w:rsidR="00521A1E">
        <w:fldChar w:fldCharType="begin"/>
      </w:r>
      <w:r w:rsidR="00D804A3">
        <w:instrText xml:space="preserve"> ADDIN ZOTERO_ITEM CSL_CITATION {"citationID":"1fp1lsfmqv","properties":{"formattedCitation":"[11]","plainCitation":"[11]"},"citationItems":[{"id":174,"uris":["http://zotero.org/users/1284010/items/GTDRK6KE"],"uri":["http://zotero.org/users/1284010/items/GTDRK6KE"],"itemData":{"id":174,"type":"article","title":"DC-DC Step Down Converters Model SDC-15","publisher":"Samlex America","URL":"http://www.samlexamerica.com/documents/product-specs/SDC-15_Samlex_Specifications.pdf","author":[{"family":"Samlex America","given":""}]}}],"schema":"https://github.com/citation-style-language/schema/raw/master/csl-citation.json"} </w:instrText>
      </w:r>
      <w:r w:rsidR="00521A1E">
        <w:fldChar w:fldCharType="separate"/>
      </w:r>
      <w:r w:rsidR="003D6362" w:rsidRPr="003D6362">
        <w:t>[11]</w:t>
      </w:r>
      <w:r w:rsidR="00521A1E">
        <w:fldChar w:fldCharType="end"/>
      </w:r>
      <w:r w:rsidR="002D6416">
        <w:t>,</w:t>
      </w:r>
      <w:r>
        <w:t xml:space="preserve"> which is powered </w:t>
      </w:r>
      <w:r>
        <w:lastRenderedPageBreak/>
        <w:t xml:space="preserve">from the main 24 volt bus. This bus powers the WiFi router, emergency stop circuitry, </w:t>
      </w:r>
      <w:r w:rsidR="00B0322F">
        <w:t>the cRIO interface board, the Kinect camera, and the pneumatic compressor</w:t>
      </w:r>
    </w:p>
    <w:tbl>
      <w:tblPr>
        <w:tblStyle w:val="TableGrid"/>
        <w:tblW w:w="0" w:type="auto"/>
        <w:jc w:val="center"/>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1"/>
        <w:gridCol w:w="4421"/>
      </w:tblGrid>
      <w:tr w:rsidR="00FD7709" w:rsidTr="00B0322F">
        <w:trPr>
          <w:jc w:val="center"/>
        </w:trPr>
        <w:tc>
          <w:tcPr>
            <w:tcW w:w="4421" w:type="dxa"/>
          </w:tcPr>
          <w:p w:rsidR="00FD7709" w:rsidRDefault="00FD7709" w:rsidP="00CA427F">
            <w:commentRangeStart w:id="72"/>
            <w:r>
              <w:rPr>
                <w:noProof/>
                <w:lang w:bidi="ar-SA"/>
              </w:rPr>
              <w:drawing>
                <wp:inline distT="0" distB="0" distL="0" distR="0">
                  <wp:extent cx="2528725" cy="2057399"/>
                  <wp:effectExtent l="19050" t="0" r="49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Dropout On Compressor Turn-on (No filter).JPG"/>
                          <pic:cNvPicPr/>
                        </pic:nvPicPr>
                        <pic:blipFill>
                          <a:blip r:embed="rId18" cstate="print"/>
                          <a:stretch>
                            <a:fillRect/>
                          </a:stretch>
                        </pic:blipFill>
                        <pic:spPr>
                          <a:xfrm>
                            <a:off x="0" y="0"/>
                            <a:ext cx="2528725" cy="2057399"/>
                          </a:xfrm>
                          <a:prstGeom prst="rect">
                            <a:avLst/>
                          </a:prstGeom>
                        </pic:spPr>
                      </pic:pic>
                    </a:graphicData>
                  </a:graphic>
                </wp:inline>
              </w:drawing>
            </w:r>
            <w:commentRangeEnd w:id="72"/>
            <w:r w:rsidR="00A30EBD">
              <w:rPr>
                <w:rStyle w:val="CommentReference"/>
              </w:rPr>
              <w:commentReference w:id="72"/>
            </w:r>
          </w:p>
          <w:p w:rsidR="00FD7709" w:rsidRDefault="00FD7709" w:rsidP="00CA427F">
            <w:pPr>
              <w:pStyle w:val="Caption"/>
            </w:pPr>
            <w:bookmarkStart w:id="73" w:name="_Ref351927362"/>
            <w:bookmarkStart w:id="74" w:name="_Toc351997939"/>
            <w:bookmarkStart w:id="75" w:name="_Toc353178056"/>
            <w:bookmarkStart w:id="76" w:name="_Toc353973920"/>
            <w:r>
              <w:t xml:space="preserve">Figure </w:t>
            </w:r>
            <w:r w:rsidR="00521A1E">
              <w:fldChar w:fldCharType="begin"/>
            </w:r>
            <w:r w:rsidR="00851713">
              <w:instrText xml:space="preserve"> SEQ Figure \* ARABIC </w:instrText>
            </w:r>
            <w:r w:rsidR="00521A1E">
              <w:fldChar w:fldCharType="separate"/>
            </w:r>
            <w:r w:rsidR="00732038">
              <w:rPr>
                <w:noProof/>
              </w:rPr>
              <w:t>5</w:t>
            </w:r>
            <w:r w:rsidR="00521A1E">
              <w:fldChar w:fldCharType="end"/>
            </w:r>
            <w:bookmarkEnd w:id="73"/>
            <w:r>
              <w:t>: 13.8 volt rail dropout when compressor turns on (before addition of filter).</w:t>
            </w:r>
            <w:bookmarkEnd w:id="74"/>
            <w:bookmarkEnd w:id="75"/>
            <w:bookmarkEnd w:id="76"/>
          </w:p>
        </w:tc>
        <w:tc>
          <w:tcPr>
            <w:tcW w:w="4421" w:type="dxa"/>
          </w:tcPr>
          <w:p w:rsidR="00FD7709" w:rsidRDefault="00FD7709" w:rsidP="00CA427F">
            <w:r>
              <w:rPr>
                <w:noProof/>
                <w:lang w:bidi="ar-SA"/>
              </w:rPr>
              <w:drawing>
                <wp:inline distT="0" distB="0" distL="0" distR="0">
                  <wp:extent cx="2499708" cy="2057398"/>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Voltage Drop During Compressor Turn-on (LC filter with 55uH Inductor).JPG"/>
                          <pic:cNvPicPr/>
                        </pic:nvPicPr>
                        <pic:blipFill>
                          <a:blip r:embed="rId20" cstate="print"/>
                          <a:stretch>
                            <a:fillRect/>
                          </a:stretch>
                        </pic:blipFill>
                        <pic:spPr>
                          <a:xfrm>
                            <a:off x="0" y="0"/>
                            <a:ext cx="2499708" cy="2057398"/>
                          </a:xfrm>
                          <a:prstGeom prst="rect">
                            <a:avLst/>
                          </a:prstGeom>
                        </pic:spPr>
                      </pic:pic>
                    </a:graphicData>
                  </a:graphic>
                </wp:inline>
              </w:drawing>
            </w:r>
          </w:p>
          <w:p w:rsidR="00FD7709" w:rsidRDefault="00FD7709" w:rsidP="00CA427F">
            <w:pPr>
              <w:pStyle w:val="Caption"/>
            </w:pPr>
            <w:bookmarkStart w:id="77" w:name="_Ref351927434"/>
            <w:bookmarkStart w:id="78" w:name="_Toc351997940"/>
            <w:bookmarkStart w:id="79" w:name="_Toc353178057"/>
            <w:bookmarkStart w:id="80" w:name="_Toc353973921"/>
            <w:r>
              <w:t xml:space="preserve">Figure </w:t>
            </w:r>
            <w:r w:rsidR="00521A1E">
              <w:fldChar w:fldCharType="begin"/>
            </w:r>
            <w:r w:rsidR="00851713">
              <w:instrText xml:space="preserve"> SEQ Figure \* ARABIC </w:instrText>
            </w:r>
            <w:r w:rsidR="00521A1E">
              <w:fldChar w:fldCharType="separate"/>
            </w:r>
            <w:r w:rsidR="00732038">
              <w:rPr>
                <w:noProof/>
              </w:rPr>
              <w:t>6</w:t>
            </w:r>
            <w:r w:rsidR="00521A1E">
              <w:fldChar w:fldCharType="end"/>
            </w:r>
            <w:bookmarkEnd w:id="77"/>
            <w:r>
              <w:t>: 13.8 volt rail during compressor turn-on after addition of an LC filter.</w:t>
            </w:r>
            <w:bookmarkEnd w:id="78"/>
            <w:bookmarkEnd w:id="79"/>
            <w:bookmarkEnd w:id="80"/>
          </w:p>
        </w:tc>
      </w:tr>
    </w:tbl>
    <w:p w:rsidR="00C82D64" w:rsidRDefault="00B0322F" w:rsidP="00B0322F">
      <w:r>
        <w:t xml:space="preserve">Because the compressor draws a large amount of current, the 13.8 volt regulator's output would drop to about 5 volts for approximately 450 ms (see </w:t>
      </w:r>
      <w:r w:rsidR="00521A1E">
        <w:fldChar w:fldCharType="begin"/>
      </w:r>
      <w:r>
        <w:instrText xml:space="preserve"> REF _Ref351927362 \h </w:instrText>
      </w:r>
      <w:r w:rsidR="00521A1E">
        <w:fldChar w:fldCharType="separate"/>
      </w:r>
      <w:r w:rsidR="00732038">
        <w:t xml:space="preserve">Figure </w:t>
      </w:r>
      <w:r w:rsidR="00732038">
        <w:rPr>
          <w:noProof/>
        </w:rPr>
        <w:t>5</w:t>
      </w:r>
      <w:r w:rsidR="00521A1E">
        <w:fldChar w:fldCharType="end"/>
      </w:r>
      <w:r>
        <w:t>) when the compressor switched on. This droop was sufficient to cause the onboard Ethernet router to reboot, interrupting communications between the computers onboard. In order to prevent this problem, an LC filter was added to the 13.8 volt power rail. A 50mF capacitor acts as a charge reservoir for the electronics on the 13.8 volt power rail</w:t>
      </w:r>
      <w:r w:rsidR="00F57B0D">
        <w:t>, including the router. A</w:t>
      </w:r>
      <w:r>
        <w:t xml:space="preserve"> 55 </w:t>
      </w:r>
      <w:r>
        <w:rPr>
          <w:rFonts w:ascii="Liberation Serif" w:hAnsi="Liberation Serif"/>
        </w:rPr>
        <w:t>μ</w:t>
      </w:r>
      <w:r>
        <w:t xml:space="preserve">H inductor acts as a current choke to limit the instantaneous current draw when the compressor turns on. </w:t>
      </w:r>
      <w:r w:rsidR="00521A1E">
        <w:fldChar w:fldCharType="begin"/>
      </w:r>
      <w:r>
        <w:instrText xml:space="preserve"> REF _Ref351927434 \h </w:instrText>
      </w:r>
      <w:r w:rsidR="00521A1E">
        <w:fldChar w:fldCharType="separate"/>
      </w:r>
      <w:r w:rsidR="00732038">
        <w:t xml:space="preserve">Figure </w:t>
      </w:r>
      <w:r w:rsidR="00732038">
        <w:rPr>
          <w:noProof/>
        </w:rPr>
        <w:t>6</w:t>
      </w:r>
      <w:r w:rsidR="00521A1E">
        <w:fldChar w:fldCharType="end"/>
      </w:r>
      <w:r>
        <w:t xml:space="preserve"> shows that this filter kept the 13.8 volt rail from dropping below 10 volts, and it recovers to its nominal voltage in under 100 ms. This droop is not enough to cause the router to reboot.</w:t>
      </w:r>
      <w:r w:rsidR="00A642A9">
        <w:t xml:space="preserve"> </w:t>
      </w:r>
      <w:r w:rsidR="00FD7709">
        <w:t xml:space="preserve">In order to monitor the </w:t>
      </w:r>
      <w:r w:rsidR="00E40487">
        <w:t xml:space="preserve">state of the voltage rails, each one is </w:t>
      </w:r>
      <w:r w:rsidR="00C55C0D">
        <w:t>connected to</w:t>
      </w:r>
      <w:r w:rsidR="00E40487">
        <w:t xml:space="preserve"> an analog to digital converter (ADC) </w:t>
      </w:r>
      <w:r w:rsidR="00C55C0D">
        <w:lastRenderedPageBreak/>
        <w:t>on</w:t>
      </w:r>
      <w:r w:rsidR="00E40487">
        <w:t xml:space="preserve"> the National Instruments Compact RIO that controls the drive base (see</w:t>
      </w:r>
      <w:r w:rsidR="002F3F95">
        <w:t xml:space="preserve"> Section </w:t>
      </w:r>
      <w:r w:rsidR="00521A1E">
        <w:fldChar w:fldCharType="begin"/>
      </w:r>
      <w:r w:rsidR="002F3F95">
        <w:instrText xml:space="preserve"> REF _Ref353782793 \r </w:instrText>
      </w:r>
      <w:r w:rsidR="00521A1E">
        <w:fldChar w:fldCharType="separate"/>
      </w:r>
      <w:r w:rsidR="00732038">
        <w:t>3.7</w:t>
      </w:r>
      <w:r w:rsidR="00521A1E">
        <w:fldChar w:fldCharType="end"/>
      </w:r>
      <w:r w:rsidR="00E40487">
        <w:t xml:space="preserve">). The ADC monitors the main 24 volt bus, the 13.8 volt bus, the power supply to the cRIO (which is protected from rail droop by a peak detector, as shown in </w:t>
      </w:r>
      <w:r w:rsidR="00521A1E">
        <w:fldChar w:fldCharType="begin"/>
      </w:r>
      <w:r w:rsidR="00610622">
        <w:instrText xml:space="preserve"> REF _Ref351926554 \h </w:instrText>
      </w:r>
      <w:r w:rsidR="00521A1E">
        <w:fldChar w:fldCharType="separate"/>
      </w:r>
      <w:r w:rsidR="00732038">
        <w:t xml:space="preserve">Figure </w:t>
      </w:r>
      <w:r w:rsidR="00732038">
        <w:rPr>
          <w:noProof/>
        </w:rPr>
        <w:t>4</w:t>
      </w:r>
      <w:r w:rsidR="00521A1E">
        <w:fldChar w:fldCharType="end"/>
      </w:r>
      <w:r w:rsidR="00E40487">
        <w:t>), and the rail that powers the drive base, which is switched on and off by the emergency stop circuit.</w:t>
      </w:r>
    </w:p>
    <w:p w:rsidR="00C82D64" w:rsidRDefault="00C82D64">
      <w:pPr>
        <w:pStyle w:val="Heading2"/>
      </w:pPr>
      <w:bookmarkStart w:id="81" w:name="_Toc351468820"/>
      <w:bookmarkStart w:id="82" w:name="_Toc352798786"/>
      <w:bookmarkStart w:id="83" w:name="_Toc353177965"/>
      <w:bookmarkStart w:id="84" w:name="_Toc353440056"/>
      <w:bookmarkStart w:id="85" w:name="_Toc353973878"/>
      <w:r>
        <w:t>Sensors</w:t>
      </w:r>
      <w:bookmarkEnd w:id="81"/>
      <w:bookmarkEnd w:id="82"/>
      <w:bookmarkEnd w:id="83"/>
      <w:bookmarkEnd w:id="84"/>
      <w:bookmarkEnd w:id="85"/>
    </w:p>
    <w:p w:rsidR="008456AF" w:rsidRDefault="00FE30C5" w:rsidP="00FD59C9">
      <w:pPr>
        <w:keepNext/>
        <w:jc w:val="center"/>
      </w:pPr>
      <w:bookmarkStart w:id="86" w:name="_Toc351468821"/>
      <w:r>
        <w:rPr>
          <w:noProof/>
          <w:lang w:bidi="ar-SA"/>
        </w:rPr>
        <w:drawing>
          <wp:inline distT="0" distB="0" distL="0" distR="0">
            <wp:extent cx="5486400" cy="3087623"/>
            <wp:effectExtent l="0" t="0" r="0" b="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block diagram.eps"/>
                    <pic:cNvPicPr/>
                  </pic:nvPicPr>
                  <pic:blipFill>
                    <a:blip r:embed="rId21" cstate="print">
                      <a:clrChange>
                        <a:clrFrom>
                          <a:srgbClr val="F1F1F1"/>
                        </a:clrFrom>
                        <a:clrTo>
                          <a:srgbClr val="F1F1F1">
                            <a:alpha val="0"/>
                          </a:srgbClr>
                        </a:clrTo>
                      </a:clrChange>
                    </a:blip>
                    <a:stretch>
                      <a:fillRect/>
                    </a:stretch>
                  </pic:blipFill>
                  <pic:spPr>
                    <a:xfrm>
                      <a:off x="0" y="0"/>
                      <a:ext cx="5486400" cy="3087623"/>
                    </a:xfrm>
                    <a:prstGeom prst="rect">
                      <a:avLst/>
                    </a:prstGeom>
                  </pic:spPr>
                </pic:pic>
              </a:graphicData>
            </a:graphic>
          </wp:inline>
        </w:drawing>
      </w:r>
    </w:p>
    <w:p w:rsidR="008456AF" w:rsidRDefault="000812B3">
      <w:pPr>
        <w:pStyle w:val="Caption"/>
        <w:jc w:val="both"/>
      </w:pPr>
      <w:bookmarkStart w:id="87" w:name="_Toc353440140"/>
      <w:bookmarkStart w:id="88" w:name="_Toc353973922"/>
      <w:r>
        <w:t xml:space="preserve">Figure </w:t>
      </w:r>
      <w:r w:rsidR="00521A1E">
        <w:fldChar w:fldCharType="begin"/>
      </w:r>
      <w:r>
        <w:instrText xml:space="preserve"> SEQ Figure \* ARABIC </w:instrText>
      </w:r>
      <w:r w:rsidR="00521A1E">
        <w:fldChar w:fldCharType="separate"/>
      </w:r>
      <w:r w:rsidR="00732038">
        <w:rPr>
          <w:noProof/>
        </w:rPr>
        <w:t>7</w:t>
      </w:r>
      <w:r w:rsidR="00521A1E">
        <w:fldChar w:fldCharType="end"/>
      </w:r>
      <w:r>
        <w:t xml:space="preserve">: </w:t>
      </w:r>
      <w:r w:rsidR="00A642A9">
        <w:t>A block diagram of the s</w:t>
      </w:r>
      <w:r>
        <w:t>ensors and computing hardware on ABBY</w:t>
      </w:r>
      <w:bookmarkEnd w:id="87"/>
      <w:r w:rsidR="00A642A9">
        <w:t>, showing all data connections</w:t>
      </w:r>
      <w:bookmarkEnd w:id="88"/>
    </w:p>
    <w:bookmarkEnd w:id="86"/>
    <w:p w:rsidR="00E141B1" w:rsidRDefault="00C82D64">
      <w:r>
        <w:t>In order to sense the mo</w:t>
      </w:r>
      <w:r w:rsidR="00E811C4">
        <w:t>tor speed, there is a Grayhill 61R-256</w:t>
      </w:r>
      <w:r>
        <w:t xml:space="preserve"> encoder on each motor’s output shaft. The encod</w:t>
      </w:r>
      <w:r w:rsidR="00E811C4">
        <w:t>er outputs quadrature pulses at a</w:t>
      </w:r>
      <w:r>
        <w:t xml:space="preserve"> frequency proportional to the motor speed. These motor shaft encoders cannot provide accurate wheel position information for odometry because of backlash in the gearboxes. For odometry, there is an encoder attached to each wheel by a toothed belt. The wheel encoders spin </w:t>
      </w:r>
      <w:r w:rsidR="00E40487">
        <w:t>sixteen</w:t>
      </w:r>
      <w:r>
        <w:t xml:space="preserve"> times more slowly than the motor encoders, but still provid</w:t>
      </w:r>
      <w:r w:rsidR="00FD0F15">
        <w:t xml:space="preserve">e a very high resolution output (0.7 </w:t>
      </w:r>
      <w:r w:rsidR="00FD0F15">
        <w:lastRenderedPageBreak/>
        <w:t>mm per encoder tick)</w:t>
      </w:r>
      <w:r>
        <w:t>. The output of the wheel encoders is differentiated to get the wheel velocities, which are then fed as control inputs into a Kalman filter that outputs a robot pose estimate consisting of X and Y coordinates and a heading.</w:t>
      </w:r>
    </w:p>
    <w:tbl>
      <w:tblPr>
        <w:tblStyle w:val="TableGrid"/>
        <w:tblW w:w="0" w:type="auto"/>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1"/>
        <w:gridCol w:w="4421"/>
      </w:tblGrid>
      <w:tr w:rsidR="006A0A73" w:rsidTr="006A0A73">
        <w:tc>
          <w:tcPr>
            <w:tcW w:w="4788" w:type="dxa"/>
            <w:vAlign w:val="bottom"/>
          </w:tcPr>
          <w:p w:rsidR="006A0A73" w:rsidRDefault="006A0A73" w:rsidP="00FD59C9">
            <w:bookmarkStart w:id="89" w:name="_Toc351468824"/>
            <w:r>
              <w:rPr>
                <w:noProof/>
                <w:lang w:bidi="ar-SA"/>
              </w:rPr>
              <w:drawing>
                <wp:inline distT="0" distB="0" distL="0" distR="0">
                  <wp:extent cx="2743200" cy="1601812"/>
                  <wp:effectExtent l="0" t="0" r="0" b="0"/>
                  <wp:docPr id="8" name="Picture 7" descr="kinect_f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_fov.png"/>
                          <pic:cNvPicPr/>
                        </pic:nvPicPr>
                        <pic:blipFill>
                          <a:blip r:embed="rId22" cstate="print"/>
                          <a:srcRect/>
                          <a:stretch>
                            <a:fillRect/>
                          </a:stretch>
                        </pic:blipFill>
                        <pic:spPr>
                          <a:xfrm>
                            <a:off x="0" y="0"/>
                            <a:ext cx="2743200" cy="1601812"/>
                          </a:xfrm>
                          <a:prstGeom prst="rect">
                            <a:avLst/>
                          </a:prstGeom>
                        </pic:spPr>
                      </pic:pic>
                    </a:graphicData>
                  </a:graphic>
                </wp:inline>
              </w:drawing>
            </w:r>
          </w:p>
        </w:tc>
        <w:tc>
          <w:tcPr>
            <w:tcW w:w="4788" w:type="dxa"/>
            <w:vAlign w:val="bottom"/>
          </w:tcPr>
          <w:p w:rsidR="006A0A73" w:rsidRDefault="006A0A73" w:rsidP="00FD59C9">
            <w:r>
              <w:rPr>
                <w:noProof/>
                <w:lang w:bidi="ar-SA"/>
              </w:rPr>
              <w:drawing>
                <wp:inline distT="0" distB="0" distL="0" distR="0">
                  <wp:extent cx="2743200" cy="2395728"/>
                  <wp:effectExtent l="0" t="0" r="0" b="0"/>
                  <wp:docPr id="16" name="Picture 15" descr="IMG_20121110_164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0_164247.jpg"/>
                          <pic:cNvPicPr/>
                        </pic:nvPicPr>
                        <pic:blipFill>
                          <a:blip r:embed="rId23" cstate="print"/>
                          <a:srcRect/>
                          <a:stretch>
                            <a:fillRect/>
                          </a:stretch>
                        </pic:blipFill>
                        <pic:spPr>
                          <a:xfrm>
                            <a:off x="0" y="0"/>
                            <a:ext cx="2743200" cy="2395728"/>
                          </a:xfrm>
                          <a:prstGeom prst="rect">
                            <a:avLst/>
                          </a:prstGeom>
                        </pic:spPr>
                      </pic:pic>
                    </a:graphicData>
                  </a:graphic>
                </wp:inline>
              </w:drawing>
            </w:r>
          </w:p>
        </w:tc>
      </w:tr>
      <w:tr w:rsidR="00FD59C9" w:rsidRPr="002F3F95" w:rsidTr="00FD59C9">
        <w:tc>
          <w:tcPr>
            <w:tcW w:w="4788" w:type="dxa"/>
          </w:tcPr>
          <w:p w:rsidR="00FD59C9" w:rsidRPr="002F3F95" w:rsidRDefault="00FD59C9" w:rsidP="00A642A9">
            <w:pPr>
              <w:pStyle w:val="Quote"/>
              <w:rPr>
                <w:noProof/>
                <w:lang w:bidi="ar-SA"/>
              </w:rPr>
            </w:pPr>
            <w:bookmarkStart w:id="90" w:name="_Toc351997941"/>
            <w:bookmarkStart w:id="91" w:name="_Toc353178058"/>
            <w:bookmarkStart w:id="92" w:name="_Toc353440141"/>
            <w:bookmarkStart w:id="93" w:name="_Toc353973923"/>
            <w:r w:rsidRPr="002F3F95">
              <w:t xml:space="preserve">Figure </w:t>
            </w:r>
            <w:r w:rsidR="00521A1E" w:rsidRPr="002F3F95">
              <w:fldChar w:fldCharType="begin"/>
            </w:r>
            <w:r w:rsidRPr="002F3F95">
              <w:instrText xml:space="preserve"> SEQ Figure \* ARABIC </w:instrText>
            </w:r>
            <w:r w:rsidR="00521A1E" w:rsidRPr="002F3F95">
              <w:fldChar w:fldCharType="separate"/>
            </w:r>
            <w:r w:rsidR="00732038">
              <w:rPr>
                <w:noProof/>
              </w:rPr>
              <w:t>8</w:t>
            </w:r>
            <w:r w:rsidR="00521A1E" w:rsidRPr="002F3F95">
              <w:fldChar w:fldCharType="end"/>
            </w:r>
            <w:r w:rsidRPr="002F3F95">
              <w:t xml:space="preserve">: </w:t>
            </w:r>
            <w:bookmarkEnd w:id="90"/>
            <w:bookmarkEnd w:id="91"/>
            <w:bookmarkEnd w:id="92"/>
            <w:r w:rsidR="00A642A9">
              <w:t>A side view of the robot, showing the Kinect's field of view</w:t>
            </w:r>
            <w:bookmarkEnd w:id="93"/>
          </w:p>
        </w:tc>
        <w:tc>
          <w:tcPr>
            <w:tcW w:w="4788" w:type="dxa"/>
          </w:tcPr>
          <w:p w:rsidR="00FD59C9" w:rsidRPr="002F3F95" w:rsidRDefault="00FD59C9" w:rsidP="00A642A9">
            <w:pPr>
              <w:pStyle w:val="Quote"/>
              <w:rPr>
                <w:noProof/>
                <w:lang w:bidi="ar-SA"/>
              </w:rPr>
            </w:pPr>
            <w:bookmarkStart w:id="94" w:name="_Toc351997942"/>
            <w:bookmarkStart w:id="95" w:name="_Toc353178059"/>
            <w:bookmarkStart w:id="96" w:name="_Toc353440142"/>
            <w:bookmarkStart w:id="97" w:name="_Toc353973924"/>
            <w:r w:rsidRPr="002F3F95">
              <w:t xml:space="preserve">Figure </w:t>
            </w:r>
            <w:r w:rsidR="00521A1E" w:rsidRPr="002F3F95">
              <w:fldChar w:fldCharType="begin"/>
            </w:r>
            <w:r w:rsidRPr="002F3F95">
              <w:instrText xml:space="preserve"> SEQ Figure \* ARABIC </w:instrText>
            </w:r>
            <w:r w:rsidR="00521A1E" w:rsidRPr="002F3F95">
              <w:fldChar w:fldCharType="separate"/>
            </w:r>
            <w:r w:rsidR="00732038">
              <w:rPr>
                <w:noProof/>
              </w:rPr>
              <w:t>9</w:t>
            </w:r>
            <w:r w:rsidR="00521A1E" w:rsidRPr="002F3F95">
              <w:fldChar w:fldCharType="end"/>
            </w:r>
            <w:r w:rsidRPr="002F3F95">
              <w:t xml:space="preserve">: </w:t>
            </w:r>
            <w:bookmarkEnd w:id="94"/>
            <w:bookmarkEnd w:id="95"/>
            <w:bookmarkEnd w:id="96"/>
            <w:r w:rsidR="00A642A9">
              <w:t>A close-up view of the Kinect mounted to the robot, showing the mounting bracket</w:t>
            </w:r>
            <w:bookmarkEnd w:id="97"/>
          </w:p>
        </w:tc>
      </w:tr>
    </w:tbl>
    <w:p w:rsidR="00C82D64" w:rsidRDefault="00C82D64" w:rsidP="00CA427F">
      <w:r>
        <w:t xml:space="preserve">The Microsoft Kinect is an RGBD (Red, Green, Blue, Depth) camera marketed as a gaming controller. </w:t>
      </w:r>
      <w:r w:rsidR="00C26887">
        <w:t>ABBY</w:t>
      </w:r>
      <w:r>
        <w:t xml:space="preserve"> has a Kinect camera mounted high on the front mast with a custom-designed acrylic bracket that fixes i</w:t>
      </w:r>
      <w:r w:rsidR="00BA0B80">
        <w:t>t at a downward-</w:t>
      </w:r>
      <w:r>
        <w:t>looking angle of 51 degrees from the horizontal. At this angle, the Kinect is looking down into the IRB-120's work envelope and capable of viewing the floor in front of the robot. The RGBD data from the Kinect are converted into three-dimensional point clouds, which are used to detect obstacles and manipulable objects.</w:t>
      </w:r>
    </w:p>
    <w:bookmarkEnd w:id="89"/>
    <w:p w:rsidR="00C82D64" w:rsidRPr="00373846" w:rsidRDefault="00C82D64" w:rsidP="00CA427F">
      <w:r>
        <w:t>An LMS-291 laser ranging sensor (LIDAR) from SICK AG</w:t>
      </w:r>
      <w:r w:rsidR="008E6F27">
        <w:t xml:space="preserve"> of </w:t>
      </w:r>
      <w:r w:rsidR="008E6F27" w:rsidRPr="008E6F27">
        <w:t>Waldkirch, Germany</w:t>
      </w:r>
      <w:r>
        <w:t xml:space="preserve"> is mounted horizontally to the front of the robot. The LIDAR provides planar range scans </w:t>
      </w:r>
      <w:r>
        <w:lastRenderedPageBreak/>
        <w:t>of a 180 degree arc in front of the robot. These range data are used for localization and obstacle detection.</w:t>
      </w:r>
    </w:p>
    <w:p w:rsidR="00C82D64" w:rsidRDefault="00C82D64">
      <w:pPr>
        <w:pStyle w:val="Heading2"/>
      </w:pPr>
      <w:bookmarkStart w:id="98" w:name="_Toc351468825"/>
      <w:bookmarkStart w:id="99" w:name="_Ref352767044"/>
      <w:bookmarkStart w:id="100" w:name="_Ref352767101"/>
      <w:bookmarkStart w:id="101" w:name="_Toc353177966"/>
      <w:bookmarkStart w:id="102" w:name="_Toc352798787"/>
      <w:bookmarkStart w:id="103" w:name="_Toc353440057"/>
      <w:bookmarkStart w:id="104" w:name="_Ref353782793"/>
      <w:bookmarkStart w:id="105" w:name="_Toc353973879"/>
      <w:r>
        <w:t>Computing Hardware</w:t>
      </w:r>
      <w:bookmarkEnd w:id="98"/>
      <w:bookmarkEnd w:id="99"/>
      <w:bookmarkEnd w:id="100"/>
      <w:bookmarkEnd w:id="101"/>
      <w:bookmarkEnd w:id="102"/>
      <w:bookmarkEnd w:id="103"/>
      <w:bookmarkEnd w:id="104"/>
      <w:bookmarkEnd w:id="105"/>
    </w:p>
    <w:p w:rsidR="00C82D64" w:rsidRDefault="00C82D64" w:rsidP="00CA427F">
      <w:r>
        <w:t>The robot has three main computing devices on board, connected by a local Ethernet network with an onboard WiFi access point so operators can wireless connect to the robot for maintenance and control.</w:t>
      </w:r>
    </w:p>
    <w:p w:rsidR="00C82D64" w:rsidRDefault="00C82D64" w:rsidP="00CA427F">
      <w:r>
        <w:t xml:space="preserve">The majority of the robot’s processing is performed on a Linux PC. This PC runs all of the perception and higher level planning algorithms, which do not require a real-time operating system. In addition, the PC is responsible for processing LIDAR and Kinect data directly from the sensors. These tasks are computationally intensive, particularly the </w:t>
      </w:r>
      <w:r w:rsidR="00A74B09">
        <w:t>tasks of filtering the robot’s links out of the Kinect point cloud and maintaining a collision map.</w:t>
      </w:r>
    </w:p>
    <w:p w:rsidR="00C82D64" w:rsidRDefault="00C82D64" w:rsidP="00CA427F">
      <w:r>
        <w:t xml:space="preserve">The computer was </w:t>
      </w:r>
      <w:r w:rsidR="008E6F27">
        <w:t xml:space="preserve">specified </w:t>
      </w:r>
      <w:r>
        <w:t xml:space="preserve">so as to balance cost, physical size, and processing power. The computer’s motherboard is an ASUS micro-ATX motherboard, which was chosen over the smaller mini-ITX form factor because many mini-ITX boards were found to have poor thermal management during the construction of </w:t>
      </w:r>
      <w:r w:rsidR="00A74B09">
        <w:t>the autonomous wheelchair OTTO</w:t>
      </w:r>
      <w:r>
        <w:t xml:space="preserve">. The case chosen was the smallest micro-ATX case available from major computer vendors, measuring </w:t>
      </w:r>
      <w:r w:rsidR="00A74B09">
        <w:t>0.33m x 0.10 m x 0.39 m</w:t>
      </w:r>
      <w:r>
        <w:t xml:space="preserve">. The case </w:t>
      </w:r>
      <w:r w:rsidR="00A642A9">
        <w:t>included</w:t>
      </w:r>
      <w:r>
        <w:t xml:space="preserve"> a compact AC power supply, but this was replaced with a 24 volt DC power supply.</w:t>
      </w:r>
      <w:r w:rsidR="00A642A9">
        <w:t xml:space="preserve"> </w:t>
      </w:r>
      <w:r>
        <w:t xml:space="preserve">The PC’s processor is an Intel i5 2500k, a four-core processor utilizing Intel’s Sandy Bridge architecture clocked at 3.2 GHz. The PC also has 8 gigabytes of DDR3 RAM and a solid state hard drive. Combined, the total cost of the PC for the robot was </w:t>
      </w:r>
      <w:r w:rsidR="00D12086">
        <w:t xml:space="preserve">about </w:t>
      </w:r>
      <w:r>
        <w:t>$</w:t>
      </w:r>
      <w:r w:rsidR="00D12086">
        <w:t>550</w:t>
      </w:r>
      <w:r>
        <w:t xml:space="preserve">. </w:t>
      </w:r>
      <w:r w:rsidR="00A642A9">
        <w:t xml:space="preserve">A full cost </w:t>
      </w:r>
      <w:r w:rsidR="00A642A9">
        <w:lastRenderedPageBreak/>
        <w:t xml:space="preserve">breakdown for the PC, as well as the rest of the robot, can be found in </w:t>
      </w:r>
      <w:r w:rsidR="00521A1E">
        <w:fldChar w:fldCharType="begin"/>
      </w:r>
      <w:r w:rsidR="00A642A9">
        <w:instrText xml:space="preserve"> REF _Ref352755563 \h </w:instrText>
      </w:r>
      <w:r w:rsidR="00521A1E">
        <w:fldChar w:fldCharType="separate"/>
      </w:r>
      <w:r w:rsidR="00732038">
        <w:t>Appendix 1: Bill of Materials</w:t>
      </w:r>
      <w:r w:rsidR="00521A1E">
        <w:fldChar w:fldCharType="end"/>
      </w:r>
      <w:r w:rsidR="00A642A9">
        <w:t>.</w:t>
      </w:r>
    </w:p>
    <w:p w:rsidR="00C82D64" w:rsidRDefault="00C82D64" w:rsidP="00CA427F">
      <w:r>
        <w:t xml:space="preserve">Some tasks pertaining to sensor interfacing and motor control require real-time processing, analog to digital conversion, and robust digital I/O. These tasks are beyond the reach of commercially-available PC hardware. The cRIO 9072 from National Instruments combines a 266 MHz PowerPC processor with a 1M gate Xilinx FPGA. The PowerPC processor is running the vxWorks real-time operating system and the </w:t>
      </w:r>
      <w:r w:rsidR="004C2309">
        <w:t>Xilinx</w:t>
      </w:r>
      <w:r>
        <w:t xml:space="preserve"> FPGA is connected to the PowerPC processor and to 8 reconfigurable IO slots. These reconfigurable I</w:t>
      </w:r>
      <w:r w:rsidR="00476E73">
        <w:t>/</w:t>
      </w:r>
      <w:r>
        <w:t xml:space="preserve">O slots accept a myriad of modules sold by National Instruments ranging from analog to digital converters to serial bus interfaces. </w:t>
      </w:r>
      <w:r w:rsidR="00C26887">
        <w:t>ABBY</w:t>
      </w:r>
      <w:r>
        <w:t xml:space="preserve">’s cRIO is equipped with three IO modules. A digital </w:t>
      </w:r>
      <w:r w:rsidR="00476E73">
        <w:t>I/O</w:t>
      </w:r>
      <w:r>
        <w:t xml:space="preserve"> module is used to read values from the wheel encoders and to output the enable signal to the emergency stop. A high speed digital </w:t>
      </w:r>
      <w:r w:rsidR="00476E73">
        <w:t>I/O</w:t>
      </w:r>
      <w:r>
        <w:t xml:space="preserve"> module is used to read values from the motor encoders and to send serial packets to the Sabertooth motor controller. An analog input module is used to monitor the voltage rails.</w:t>
      </w:r>
    </w:p>
    <w:p w:rsidR="00C82D64" w:rsidRDefault="00C82D64" w:rsidP="00CA427F">
      <w:r>
        <w:t>The FPGA is used to perform minimal signal processing on the inputs and outputs, including counting encoder ticks and forming packets to command motor speeds. Besides this signal conditioning, the only processing performed on the FPGA is the PID controller that determines the motor speeds. Because PID control is dependent on very fast loop closure (10 ms) and is sensitive to the lag that can occur even in a real-time operating system, it is implemented on the FPGA. In addition to this minimal processing, the FPGA acts as a bridge between the IO connections and the cRIO’s PowerPC processor.</w:t>
      </w:r>
    </w:p>
    <w:p w:rsidR="00C82D64" w:rsidRDefault="00C82D64" w:rsidP="00CA427F">
      <w:r>
        <w:lastRenderedPageBreak/>
        <w:t>In addition to the FPGA, the robot uses the cRIO’s PowerPC processor for low-level processing related to the operation and control of the drive base. The robot’s physical state observer (PSO) takes in the current encoder counts and uses a Kalman filter to generate an estimate of the robot’s current position. The PSO used on this r</w:t>
      </w:r>
      <w:r w:rsidR="00380F8D">
        <w:t xml:space="preserve">obot is described in detail in </w:t>
      </w:r>
      <w:r w:rsidR="00521A1E">
        <w:fldChar w:fldCharType="begin"/>
      </w:r>
      <w:r w:rsidR="00D804A3">
        <w:instrText xml:space="preserve"> ADDIN ZOTERO_ITEM CSL_CITATION {"citationID":"esld1g2sf","properties":{"formattedCitation":"[12]","plainCitation":"[12]"},"citationItems":[{"id":21,"uris":["http://zotero.org/users/1284010/items/ZQTQ2SVK"],"uri":["http://zotero.org/users/1284010/items/ZQTQ2SVK"],"itemData":{"id":21,"type":"thesis","title":"Precision Navigation for Indoor Mobile Robots","publisher":"Case Western Reserve University","publisher-place":"Cleveland, OH","number-of-pages":"82","genre":"Masters","event-place":"Cleveland, OH","abstract":"This thesis describes a precision navigation system for indoor mobile robots. It\nincludes a precision localization subsystem, based on a laser scanner, wheel encoders,\ngyroscope and a priori map, and a precision path execution system made up of a\nsteering algorithm, a trajectory generator and a simplistic path planner. Geomet-\nric parameterizations for path segments were developed for use by those components.\nThe precision navigation system was evaluated using a physical robot, CWRU’s HAR-\nLIE, as well as in simulation. This precision navigation system allowed HARLIE to\nprecisely navigate indoors, following paths with as little as just over three centimeters\nof lateral offset.","author":[{"family":"Eric Perko","given":""}],"issued":{"date-parts":[["2013",1]]}}}],"schema":"https://github.com/citation-style-language/schema/raw/master/csl-citation.json"} </w:instrText>
      </w:r>
      <w:r w:rsidR="00521A1E">
        <w:fldChar w:fldCharType="separate"/>
      </w:r>
      <w:r w:rsidR="00D804A3" w:rsidRPr="00D804A3">
        <w:t>[12]</w:t>
      </w:r>
      <w:r w:rsidR="00521A1E">
        <w:fldChar w:fldCharType="end"/>
      </w:r>
      <w:r>
        <w:t xml:space="preserve">. In addition to this processing, the PowerPC </w:t>
      </w:r>
      <w:r w:rsidR="00476E73">
        <w:t>processor relays</w:t>
      </w:r>
      <w:r>
        <w:t xml:space="preserve"> raw values from the FPGA to the robot’s PC over the robot’s local Ethernet network and receives speed commands from the robot’s PC that it then passes to the PID controller on the FPGA.</w:t>
      </w:r>
    </w:p>
    <w:p w:rsidR="00476E73" w:rsidRDefault="00C82D64" w:rsidP="00CA427F">
      <w:r>
        <w:t xml:space="preserve">The ABB IRB-120 robotic arm </w:t>
      </w:r>
      <w:r w:rsidR="001B61F0">
        <w:t>is</w:t>
      </w:r>
      <w:r>
        <w:t xml:space="preserve"> controlled by ABB’s IRC5 Compact robot controller. This controller contains all of the processing hardware and power electronics to control the arm. It runs a </w:t>
      </w:r>
      <w:r w:rsidR="00C26887">
        <w:t xml:space="preserve">proprietary </w:t>
      </w:r>
      <w:r>
        <w:t xml:space="preserve">real-time operating system that </w:t>
      </w:r>
      <w:r w:rsidR="001B61F0">
        <w:t>must</w:t>
      </w:r>
      <w:r>
        <w:t xml:space="preserve"> be programmed in ABB’s</w:t>
      </w:r>
      <w:r w:rsidR="002325F9">
        <w:t xml:space="preserve"> </w:t>
      </w:r>
      <w:r>
        <w:t xml:space="preserve">RAPID programming language. Although the IRC5 has built-in software to perform inverse kinematics and path planning, the preferred method of programming it is to “teach” it by manually moving the robot to points. </w:t>
      </w:r>
      <w:r w:rsidR="00476E73">
        <w:t>T</w:t>
      </w:r>
      <w:r>
        <w:t>his method is useful in industrial environments where the robot executes a predefined path,</w:t>
      </w:r>
      <w:r w:rsidR="00476E73">
        <w:t xml:space="preserve"> but</w:t>
      </w:r>
      <w:r>
        <w:t xml:space="preserve"> it is not </w:t>
      </w:r>
      <w:r w:rsidR="00C26887">
        <w:t xml:space="preserve">compatible </w:t>
      </w:r>
      <w:r w:rsidR="00476E73">
        <w:t>with a dynamic planner.</w:t>
      </w:r>
    </w:p>
    <w:p w:rsidR="00C82D64" w:rsidRDefault="00C82D64" w:rsidP="00CA427F">
      <w:r>
        <w:t>Because of these limitations of the RAPID programming language and operating system, the</w:t>
      </w:r>
      <w:r w:rsidR="00476E73">
        <w:t xml:space="preserve"> majority of the arm planning is performed on the PC, and the</w:t>
      </w:r>
      <w:r>
        <w:t xml:space="preserve"> software on the controller</w:t>
      </w:r>
      <w:r w:rsidR="002325F9">
        <w:t xml:space="preserve"> </w:t>
      </w:r>
      <w:r w:rsidR="00C26887">
        <w:t xml:space="preserve">performs </w:t>
      </w:r>
      <w:r>
        <w:t>the bare minimum to interface with the IRB-120 arm. There are two TCP servers running on the controller. One publishes the current state of the arm, including joint states</w:t>
      </w:r>
      <w:r w:rsidR="00476E73">
        <w:t>, a</w:t>
      </w:r>
      <w:r>
        <w:t xml:space="preserve">nd the other receives joint trajectories </w:t>
      </w:r>
      <w:r w:rsidR="00476E73">
        <w:t>from the ROS system on the PC</w:t>
      </w:r>
      <w:r>
        <w:t xml:space="preserve">. The only processing that the IRC5 performs is interpolation between the points in the trajectory, which is accomplished with the built-in functions of the RAPID </w:t>
      </w:r>
      <w:r>
        <w:lastRenderedPageBreak/>
        <w:t>programming language.</w:t>
      </w:r>
      <w:r w:rsidR="00DF7207">
        <w:t xml:space="preserve"> All higher-level arm planning functions are performed by the PC.</w:t>
      </w:r>
    </w:p>
    <w:p w:rsidR="00C82D64" w:rsidRPr="004C3DE8" w:rsidRDefault="00C82D64">
      <w:pPr>
        <w:pStyle w:val="Heading2"/>
      </w:pPr>
      <w:bookmarkStart w:id="106" w:name="_Toc352766488"/>
      <w:bookmarkStart w:id="107" w:name="_Toc352766621"/>
      <w:bookmarkStart w:id="108" w:name="_Toc352766723"/>
      <w:bookmarkStart w:id="109" w:name="_Toc353152011"/>
      <w:bookmarkStart w:id="110" w:name="_Toc353177700"/>
      <w:bookmarkStart w:id="111" w:name="_Toc353177970"/>
      <w:bookmarkStart w:id="112" w:name="_Toc353435056"/>
      <w:bookmarkStart w:id="113" w:name="_Toc353435164"/>
      <w:bookmarkStart w:id="114" w:name="_Toc353435272"/>
      <w:bookmarkStart w:id="115" w:name="_Toc353439996"/>
      <w:bookmarkStart w:id="116" w:name="_Toc353440061"/>
      <w:bookmarkStart w:id="117" w:name="__RefHeading__530_1800207281"/>
      <w:bookmarkStart w:id="118" w:name="_Toc352795593"/>
      <w:bookmarkStart w:id="119" w:name="_Toc352798791"/>
      <w:bookmarkStart w:id="120" w:name="_Toc353177971"/>
      <w:bookmarkStart w:id="121" w:name="_Toc351468829"/>
      <w:bookmarkStart w:id="122" w:name="_Toc352798792"/>
      <w:bookmarkStart w:id="123" w:name="_Toc353440062"/>
      <w:bookmarkStart w:id="124" w:name="_Toc353973880"/>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r w:rsidRPr="004C3DE8">
        <w:t>R</w:t>
      </w:r>
      <w:r w:rsidR="001B61F0">
        <w:t xml:space="preserve">obot </w:t>
      </w:r>
      <w:r w:rsidRPr="004C3DE8">
        <w:t>O</w:t>
      </w:r>
      <w:r w:rsidR="001B61F0">
        <w:t xml:space="preserve">perating </w:t>
      </w:r>
      <w:r w:rsidRPr="004C3DE8">
        <w:t>S</w:t>
      </w:r>
      <w:r w:rsidR="001B61F0">
        <w:t>ystem</w:t>
      </w:r>
      <w:bookmarkEnd w:id="120"/>
      <w:bookmarkEnd w:id="121"/>
      <w:bookmarkEnd w:id="122"/>
      <w:bookmarkEnd w:id="123"/>
      <w:bookmarkEnd w:id="124"/>
    </w:p>
    <w:p w:rsidR="00C82D64" w:rsidRDefault="00C82D64" w:rsidP="00CA427F">
      <w:r w:rsidRPr="004C3DE8">
        <w:t>The robot’s software runs within Robot Operating System (ROS). ROS is a framework for research robotics development that encapsulates algorithms as nodes, which pass information to each other through sockets as messages. The use of modular nodes makes it easy to add functionality to the robot without adding complexity. Standardization of messages within ROS makes it easy to swap nodes for other nodes that perform similar functions. ROS also has a vast library of existing nodes and algorithms, allowing researchers to leverage prior work without having to reimplement algorithms.</w:t>
      </w:r>
    </w:p>
    <w:p w:rsidR="00C82D64" w:rsidRDefault="00C82D64" w:rsidP="00CA427F">
      <w:r w:rsidRPr="004C3DE8">
        <w:t>ROS nodes communicate to each other by sending messages to each other on topics. Messages have predefined types that define the fields of the message. Many message types are already defined in the ROS core and in existing ROS packages, but developers can also define their own message types. Topics are</w:t>
      </w:r>
      <w:r>
        <w:t xml:space="preserve"> identified by names, which are organized into hierarchical namespaces. ROS nodes can publish messages to one or more topics for other nodes to subscribe to. Many ROS nodes</w:t>
      </w:r>
      <w:r w:rsidR="002325F9">
        <w:t xml:space="preserve"> </w:t>
      </w:r>
      <w:r w:rsidR="00C26887">
        <w:t xml:space="preserve">may </w:t>
      </w:r>
      <w:r w:rsidR="00476E73">
        <w:t>publish to a single topic</w:t>
      </w:r>
      <w:r>
        <w:t xml:space="preserve">, and many ROS nodes can subscribe to a topic. ROS topic communication is distributed, meaning that nodes communicate directly from the publisher to the subscriber, and the ROS master node only facilitates this communication by maintaining a list published topics and negotiating the direct connections </w:t>
      </w:r>
      <w:r w:rsidR="000942D4">
        <w:t>between nodes</w:t>
      </w:r>
      <w:r w:rsidR="00521A1E">
        <w:fldChar w:fldCharType="begin"/>
      </w:r>
      <w:r w:rsidR="00D804A3">
        <w:instrText xml:space="preserve"> ADDIN ZOTERO_ITEM CSL_CITATION {"citationID":"4itaqa0it","properties":{"formattedCitation":"[13]","plainCitation":"[13]"},"citationItems":[{"id":154,"uris":["http://zotero.org/users/1284010/items/E37PIIRH"],"uri":["http://zotero.org/users/1284010/items/E37PIIRH"],"itemData":{"id":154,"type":"webpage","title":"ROS/Concepts - ROS Wiki","URL":"http://www.ros.org/wiki/ROS/Concepts","accessed":{"date-parts":[[2013,3,22]]}}}],"schema":"https://github.com/citation-style-language/schema/raw/master/csl-citation.json"} </w:instrText>
      </w:r>
      <w:r w:rsidR="00521A1E">
        <w:fldChar w:fldCharType="separate"/>
      </w:r>
      <w:r w:rsidR="00D804A3" w:rsidRPr="00D804A3">
        <w:t>[13]</w:t>
      </w:r>
      <w:r w:rsidR="00521A1E">
        <w:fldChar w:fldCharType="end"/>
      </w:r>
      <w:r w:rsidR="002D6416">
        <w:t>.</w:t>
      </w:r>
    </w:p>
    <w:p w:rsidR="00C82D64" w:rsidRDefault="00C82D64" w:rsidP="00CA427F">
      <w:r>
        <w:t xml:space="preserve">In addition to </w:t>
      </w:r>
      <w:r w:rsidR="00476E73">
        <w:t>communicating</w:t>
      </w:r>
      <w:r>
        <w:t xml:space="preserve"> through ROS topics, ROS nodes can provide services to one another. A service is defined by a request message and a response message. A ROS </w:t>
      </w:r>
      <w:r>
        <w:lastRenderedPageBreak/>
        <w:t xml:space="preserve">node providing a service advertises it </w:t>
      </w:r>
      <w:r w:rsidR="00476E73">
        <w:t>to other nodes</w:t>
      </w:r>
      <w:r>
        <w:t xml:space="preserve"> in a hierarchical names</w:t>
      </w:r>
      <w:r w:rsidR="00476E73">
        <w:t>pace</w:t>
      </w:r>
      <w:r>
        <w:t xml:space="preserve">. A service client sends a request message to the service server containing parameters or data to be processed. The service server performs the service requested and sends a reply message containing processed data or a status message </w:t>
      </w:r>
      <w:r w:rsidR="000942D4">
        <w:t>about the service</w:t>
      </w:r>
      <w:r w:rsidR="00521A1E">
        <w:fldChar w:fldCharType="begin"/>
      </w:r>
      <w:r w:rsidR="00D804A3">
        <w:instrText xml:space="preserve"> ADDIN ZOTERO_ITEM CSL_CITATION {"citationID":"r17dll8ml","properties":{"formattedCitation":"[13]","plainCitation":"[13]"},"citationItems":[{"id":154,"uris":["http://zotero.org/users/1284010/items/E37PIIRH"],"uri":["http://zotero.org/users/1284010/items/E37PIIRH"],"itemData":{"id":154,"type":"webpage","title":"ROS/Concepts - ROS Wiki","URL":"http://www.ros.org/wiki/ROS/Concepts","accessed":{"date-parts":[[2013,3,22]]}}}],"schema":"https://github.com/citation-style-language/schema/raw/master/csl-citation.json"} </w:instrText>
      </w:r>
      <w:r w:rsidR="00521A1E">
        <w:fldChar w:fldCharType="separate"/>
      </w:r>
      <w:r w:rsidR="00D804A3" w:rsidRPr="00D804A3">
        <w:t>[13]</w:t>
      </w:r>
      <w:r w:rsidR="00521A1E">
        <w:fldChar w:fldCharType="end"/>
      </w:r>
      <w:r w:rsidR="002D6416">
        <w:t>.</w:t>
      </w:r>
    </w:p>
    <w:p w:rsidR="00C82D64" w:rsidRDefault="00C82D64" w:rsidP="00CA427F">
      <w:r>
        <w:t>ROS also provides an action server interface. Like ROS services, ROS actions are based on a server-client model. Whereas services are synchronous—the client blocks until it receives a reply—actions are asynchronous, making them more appropriate for requests that take a long time, such as moving an actuator or querying a sensor. Actions consist of three messages</w:t>
      </w:r>
      <w:r w:rsidR="00476E73">
        <w:t>—a goal, a feedback message, and a result</w:t>
      </w:r>
      <w:r>
        <w:t>. The client sends a goal message to the action server. The server acknowledges the goal and begins processing it. Optionally, the server may publish feedback messages while it is processing the goal. When the server is finished processing the goal, it sends a result message, which notifies the client that it has finished processing the goal and retu</w:t>
      </w:r>
      <w:r w:rsidR="000942D4">
        <w:t>rns the result of the process</w:t>
      </w:r>
      <w:r w:rsidR="00521A1E">
        <w:fldChar w:fldCharType="begin"/>
      </w:r>
      <w:r w:rsidR="00D804A3">
        <w:instrText xml:space="preserve"> ADDIN ZOTERO_ITEM CSL_CITATION {"citationID":"1bs671p95v","properties":{"formattedCitation":"[14]","plainCitation":"[14]"},"citationItems":[{"id":156,"uris":["http://zotero.org/users/1284010/items/IF2GF589"],"uri":["http://zotero.org/users/1284010/items/IF2GF589"],"itemData":{"id":156,"type":"webpage","title":"actionlib - ROS Wiki","URL":"http://www.ros.org/wiki/actionlib","accessed":{"date-parts":[[2013,3,22]]}}}],"schema":"https://github.com/citation-style-language/schema/raw/master/csl-citation.json"} </w:instrText>
      </w:r>
      <w:r w:rsidR="00521A1E">
        <w:fldChar w:fldCharType="separate"/>
      </w:r>
      <w:r w:rsidR="00D804A3" w:rsidRPr="00D804A3">
        <w:t>[14]</w:t>
      </w:r>
      <w:r w:rsidR="00521A1E">
        <w:fldChar w:fldCharType="end"/>
      </w:r>
      <w:r w:rsidR="002D6416">
        <w:t>.</w:t>
      </w:r>
    </w:p>
    <w:p w:rsidR="00E141B1" w:rsidRDefault="00C82D64">
      <w:pPr>
        <w:pStyle w:val="Heading3"/>
      </w:pPr>
      <w:bookmarkStart w:id="125" w:name="_Toc351468830"/>
      <w:bookmarkStart w:id="126" w:name="_Toc353177972"/>
      <w:bookmarkStart w:id="127" w:name="_Toc352798793"/>
      <w:bookmarkStart w:id="128" w:name="_Toc353440063"/>
      <w:bookmarkStart w:id="129" w:name="_Toc353973881"/>
      <w:r>
        <w:t>The Robot Model</w:t>
      </w:r>
      <w:bookmarkEnd w:id="125"/>
      <w:bookmarkEnd w:id="126"/>
      <w:bookmarkEnd w:id="127"/>
      <w:bookmarkEnd w:id="128"/>
      <w:bookmarkEnd w:id="129"/>
    </w:p>
    <w:p w:rsidR="00C82D64" w:rsidRDefault="00C82D64" w:rsidP="00CA427F">
      <w:r>
        <w:t>Another feature of ROS is the definition of robot physical characteristics using Universal Robot Descriptor Files (URDF). URDFs incorporate kinematic information such as joint geometry</w:t>
      </w:r>
      <w:r w:rsidR="00C26887">
        <w:t>,</w:t>
      </w:r>
      <w:r>
        <w:t xml:space="preserve"> inertial properties, collision information defined by geometric primitives or meshes, and visualization rendering information, also defined by geometric primitives or meshes. URDFs are a dialect of XML, with tags defined for robot links and joints. Various ROS nodes use the data parsed from URDFs for tasks such as kinematics and frame transforms, collision detection, </w:t>
      </w:r>
      <w:r w:rsidR="00C26887">
        <w:t xml:space="preserve">physics </w:t>
      </w:r>
      <w:r w:rsidR="00476E73">
        <w:t>s</w:t>
      </w:r>
      <w:r w:rsidR="00C26887">
        <w:t xml:space="preserve">imulation, </w:t>
      </w:r>
      <w:r>
        <w:t xml:space="preserve">and visualization in the Rviz GUI application. </w:t>
      </w:r>
      <w:r w:rsidR="00C26887">
        <w:t>ABBY</w:t>
      </w:r>
      <w:r>
        <w:t xml:space="preserve"> is fully defined in a modular URDF file generated using the ROS </w:t>
      </w:r>
      <w:r w:rsidR="00476E73">
        <w:t>x</w:t>
      </w:r>
      <w:r>
        <w:t xml:space="preserve">acro system of </w:t>
      </w:r>
      <w:r w:rsidR="00476E73">
        <w:t>XML</w:t>
      </w:r>
      <w:r>
        <w:t xml:space="preserve"> generation macros. </w:t>
      </w:r>
    </w:p>
    <w:p w:rsidR="00C82D64" w:rsidRDefault="00C82D64" w:rsidP="00CA427F">
      <w:r>
        <w:lastRenderedPageBreak/>
        <w:t xml:space="preserve">The robot frame is defined in the URDF as a series of links joined by fixed joints.  The visual, collision, and inertial data for each of the links </w:t>
      </w:r>
      <w:del w:id="130" w:author="Edward Venator" w:date="2013-04-26T10:42:00Z">
        <w:r w:rsidDel="00A30EBD">
          <w:delText xml:space="preserve">was </w:delText>
        </w:r>
      </w:del>
      <w:ins w:id="131" w:author="Edward Venator" w:date="2013-04-26T10:42:00Z">
        <w:r w:rsidR="00A30EBD">
          <w:t xml:space="preserve">were </w:t>
        </w:r>
      </w:ins>
      <w:r>
        <w:t>imported from a 3d model of the robot created in Autodesk Inventor, a 3D CAD package. The only movable joints on the main robot f</w:t>
      </w:r>
      <w:r w:rsidR="00476E73">
        <w:t>rame are the wheels and casters</w:t>
      </w:r>
      <w:r>
        <w:t xml:space="preserve">. When the robot is running, a static joint state publisher publishes a constant angle to all of these joints, but </w:t>
      </w:r>
      <w:r w:rsidR="00476E73">
        <w:t xml:space="preserve">if the necessary sensors (joint position encoders on the casters) are added, </w:t>
      </w:r>
      <w:r>
        <w:t>the joints could be used in the future for tasks such as modeling the current position of the casters.</w:t>
      </w:r>
    </w:p>
    <w:p w:rsidR="00C82D64" w:rsidRDefault="00C82D64" w:rsidP="00CA427F">
      <w:r>
        <w:t xml:space="preserve">The Kinect and the SICK LIDAR are defined as xacro macros that place their visualization and collisions meshes in the URDF and define all </w:t>
      </w:r>
      <w:r w:rsidR="00C26887">
        <w:t xml:space="preserve">of the </w:t>
      </w:r>
      <w:r>
        <w:t>necessary sensor frames as mass-less links. This makes it easy to reuse the sensors in models of this and other robots by importing the xacro macros. The macros each define a sensor root link at an externally visible point on the sensor body. This is much easier than the previous method of manually publishing a transform from the robot root link to the sensor frame because the sensor frame is located inside the body of the sensor and consequently difficult to locate on the physical robot.</w:t>
      </w:r>
    </w:p>
    <w:p w:rsidR="00476E73" w:rsidRDefault="00476E73" w:rsidP="00CA427F">
      <w:r>
        <w:t xml:space="preserve">The IRB-120 arm is also defined as a xacro macro. Each of the </w:t>
      </w:r>
      <w:r w:rsidR="004313E0">
        <w:t>seven</w:t>
      </w:r>
      <w:r>
        <w:t xml:space="preserve"> links is defined by a visualization/collision mesh created from solid models of the arm obtained from ABB. These links are joined by six joints, which are defined according to the joint dimensions and rotation limits provided in documentation</w:t>
      </w:r>
      <w:r w:rsidR="004313E0">
        <w:t xml:space="preserve"> from ABB</w:t>
      </w:r>
      <w:r>
        <w:t>. This definition of the arm is used by the forward and inverse kinematics solvers to convert joint angles into Cartesian coordinates and vice versa. It was also used to generate the arm navigation package that performs trajectory planning for the arm.</w:t>
      </w:r>
    </w:p>
    <w:p w:rsidR="002325F9" w:rsidRDefault="002325F9" w:rsidP="002325F9">
      <w:pPr>
        <w:keepNext/>
      </w:pPr>
      <w:r>
        <w:rPr>
          <w:noProof/>
          <w:lang w:bidi="ar-SA"/>
        </w:rPr>
        <w:lastRenderedPageBreak/>
        <w:drawing>
          <wp:inline distT="0" distB="0" distL="0" distR="0">
            <wp:extent cx="5481685" cy="3873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viz.png"/>
                    <pic:cNvPicPr/>
                  </pic:nvPicPr>
                  <pic:blipFill rotWithShape="1">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1291" b="13118"/>
                    <a:stretch/>
                  </pic:blipFill>
                  <pic:spPr bwMode="auto">
                    <a:xfrm>
                      <a:off x="0" y="0"/>
                      <a:ext cx="5486400" cy="387683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25F9" w:rsidRDefault="002325F9" w:rsidP="002325F9">
      <w:pPr>
        <w:pStyle w:val="Caption"/>
        <w:jc w:val="both"/>
        <w:rPr>
          <w:highlight w:val="yellow"/>
        </w:rPr>
      </w:pPr>
      <w:bookmarkStart w:id="132" w:name="_Toc351997943"/>
      <w:bookmarkStart w:id="133" w:name="_Toc353178060"/>
      <w:bookmarkStart w:id="134" w:name="_Toc353973925"/>
      <w:r>
        <w:t xml:space="preserve">Figure </w:t>
      </w:r>
      <w:r w:rsidR="00521A1E">
        <w:fldChar w:fldCharType="begin"/>
      </w:r>
      <w:r>
        <w:instrText xml:space="preserve"> SEQ Figure \* ARABIC </w:instrText>
      </w:r>
      <w:r w:rsidR="00521A1E">
        <w:fldChar w:fldCharType="separate"/>
      </w:r>
      <w:r w:rsidR="00732038">
        <w:rPr>
          <w:noProof/>
        </w:rPr>
        <w:t>10</w:t>
      </w:r>
      <w:r w:rsidR="00521A1E">
        <w:fldChar w:fldCharType="end"/>
      </w:r>
      <w:r>
        <w:t>:ABBY’s robot model, LIDAR data (green points), and Kinect point cloud (multicolored points) visualized in Rviz</w:t>
      </w:r>
      <w:bookmarkEnd w:id="132"/>
      <w:bookmarkEnd w:id="133"/>
      <w:bookmarkEnd w:id="134"/>
    </w:p>
    <w:p w:rsidR="002325F9" w:rsidRDefault="002325F9" w:rsidP="002325F9">
      <w:r>
        <w:t>In addition to providing the geometric definition of the robot, the robot model makes the Rviz robot visualization GUI much more usable. Because visualization meshes of the robot are defined, Rviz can render an accurate visualization of the robot in its current state. This is useful for verifying that the state of the robot in ROS matches the physical state of the robot. In an industrial environment, it would also allow a user to remotely monitor a robot without the need for a CCTV system external to the robot.</w:t>
      </w:r>
    </w:p>
    <w:p w:rsidR="00C82D64" w:rsidRDefault="00C82D64">
      <w:pPr>
        <w:pStyle w:val="Heading2"/>
      </w:pPr>
      <w:bookmarkStart w:id="135" w:name="__RefHeading__536_1800207281"/>
      <w:bookmarkStart w:id="136" w:name="_Toc351468831"/>
      <w:bookmarkStart w:id="137" w:name="_Toc353177973"/>
      <w:bookmarkStart w:id="138" w:name="_Toc352798794"/>
      <w:bookmarkStart w:id="139" w:name="_Toc353440064"/>
      <w:bookmarkStart w:id="140" w:name="_Ref353952320"/>
      <w:bookmarkStart w:id="141" w:name="_Toc353973882"/>
      <w:bookmarkEnd w:id="135"/>
      <w:r>
        <w:t>Hardware Drivers</w:t>
      </w:r>
      <w:bookmarkEnd w:id="136"/>
      <w:bookmarkEnd w:id="137"/>
      <w:bookmarkEnd w:id="138"/>
      <w:bookmarkEnd w:id="139"/>
      <w:bookmarkEnd w:id="140"/>
      <w:bookmarkEnd w:id="141"/>
    </w:p>
    <w:p w:rsidR="00C82D64" w:rsidRDefault="00C82D64" w:rsidP="00CA427F">
      <w:bookmarkStart w:id="142" w:name="__RefHeading__532_1800207281"/>
      <w:bookmarkEnd w:id="142"/>
      <w:r>
        <w:t xml:space="preserve">ROS </w:t>
      </w:r>
      <w:r w:rsidR="00743363">
        <w:t xml:space="preserve">uses a software driver implemented as a ROS node </w:t>
      </w:r>
      <w:r>
        <w:t xml:space="preserve">to read data from a sensor </w:t>
      </w:r>
      <w:r w:rsidR="00743363">
        <w:t>or send commands to an actuator</w:t>
      </w:r>
      <w:r>
        <w:t xml:space="preserve">. The driver node for a sensor interfaces with the sensor </w:t>
      </w:r>
      <w:r>
        <w:lastRenderedPageBreak/>
        <w:t>hardware and publishes data as ROS messages to the appropriate ROS topic(s). The driver node for an actuator subscribes to actuator commands on the appropriate ROS topic and interfaces with the actuator hardware to execute the commands.</w:t>
      </w:r>
      <w:r w:rsidR="00743363">
        <w:t xml:space="preserve"> </w:t>
      </w:r>
      <w:r w:rsidR="00C26887">
        <w:t>ABBY</w:t>
      </w:r>
      <w:r>
        <w:t>'s Kinect camera and SICK LIDAR use preexisting open source drivers</w:t>
      </w:r>
      <w:r w:rsidR="00521A1E">
        <w:fldChar w:fldCharType="begin"/>
      </w:r>
      <w:r w:rsidR="00D804A3">
        <w:instrText xml:space="preserve"> ADDIN ZOTERO_ITEM CSL_CITATION {"citationID":"1iip6bbjaf","properties":{"formattedCitation":"[15]","plainCitation":"[15]"},"citationItems":[{"id":179,"uris":["http://zotero.org/users/1284010/items/ZKPSUCWC"],"uri":["http://zotero.org/users/1284010/items/ZKPSUCWC"],"itemData":{"id":179,"type":"webpage","title":"openni_kinect - ROS Wiki","URL":"http://www.ros.org/wiki/openni_kinect","accessed":{"date-parts":[[2013,4,3]]}}}],"schema":"https://github.com/citation-style-language/schema/raw/master/csl-citation.json"} </w:instrText>
      </w:r>
      <w:r w:rsidR="00521A1E">
        <w:fldChar w:fldCharType="separate"/>
      </w:r>
      <w:r w:rsidR="00D804A3" w:rsidRPr="00D804A3">
        <w:t>[15]</w:t>
      </w:r>
      <w:r w:rsidR="00521A1E">
        <w:fldChar w:fldCharType="end"/>
      </w:r>
      <w:r w:rsidR="00521A1E">
        <w:fldChar w:fldCharType="begin"/>
      </w:r>
      <w:r w:rsidR="00D804A3">
        <w:instrText xml:space="preserve"> ADDIN ZOTERO_ITEM CSL_CITATION {"citationID":"1m32ha9es8","properties":{"formattedCitation":"[16]","plainCitation":"[16]"},"citationItems":[{"id":173,"uris":["http://zotero.org/users/1284010/items/63IIGZ8U"],"uri":["http://zotero.org/users/1284010/items/63IIGZ8U"],"itemData":{"id":173,"type":"webpage","title":"laser_drivers - ROS Wiki","URL":"http://www.ros.org/wiki/laser_drivers?distro=fuerte","accessed":{"date-parts":[[2013,4,3]]}}}],"schema":"https://github.com/citation-style-language/schema/raw/master/csl-citation.json"} </w:instrText>
      </w:r>
      <w:r w:rsidR="00521A1E">
        <w:fldChar w:fldCharType="separate"/>
      </w:r>
      <w:r w:rsidR="00D804A3" w:rsidRPr="00D804A3">
        <w:t>[16]</w:t>
      </w:r>
      <w:r w:rsidR="00521A1E">
        <w:fldChar w:fldCharType="end"/>
      </w:r>
      <w:r w:rsidR="00743363">
        <w:t>, and t</w:t>
      </w:r>
      <w:r>
        <w:t xml:space="preserve">he ROS driver node for the mobile base was developed previously by </w:t>
      </w:r>
      <w:r w:rsidR="003C6932">
        <w:t xml:space="preserve">this </w:t>
      </w:r>
      <w:r>
        <w:t>lab for other robots using the same hardware, and required limited modification for</w:t>
      </w:r>
      <w:r w:rsidR="000942D4">
        <w:t xml:space="preserve"> this robot</w:t>
      </w:r>
      <w:r w:rsidR="00521A1E">
        <w:fldChar w:fldCharType="begin"/>
      </w:r>
      <w:r w:rsidR="00D804A3">
        <w:instrText xml:space="preserve"> ADDIN ZOTERO_ITEM CSL_CITATION {"citationID":"263u2d2vrk","properties":{"formattedCitation":"[9]","plainCitation":"[9]"},"citationItems":[{"id":5,"uris":["http://zotero.org/users/1284010/items/8R9TG32T"],"uri":["http://zotero.org/users/1284010/items/8R9TG32T"],"itemData":{"id":5,"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521A1E">
        <w:fldChar w:fldCharType="separate"/>
      </w:r>
      <w:r w:rsidR="00FC6366" w:rsidRPr="00FC6366">
        <w:t>[9]</w:t>
      </w:r>
      <w:r w:rsidR="00521A1E">
        <w:fldChar w:fldCharType="end"/>
      </w:r>
      <w:r w:rsidR="002D6416">
        <w:t>.</w:t>
      </w:r>
      <w:r>
        <w:t xml:space="preserve"> The driver for the ABB robotic arm was written for this </w:t>
      </w:r>
      <w:r w:rsidR="00F211F4">
        <w:t>platform</w:t>
      </w:r>
      <w:r>
        <w:t xml:space="preserve"> in collaboration with the Southwest Research Institute (SWRI) of San Antonio, Texas</w:t>
      </w:r>
      <w:r w:rsidR="00743363">
        <w:t xml:space="preserve"> as part of the ROS Industrial Project</w:t>
      </w:r>
      <w:r>
        <w:t>.</w:t>
      </w:r>
    </w:p>
    <w:p w:rsidR="00E141B1" w:rsidRDefault="00C82D64">
      <w:pPr>
        <w:tabs>
          <w:tab w:val="left" w:pos="8190"/>
        </w:tabs>
      </w:pPr>
      <w:bookmarkStart w:id="143" w:name="__RefHeading__534_1800207281"/>
      <w:bookmarkEnd w:id="143"/>
      <w:r>
        <w:t xml:space="preserve">The mobile base is controlled by software running on the cRIO, as described </w:t>
      </w:r>
      <w:r w:rsidR="002325F9">
        <w:t>in S</w:t>
      </w:r>
      <w:r w:rsidR="00C23EE7">
        <w:t xml:space="preserve">ection </w:t>
      </w:r>
      <w:r w:rsidR="00521A1E">
        <w:fldChar w:fldCharType="begin"/>
      </w:r>
      <w:r w:rsidR="00C23EE7">
        <w:instrText xml:space="preserve"> REF _Ref352767044 \r \h </w:instrText>
      </w:r>
      <w:r w:rsidR="00521A1E">
        <w:fldChar w:fldCharType="separate"/>
      </w:r>
      <w:r w:rsidR="00732038">
        <w:t>3.7</w:t>
      </w:r>
      <w:r w:rsidR="00521A1E">
        <w:fldChar w:fldCharType="end"/>
      </w:r>
      <w:r w:rsidR="00C23EE7">
        <w:t xml:space="preserve"> </w:t>
      </w:r>
      <w:r w:rsidR="00521A1E">
        <w:fldChar w:fldCharType="begin"/>
      </w:r>
      <w:r w:rsidR="00C23EE7">
        <w:instrText xml:space="preserve"> REF _Ref352767101 \p \h </w:instrText>
      </w:r>
      <w:r w:rsidR="00521A1E">
        <w:fldChar w:fldCharType="separate"/>
      </w:r>
      <w:r w:rsidR="00732038">
        <w:t>above</w:t>
      </w:r>
      <w:r w:rsidR="00521A1E">
        <w:fldChar w:fldCharType="end"/>
      </w:r>
      <w:r>
        <w:t xml:space="preserve">. The cRIO sends data to the PC containing information about the robot's pose, the state of the power supplies, and raw count data from the encoders. The PC sends angular and </w:t>
      </w:r>
      <w:r w:rsidR="00C23EE7">
        <w:t xml:space="preserve">translational </w:t>
      </w:r>
      <w:r>
        <w:t>velocity commands to the cRIO and may send commands to the cRIO to activate or deactivate the emergency stop or to reboot the cRIO. These two tasks (sending and receiving data) are handled by two different ROS nodes. A third ROS node publishes pose information as a standard ROS message.</w:t>
      </w:r>
    </w:p>
    <w:p w:rsidR="00C82D64" w:rsidRDefault="00C82D64" w:rsidP="00CA427F">
      <w:r>
        <w:t xml:space="preserve">The receiving ROS node handles UDP packets from the cRIO. Encoder data </w:t>
      </w:r>
      <w:del w:id="144" w:author="Edward Venator" w:date="2013-04-26T10:42:00Z">
        <w:r w:rsidDel="00A30EBD">
          <w:delText xml:space="preserve">is </w:delText>
        </w:r>
      </w:del>
      <w:ins w:id="145" w:author="Edward Venator" w:date="2013-04-26T10:42:00Z">
        <w:r w:rsidR="00A30EBD">
          <w:t xml:space="preserve">are </w:t>
        </w:r>
      </w:ins>
      <w:r>
        <w:t xml:space="preserve">checked to ensure that all of the encoders are updating properly, and voltage data </w:t>
      </w:r>
      <w:del w:id="146" w:author="Edward Venator" w:date="2013-04-26T10:42:00Z">
        <w:r w:rsidDel="00A30EBD">
          <w:delText xml:space="preserve">is </w:delText>
        </w:r>
      </w:del>
      <w:ins w:id="147" w:author="Edward Venator" w:date="2013-04-26T10:42:00Z">
        <w:r w:rsidR="00A30EBD">
          <w:t xml:space="preserve">are </w:t>
        </w:r>
      </w:ins>
      <w:r>
        <w:t xml:space="preserve">checked to monitor the battery level and health of the power regulator. The results of these checks are fed into a ROS diagnostic updater, which </w:t>
      </w:r>
      <w:r w:rsidR="00117AA4">
        <w:t>provides feedback to the</w:t>
      </w:r>
      <w:r>
        <w:t xml:space="preserve"> operator. Voltage information is also published to a custom ROS message so that other nodes on the robot can subscribe to the voltage data. Pose information is published as a custom ROS message type and sent to the odometry translator node. The odometry </w:t>
      </w:r>
      <w:r>
        <w:lastRenderedPageBreak/>
        <w:t>translator publishes the robot's pose using ROS-standard odometry messages, which are used in ROS's planning and localization packages.</w:t>
      </w:r>
    </w:p>
    <w:p w:rsidR="00C23EE7" w:rsidRDefault="00C82D64" w:rsidP="00CA427F">
      <w:r>
        <w:t>The sending ROS node subscribes to ROS "twist" topics containing desired rotational and translational velocity from the mobile base trajectory planner and sends the commands to the cRIO as UDP packets. It also provides a ROS service to reboot the cRIO and ROS services to enable and disable the drive base motors with the emergency stop.</w:t>
      </w:r>
    </w:p>
    <w:p w:rsidR="00C82D64" w:rsidRPr="00A831BC" w:rsidRDefault="00C23EE7" w:rsidP="00CA427F">
      <w:r w:rsidRPr="00434800">
        <w:t>The gripper driver is a ROS node that runs natively on an Arduino's AtMega 328 microcontroller using the ROS Serial framework. It sends and receives ROS messages over the USB serial connection. A ROS node, included in the ROS Serial package, runs on the PC and acts as a transparent bridge between the ROS system and the ROS node on the microcontroller. The ROS node on the microcontroller publishes joint state messages describing the current position of the gripper plates and provides a ROS service to open and close the gripper. The Fuerte version of ROS Serial did not</w:t>
      </w:r>
      <w:r>
        <w:t xml:space="preserve"> properly support ROS services</w:t>
      </w:r>
      <w:r w:rsidR="00521A1E">
        <w:fldChar w:fldCharType="begin"/>
      </w:r>
      <w:r w:rsidR="00D804A3">
        <w:instrText xml:space="preserve"> ADDIN ZOTERO_ITEM CSL_CITATION {"citationID":"j1gpdu8v5","properties":{"formattedCitation":"[17]","plainCitation":"[17]"},"citationItems":[{"id":158,"uris":["http://zotero.org/users/1284010/items/AMEZVSD2"],"uri":["http://zotero.org/users/1284010/items/AMEZVSD2"],"itemData":{"id":158,"type":"webpage","title":"Rosserial Service \"Failed to parse subscriber\" - ROS Answers","container-title":"ROS Answers","URL":"http://answers.ros.org/question/48548/rosserial-service-failed-to-parse-subscriber/","author":[{"family":"Venator","given":"Edward"}],"accessed":{"date-parts":[[2013,3,22]]}}}],"schema":"https://github.com/citation-style-language/schema/raw/master/csl-citation.json"} </w:instrText>
      </w:r>
      <w:r w:rsidR="00521A1E">
        <w:fldChar w:fldCharType="separate"/>
      </w:r>
      <w:r w:rsidR="00D804A3" w:rsidRPr="00D804A3">
        <w:t>[17]</w:t>
      </w:r>
      <w:r w:rsidR="00521A1E">
        <w:fldChar w:fldCharType="end"/>
      </w:r>
      <w:r>
        <w:t xml:space="preserve">. </w:t>
      </w:r>
      <w:r w:rsidRPr="00434800">
        <w:t xml:space="preserve">In order to implement a service on the Arduino, changes were made to the ROS Serial bridge node and microcontroller code </w:t>
      </w:r>
      <w:r>
        <w:t>to enable support of services</w:t>
      </w:r>
      <w:r w:rsidR="00521A1E">
        <w:fldChar w:fldCharType="begin"/>
      </w:r>
      <w:r w:rsidR="00D804A3">
        <w:instrText xml:space="preserve"> ADDIN ZOTERO_ITEM CSL_CITATION {"citationID":"1tm2eoi70t","properties":{"formattedCitation":"[18]","plainCitation":"[18]"},"citationItems":[{"id":160,"uris":["http://zotero.org/users/1284010/items/2RKX7VVC"],"uri":["http://zotero.org/users/1284010/items/2RKX7VVC"],"itemData":{"id":160,"type":"webpage","title":"rosserial","container-title":"GitHub","abstract":"A fork of rosserial that actually supports ROS services.","URL":"https://github.com/evenator/rosserial","author":[{"family":"Venator","given":"Edward"}],"accessed":{"date-parts":[[2013,3,22]]}}}],"schema":"https://github.com/citation-style-language/schema/raw/master/csl-citation.json"} </w:instrText>
      </w:r>
      <w:r w:rsidR="00521A1E">
        <w:fldChar w:fldCharType="separate"/>
      </w:r>
      <w:r w:rsidR="00D804A3" w:rsidRPr="00D804A3">
        <w:t>[18]</w:t>
      </w:r>
      <w:r w:rsidR="00521A1E">
        <w:fldChar w:fldCharType="end"/>
      </w:r>
      <w:r>
        <w:t>.</w:t>
      </w:r>
    </w:p>
    <w:p w:rsidR="00C82D64" w:rsidRDefault="00F211F4" w:rsidP="00CA427F">
      <w:r>
        <w:t xml:space="preserve">ABBY uses the ROS Industrial framework of messages and driver nodes to control the IRB-120 using the IRC5 Compact. </w:t>
      </w:r>
      <w:r w:rsidR="00C82D64">
        <w:t>ROS Industrial is a project led by SWRI to develop a standard ROS framework for us</w:t>
      </w:r>
      <w:r w:rsidR="000942D4">
        <w:t>ing ROS with industrial robots</w:t>
      </w:r>
      <w:r w:rsidR="00521A1E">
        <w:fldChar w:fldCharType="begin"/>
      </w:r>
      <w:r w:rsidR="00D804A3">
        <w:instrText xml:space="preserve"> ADDIN ZOTERO_ITEM CSL_CITATION {"citationID":"6b3dg9lc8","properties":{"formattedCitation":"[19]","plainCitation":"[19]"},"citationItems":[{"id":12,"uris":["http://zotero.org/users/1284010/items/MX2WIPJT"],"uri":["http://zotero.org/users/1284010/items/MX2WIPJT"],"itemData":{"id":12,"type":"paper-conference","title":"ROS-Industrial – Applying the Robot Operating System (ROS) to Industrial Applications","publisher":"IEEE","publisher-place":"St. Paul, Minnesota, USA","event":"ICRA ECHORD Workshop","event-place":"St. Paul, Minnesota, USA","abstract":"This paper describes an ongoing effort to by\nSouthwest Research Institute, Yaskawa Motoman, and Willow\nGarage to leverage the explosion in machine perception\napplications developed under ROS toward industrial\nautomation. The effort has developed a number of wrappers\nenabling ROS to interface directly to industrial robot\ncontrollers and other sensors. A “pick and place” application\ninitially developed for the PR2 was ported to and demonstrated\non a Yaskawa Motoman SIA10D industrial robot. The ease in\nwhich the industrial robot is programmed using ROS to\noperate in an unstructured and dynamic environment\ndemonstrates that ROS may represent a disruptive technology\nfor industrial automation. A consortium is being formed to\nfund and continue the development of the ROS-Industrial\ninitiative.","author":[{"family":"Shaun Edwards","given":""},{"family":"Chris Lewis","given":""}],"issued":{"date-parts":[["2012",5,18]]}}}],"schema":"https://github.com/citation-style-language/schema/raw/master/csl-citation.json"} </w:instrText>
      </w:r>
      <w:r w:rsidR="00521A1E">
        <w:fldChar w:fldCharType="separate"/>
      </w:r>
      <w:r w:rsidR="00D804A3" w:rsidRPr="00D804A3">
        <w:t>[19]</w:t>
      </w:r>
      <w:r w:rsidR="00521A1E">
        <w:fldChar w:fldCharType="end"/>
      </w:r>
      <w:r w:rsidR="002D6416">
        <w:t>.</w:t>
      </w:r>
      <w:r w:rsidR="00C82D64">
        <w:t xml:space="preserve"> </w:t>
      </w:r>
      <w:r w:rsidR="00C26887">
        <w:t>ABBY</w:t>
      </w:r>
      <w:r w:rsidR="00C82D64">
        <w:t xml:space="preserve">'s ROS Industrial driver was written specifically for this project, </w:t>
      </w:r>
      <w:r w:rsidR="00C23EE7">
        <w:t>and has been</w:t>
      </w:r>
      <w:r w:rsidR="00C82D64">
        <w:t xml:space="preserve"> incorporated into the ROS Industrial codebase.</w:t>
      </w:r>
    </w:p>
    <w:p w:rsidR="00C23EE7" w:rsidRDefault="00F211F4" w:rsidP="00CA427F">
      <w:r>
        <w:lastRenderedPageBreak/>
        <w:t xml:space="preserve">Part of the ROS Industrial arm driver runs on the IRC5 Compact. </w:t>
      </w:r>
      <w:r w:rsidR="00C23EE7">
        <w:t xml:space="preserve">The software on the IRC5 Compact is written in RAPID, ABB's proprietary programming language. The software running on the IRC5 Compact consists of a trajectory server, a state server, and a motion process. The state server periodically polls the positions of the joints in the arm and sends that information to the ROS system. The trajectory server receives trajectory packets from the ROS system and queues them for the motion process. When </w:t>
      </w:r>
      <w:r>
        <w:t xml:space="preserve">the trajectory server receives a complete trajectory, it </w:t>
      </w:r>
      <w:r w:rsidR="00C23EE7">
        <w:t xml:space="preserve">passes </w:t>
      </w:r>
      <w:r>
        <w:t>the trajectory</w:t>
      </w:r>
      <w:r w:rsidR="00C23EE7">
        <w:t xml:space="preserve"> to the motion process, which sends the arm to each point in the trajectory. In order to generate smooth motion through the trajectory, the intermediate points in the trajectory </w:t>
      </w:r>
      <w:r w:rsidR="00117AA4">
        <w:t xml:space="preserve">are defined </w:t>
      </w:r>
      <w:r w:rsidR="00C23EE7">
        <w:t>as low</w:t>
      </w:r>
      <w:r w:rsidR="00117AA4">
        <w:t>-</w:t>
      </w:r>
      <w:r w:rsidR="00C23EE7">
        <w:t xml:space="preserve">precision waypoints. Because RAPID only has fixed-length data structures, trajectories must have a fixed maximum length. Paths generated for the IRB-120 with the current planner software have been experimentally determined not to exceed </w:t>
      </w:r>
      <w:r w:rsidR="00A77258">
        <w:t>300</w:t>
      </w:r>
      <w:r w:rsidR="00C23EE7">
        <w:t xml:space="preserve"> points in most cases, so the maximum trajectory length was set to </w:t>
      </w:r>
      <w:r w:rsidR="00A77258">
        <w:t>50</w:t>
      </w:r>
      <w:r w:rsidR="00C23EE7">
        <w:t>0.</w:t>
      </w:r>
    </w:p>
    <w:p w:rsidR="00E141B1" w:rsidRDefault="00C82D64">
      <w:r>
        <w:t xml:space="preserve">The robotic arm driver, like the mobile base driver, consists of two ROS nodes that communicate with a server running on the IRC5 robot controller. ROS trajectory messages describe the trajectory of a robotic arm as a series of points, with each point describing the position and velocity of all of the robot's joints.  One of the ROS nodes subscribes to ROS trajectory messages, breaks them up into packets, and sends them to the IRC5 controller over TCP using a standard packet structure defined by SWRI. The other ROS node connects to the IRC5 controller over TCP and listens for state information from the controller, which is sent using another packet structure defined by SWRI. It publishes this state information, consisting of all of the robot's joint angles, as ROS joint state messages and ROS joint trajectory feedback messages. These messages </w:t>
      </w:r>
      <w:r>
        <w:lastRenderedPageBreak/>
        <w:t>are used by other ROS nodes to determine the position of the robot's arm and as feedback to the arm planning nodes</w:t>
      </w:r>
      <w:r w:rsidR="00521A1E">
        <w:fldChar w:fldCharType="begin"/>
      </w:r>
      <w:r w:rsidR="00D804A3">
        <w:instrText xml:space="preserve"> ADDIN ZOTERO_ITEM CSL_CITATION {"citationID":"2ad4on8kvi","properties":{"formattedCitation":"[20]","plainCitation":"[20]"},"citationItems":[{"id":153,"uris":["http://zotero.org/users/1284010/items/8DP2W298"],"uri":["http://zotero.org/users/1284010/items/8DP2W298"],"itemData":{"id":153,"type":"paper-conference","title":"Hardware and Software Architecture of ABBY: An Industrial Mobile Manipulator","publisher-place":"Madison, WI, USA","event":"IEEE International Conference on Automation Science and Engineering (Submitted)","event-place":"Madison, WI, USA","language":"English","author":[{"family":"Venator","given":"Edward"},{"family":"Gregory Lee","given":""},{"family":"Newman","given":"Wyatt"}],"issued":{"date-parts":[["2013",8,17]]}}}],"schema":"https://github.com/citation-style-language/schema/raw/master/csl-citation.json"} </w:instrText>
      </w:r>
      <w:r w:rsidR="00521A1E">
        <w:fldChar w:fldCharType="separate"/>
      </w:r>
      <w:r w:rsidR="00D804A3" w:rsidRPr="00D804A3">
        <w:t>[20]</w:t>
      </w:r>
      <w:r w:rsidR="00521A1E">
        <w:fldChar w:fldCharType="end"/>
      </w:r>
      <w:r w:rsidR="002D6416">
        <w:t>.</w:t>
      </w:r>
    </w:p>
    <w:p w:rsidR="00021F0A" w:rsidRDefault="00021F0A">
      <w:pPr>
        <w:pStyle w:val="Heading1"/>
      </w:pPr>
      <w:bookmarkStart w:id="148" w:name="_Toc353152015"/>
      <w:bookmarkStart w:id="149" w:name="_Toc353177704"/>
      <w:bookmarkStart w:id="150" w:name="_Toc353177974"/>
      <w:bookmarkStart w:id="151" w:name="_Toc353435060"/>
      <w:bookmarkStart w:id="152" w:name="_Toc353435168"/>
      <w:bookmarkStart w:id="153" w:name="_Toc353435276"/>
      <w:bookmarkStart w:id="154" w:name="_Toc353440000"/>
      <w:bookmarkStart w:id="155" w:name="_Toc353440065"/>
      <w:bookmarkStart w:id="156" w:name="_Toc352795597"/>
      <w:bookmarkStart w:id="157" w:name="_Toc352798795"/>
      <w:bookmarkStart w:id="158" w:name="_Toc353177975"/>
      <w:bookmarkStart w:id="159" w:name="_Toc352798796"/>
      <w:bookmarkStart w:id="160" w:name="_Toc353440066"/>
      <w:bookmarkStart w:id="161" w:name="_Toc353973883"/>
      <w:bookmarkEnd w:id="148"/>
      <w:bookmarkEnd w:id="149"/>
      <w:bookmarkEnd w:id="150"/>
      <w:bookmarkEnd w:id="151"/>
      <w:bookmarkEnd w:id="152"/>
      <w:bookmarkEnd w:id="153"/>
      <w:bookmarkEnd w:id="154"/>
      <w:bookmarkEnd w:id="155"/>
      <w:bookmarkEnd w:id="156"/>
      <w:bookmarkEnd w:id="157"/>
      <w:r>
        <w:lastRenderedPageBreak/>
        <w:t>Experimental Software</w:t>
      </w:r>
      <w:bookmarkEnd w:id="158"/>
      <w:bookmarkEnd w:id="159"/>
      <w:bookmarkEnd w:id="160"/>
      <w:bookmarkEnd w:id="161"/>
    </w:p>
    <w:p w:rsidR="00E141B1" w:rsidRDefault="00F211F4" w:rsidP="00F211F4">
      <w:bookmarkStart w:id="162" w:name="_Toc351559255"/>
      <w:r>
        <w:t>New software packages were developed and integrated with existing open source packages for ABBY. Some of these packages increase the capabilities of the platform, and other</w:t>
      </w:r>
      <w:ins w:id="163" w:author="Edward Venator" w:date="2013-04-26T10:43:00Z">
        <w:r w:rsidR="00A30EBD">
          <w:t>s</w:t>
        </w:r>
      </w:ins>
      <w:r>
        <w:t xml:space="preserve"> </w:t>
      </w:r>
      <w:del w:id="164" w:author="Edward Venator" w:date="2013-04-26T10:43:00Z">
        <w:r w:rsidDel="00A30EBD">
          <w:delText xml:space="preserve">ware </w:delText>
        </w:r>
      </w:del>
      <w:ins w:id="165" w:author="Edward Venator" w:date="2013-04-26T10:43:00Z">
        <w:r w:rsidR="00A30EBD">
          <w:t xml:space="preserve">were </w:t>
        </w:r>
      </w:ins>
      <w:r>
        <w:t>used to test those capabilities.</w:t>
      </w:r>
      <w:r w:rsidR="00C23EE7">
        <w:t xml:space="preserve"> These include navigation </w:t>
      </w:r>
      <w:r w:rsidR="00B4623C">
        <w:t xml:space="preserve">and </w:t>
      </w:r>
      <w:r w:rsidR="00C23EE7">
        <w:t>plann</w:t>
      </w:r>
      <w:r w:rsidR="00B4623C">
        <w:t>ing, calibration procedures</w:t>
      </w:r>
      <w:r w:rsidR="00C23EE7">
        <w:t>, and investigations into industrial applications.</w:t>
      </w:r>
    </w:p>
    <w:p w:rsidR="008F38C3" w:rsidRDefault="0053034D">
      <w:pPr>
        <w:pStyle w:val="Heading2"/>
      </w:pPr>
      <w:bookmarkStart w:id="166" w:name="_Toc352795599"/>
      <w:bookmarkStart w:id="167" w:name="_Toc352798797"/>
      <w:bookmarkStart w:id="168" w:name="_Toc352795600"/>
      <w:bookmarkStart w:id="169" w:name="_Toc352798798"/>
      <w:bookmarkStart w:id="170" w:name="_Toc352795601"/>
      <w:bookmarkStart w:id="171" w:name="_Toc352798799"/>
      <w:bookmarkStart w:id="172" w:name="_Toc352795602"/>
      <w:bookmarkStart w:id="173" w:name="_Toc352798800"/>
      <w:bookmarkStart w:id="174" w:name="_Toc352798801"/>
      <w:bookmarkStart w:id="175" w:name="_Toc353440067"/>
      <w:bookmarkStart w:id="176" w:name="_Toc353973884"/>
      <w:bookmarkEnd w:id="166"/>
      <w:bookmarkEnd w:id="167"/>
      <w:bookmarkEnd w:id="168"/>
      <w:bookmarkEnd w:id="169"/>
      <w:bookmarkEnd w:id="170"/>
      <w:bookmarkEnd w:id="171"/>
      <w:bookmarkEnd w:id="172"/>
      <w:bookmarkEnd w:id="173"/>
      <w:r>
        <w:t>Mobile Base Planning</w:t>
      </w:r>
      <w:bookmarkEnd w:id="174"/>
      <w:bookmarkEnd w:id="175"/>
      <w:bookmarkEnd w:id="176"/>
    </w:p>
    <w:p w:rsidR="006F1159" w:rsidRPr="006F1159" w:rsidRDefault="006F1159" w:rsidP="006F1159">
      <w:r w:rsidRPr="006F1159">
        <w:t>ABBY’s mobile base is controlled by software that performs localization, which</w:t>
      </w:r>
      <w:r>
        <w:t xml:space="preserve"> d</w:t>
      </w:r>
      <w:r w:rsidRPr="006F1159">
        <w:t>etermines where the robot is in its environment, high level path planning, which</w:t>
      </w:r>
      <w:r>
        <w:t xml:space="preserve"> </w:t>
      </w:r>
      <w:r w:rsidRPr="006F1159">
        <w:t>determines a feasible course from the current location to the desired location, and</w:t>
      </w:r>
      <w:r>
        <w:t xml:space="preserve"> </w:t>
      </w:r>
      <w:r w:rsidRPr="006F1159">
        <w:t>trajectory planning, which determines a sequence of velocities for the robot to execute in</w:t>
      </w:r>
      <w:r>
        <w:t xml:space="preserve"> </w:t>
      </w:r>
      <w:r w:rsidRPr="006F1159">
        <w:t>order to arrive at the desired location.</w:t>
      </w:r>
    </w:p>
    <w:p w:rsidR="00E141B1" w:rsidRDefault="006F1159" w:rsidP="006F1159">
      <w:r w:rsidRPr="006F1159">
        <w:t>ABBY performs localization by fusing odometry and Adaptive Monte Carlo localization</w:t>
      </w:r>
      <w:r>
        <w:t xml:space="preserve"> </w:t>
      </w:r>
      <w:r w:rsidRPr="006F1159">
        <w:t>methods to create a reliable, accurate estimate of the robot’s position. Two standard ROS</w:t>
      </w:r>
      <w:r>
        <w:t xml:space="preserve"> </w:t>
      </w:r>
      <w:r w:rsidRPr="006F1159">
        <w:t>mobile base planners develop global and local plans to specified waypoints.</w:t>
      </w:r>
      <w:bookmarkStart w:id="177" w:name="_Toc353152017"/>
      <w:bookmarkStart w:id="178" w:name="_Toc353177706"/>
      <w:bookmarkStart w:id="179" w:name="_Toc353177976"/>
      <w:bookmarkStart w:id="180" w:name="_Toc353152020"/>
      <w:bookmarkStart w:id="181" w:name="_Toc353177709"/>
      <w:bookmarkStart w:id="182" w:name="_Toc353177979"/>
      <w:bookmarkStart w:id="183" w:name="_Toc353435066"/>
      <w:bookmarkStart w:id="184" w:name="_Toc353435174"/>
      <w:bookmarkStart w:id="185" w:name="_Toc351559257"/>
      <w:bookmarkEnd w:id="162"/>
      <w:bookmarkEnd w:id="177"/>
      <w:bookmarkEnd w:id="178"/>
      <w:bookmarkEnd w:id="179"/>
      <w:bookmarkEnd w:id="180"/>
      <w:bookmarkEnd w:id="181"/>
      <w:bookmarkEnd w:id="182"/>
      <w:bookmarkEnd w:id="183"/>
      <w:bookmarkEnd w:id="184"/>
    </w:p>
    <w:p w:rsidR="00E141B1" w:rsidRDefault="0053034D">
      <w:pPr>
        <w:pStyle w:val="Heading3"/>
      </w:pPr>
      <w:bookmarkStart w:id="186" w:name="_Toc353177981"/>
      <w:bookmarkStart w:id="187" w:name="_Toc352798802"/>
      <w:bookmarkStart w:id="188" w:name="_Toc353440068"/>
      <w:bookmarkStart w:id="189" w:name="_Toc353973885"/>
      <w:r>
        <w:t>Localization</w:t>
      </w:r>
      <w:bookmarkEnd w:id="185"/>
      <w:bookmarkEnd w:id="186"/>
      <w:bookmarkEnd w:id="187"/>
      <w:bookmarkEnd w:id="188"/>
      <w:bookmarkEnd w:id="189"/>
    </w:p>
    <w:p w:rsidR="0053034D" w:rsidRDefault="0053034D" w:rsidP="00CA427F">
      <w:r>
        <w:t xml:space="preserve">In robotics, localization is the task of determining where the robot is. Localization methods can be classified into one of two groups. Relative localization methods determine the robot’s location with respect to the robot’s previous location, and absolute localization methods determine the robot’s location with respect to an absolute reference in the robot’s environment, sometimes called the “ground truth.”  There are advantages and disadvantages to both classes of localization methods, and </w:t>
      </w:r>
      <w:r w:rsidR="00C26887">
        <w:t>ABBY</w:t>
      </w:r>
      <w:r>
        <w:t xml:space="preserve">’s localization uses </w:t>
      </w:r>
      <w:r>
        <w:lastRenderedPageBreak/>
        <w:t>a combination of relative and absolute localization</w:t>
      </w:r>
      <w:r w:rsidR="00F00C41">
        <w:t xml:space="preserve"> to mitigate the disadvantages and leverage the advantages of each.</w:t>
      </w:r>
    </w:p>
    <w:p w:rsidR="00330422" w:rsidRDefault="00330422" w:rsidP="00CA427F">
      <w:r>
        <w:t>A benefit of</w:t>
      </w:r>
      <w:r w:rsidR="00624F7C">
        <w:t xml:space="preserve"> relative</w:t>
      </w:r>
      <w:r w:rsidR="0053034D">
        <w:t xml:space="preserve"> localization methods </w:t>
      </w:r>
      <w:r>
        <w:t>is that they are</w:t>
      </w:r>
      <w:r w:rsidR="0053034D">
        <w:t xml:space="preserve"> computationa</w:t>
      </w:r>
      <w:r w:rsidR="0001389D">
        <w:t xml:space="preserve">lly simple. Odometry </w:t>
      </w:r>
      <w:r>
        <w:t>on ABBY</w:t>
      </w:r>
      <w:r w:rsidR="0001389D">
        <w:t xml:space="preserve"> uses</w:t>
      </w:r>
      <w:r w:rsidR="0053034D">
        <w:t xml:space="preserve"> </w:t>
      </w:r>
      <w:r w:rsidR="0001389D">
        <w:t>fourteen</w:t>
      </w:r>
      <w:r w:rsidR="0053034D">
        <w:t xml:space="preserve"> mathematical operations (</w:t>
      </w:r>
      <w:r w:rsidR="0001389D">
        <w:t>seven</w:t>
      </w:r>
      <w:r w:rsidR="0053034D">
        <w:t xml:space="preserve"> addition, </w:t>
      </w:r>
      <w:r w:rsidR="0001389D">
        <w:t>four</w:t>
      </w:r>
      <w:r w:rsidR="0053034D">
        <w:t xml:space="preserve"> multiplication, and </w:t>
      </w:r>
      <w:r w:rsidR="0001389D">
        <w:t>three</w:t>
      </w:r>
      <w:r w:rsidR="0053034D">
        <w:t xml:space="preserve"> trigonometric</w:t>
      </w:r>
      <w:r w:rsidR="004D686C">
        <w:t>, as shown in</w:t>
      </w:r>
      <w:r w:rsidR="00521E15">
        <w:t xml:space="preserve"> </w:t>
      </w:r>
      <w:r w:rsidR="00521A1E">
        <w:fldChar w:fldCharType="begin"/>
      </w:r>
      <w:r w:rsidR="00521E15">
        <w:instrText xml:space="preserve"> REF _Ref353175861 \h </w:instrText>
      </w:r>
      <w:r w:rsidR="00521A1E">
        <w:fldChar w:fldCharType="separate"/>
      </w:r>
      <w:r w:rsidR="00732038">
        <w:t xml:space="preserve">Algorithm </w:t>
      </w:r>
      <w:r w:rsidR="00732038">
        <w:rPr>
          <w:noProof/>
        </w:rPr>
        <w:t>1</w:t>
      </w:r>
      <w:r w:rsidR="00521A1E">
        <w:fldChar w:fldCharType="end"/>
      </w:r>
      <w:r w:rsidR="00521E15">
        <w:t xml:space="preserve"> </w:t>
      </w:r>
      <w:r w:rsidR="00521A1E">
        <w:fldChar w:fldCharType="begin"/>
      </w:r>
      <w:r w:rsidR="00521E15">
        <w:instrText xml:space="preserve"> REF _Ref353642369 \p \h </w:instrText>
      </w:r>
      <w:r w:rsidR="00521A1E">
        <w:fldChar w:fldCharType="separate"/>
      </w:r>
      <w:r w:rsidR="00732038">
        <w:t>below</w:t>
      </w:r>
      <w:r w:rsidR="00521A1E">
        <w:fldChar w:fldCharType="end"/>
      </w:r>
      <w:r w:rsidR="0053034D">
        <w:t xml:space="preserve">.). </w:t>
      </w:r>
      <w:r>
        <w:t>This</w:t>
      </w:r>
      <w:r w:rsidR="0053034D">
        <w:t xml:space="preserve"> allows for high frequency update rates and implementation on embedded processors or in logic circuitry.</w:t>
      </w:r>
    </w:p>
    <w:p w:rsidR="00330422" w:rsidRPr="00AA0B7C" w:rsidRDefault="00521A1E" w:rsidP="00330422">
      <w:pPr>
        <w:pStyle w:val="algorithm"/>
        <w:rPr>
          <w:rFonts w:ascii="Calibri" w:eastAsia="Times New Roman" w:hAnsi="Calibri" w:cs="Times New Roman"/>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oMath>
      </m:oMathPara>
    </w:p>
    <w:p w:rsidR="00330422" w:rsidRDefault="00330422" w:rsidP="00330422">
      <w:pPr>
        <w:pStyle w:val="algorithm"/>
      </w:pPr>
      <w:r w:rsidRPr="006F204F">
        <w:object w:dxaOrig="927" w:dyaOrig="3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5pt;height:14.9pt" o:ole="" filled="t">
            <v:fill color2="black"/>
            <v:imagedata r:id="rId25" o:title=""/>
          </v:shape>
          <o:OLEObject Type="Embed" ProgID="Equation.3" ShapeID="_x0000_i1025" DrawAspect="Content" ObjectID="_1428522611" r:id="rId26"/>
        </w:object>
      </w:r>
    </w:p>
    <w:p w:rsidR="00330422" w:rsidRDefault="00330422" w:rsidP="00330422">
      <w:pPr>
        <w:pStyle w:val="algorithm"/>
      </w:pPr>
      <w:r w:rsidRPr="00C366B4">
        <w:object w:dxaOrig="1980" w:dyaOrig="360">
          <v:shape id="_x0000_i1026" type="#_x0000_t75" style="width:99.3pt;height:17.4pt" o:ole="" filled="t">
            <v:fill color2="black"/>
            <v:imagedata r:id="rId27" o:title=""/>
          </v:shape>
          <o:OLEObject Type="Embed" ProgID="Equation.3" ShapeID="_x0000_i1026" DrawAspect="Content" ObjectID="_1428522612" r:id="rId28"/>
        </w:object>
      </w:r>
    </w:p>
    <w:p w:rsidR="00330422" w:rsidRPr="00AA0B7C" w:rsidRDefault="00521A1E"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r>
            <w:rPr>
              <w:rFonts w:ascii="Cambria Math" w:hAnsi="Cambria Math"/>
            </w:rPr>
            <m:t>trans</m:t>
          </m:r>
          <m:r>
            <m:rPr>
              <m:sty m:val="p"/>
            </m:rPr>
            <w:rPr>
              <w:rFonts w:ascii="Cambria Math" w:hAnsi="Cambria Math"/>
            </w:rPr>
            <m:t>*</m:t>
          </m:r>
          <m:r>
            <w:rPr>
              <w:rFonts w:ascii="Cambria Math" w:hAnsi="Cambria Math"/>
            </w:rPr>
            <m:t>cos</m:t>
          </m:r>
          <m:r>
            <m:rPr>
              <m:sty m:val="p"/>
            </m:rPr>
            <w:rPr>
              <w:rFonts w:ascii="Cambria Math" w:hAnsi="Cambria Math"/>
            </w:rPr>
            <m:t>(</m:t>
          </m:r>
          <m:r>
            <w:rPr>
              <w:rFonts w:ascii="Cambria Math" w:hAnsi="Cambria Math"/>
            </w:rPr>
            <m:t>θ</m:t>
          </m:r>
          <m:r>
            <m:rPr>
              <m:sty m:val="p"/>
            </m:rPr>
            <w:rPr>
              <w:rFonts w:ascii="Cambria Math" w:hAnsi="Cambria Math"/>
            </w:rPr>
            <m:t>)</m:t>
          </m:r>
        </m:oMath>
      </m:oMathPara>
    </w:p>
    <w:p w:rsidR="00330422" w:rsidRDefault="00330422" w:rsidP="00330422">
      <w:pPr>
        <w:pStyle w:val="algorithm"/>
      </w:pPr>
      <w:r w:rsidRPr="00C366B4">
        <w:object w:dxaOrig="1100" w:dyaOrig="360">
          <v:shape id="_x0000_i1027" type="#_x0000_t75" style="width:55.85pt;height:17.4pt" o:ole="" filled="t">
            <v:fill color2="black"/>
            <v:imagedata r:id="rId29" o:title=""/>
          </v:shape>
          <o:OLEObject Type="Embed" ProgID="Equation.3" ShapeID="_x0000_i1027" DrawAspect="Content" ObjectID="_1428522613" r:id="rId30"/>
        </w:object>
      </w:r>
    </w:p>
    <w:p w:rsidR="00330422" w:rsidRPr="00AA0B7C" w:rsidRDefault="00521A1E"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y</m:t>
              </m:r>
            </m:sub>
          </m:sSub>
          <m:r>
            <m:rPr>
              <m:sty m:val="p"/>
            </m:rPr>
            <w:rPr>
              <w:rFonts w:ascii="Cambria Math" w:hAnsi="Cambria Math"/>
            </w:rPr>
            <m:t>=</m:t>
          </m:r>
          <m:r>
            <w:rPr>
              <w:rFonts w:ascii="Cambria Math" w:hAnsi="Cambria Math"/>
            </w:rPr>
            <m:t>trans</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e>
              </m:d>
            </m:e>
          </m:func>
        </m:oMath>
      </m:oMathPara>
    </w:p>
    <w:p w:rsidR="00330422" w:rsidRDefault="00330422" w:rsidP="00330422">
      <w:pPr>
        <w:pStyle w:val="algorithm"/>
      </w:pPr>
      <w:r w:rsidRPr="00C366B4">
        <w:object w:dxaOrig="1140" w:dyaOrig="380">
          <v:shape id="_x0000_i1028" type="#_x0000_t75" style="width:57.1pt;height:18.6pt" o:ole="" filled="t">
            <v:fill color2="black"/>
            <v:imagedata r:id="rId31" o:title=""/>
          </v:shape>
          <o:OLEObject Type="Embed" ProgID="Equation.3" ShapeID="_x0000_i1028" DrawAspect="Content" ObjectID="_1428522614" r:id="rId32"/>
        </w:object>
      </w:r>
    </w:p>
    <w:p w:rsidR="00330422" w:rsidRPr="00AA0B7C" w:rsidRDefault="00521A1E"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θ</m:t>
              </m:r>
            </m:sub>
          </m:sSub>
          <m:r>
            <m:rPr>
              <m:sty m:val="p"/>
            </m:rPr>
            <w:rPr>
              <w:rFonts w:ascii="Cambria Math" w:hAnsi="Cambria Math"/>
            </w:rPr>
            <m:t>=arcsin⁡(</m:t>
          </m:r>
          <m:sSub>
            <m:sSubPr>
              <m:ctrlPr>
                <w:rPr>
                  <w:rFonts w:ascii="Cambria Math" w:hAnsi="Cambria Math"/>
                </w:rPr>
              </m:ctrlPr>
            </m:sSubPr>
            <m:e>
              <m:r>
                <w:rPr>
                  <w:rFonts w:ascii="Cambria Math" w:hAnsi="Cambria Math"/>
                </w:rPr>
                <m:t>k</m:t>
              </m:r>
            </m:e>
            <m:sub>
              <m:r>
                <w:rPr>
                  <w:rFonts w:ascii="Cambria Math" w:hAnsi="Cambria Math"/>
                </w:rPr>
                <m:t>θ</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l</m:t>
                  </m:r>
                </m:sub>
              </m:sSub>
            </m:e>
          </m:d>
          <m:r>
            <m:rPr>
              <m:sty m:val="p"/>
            </m:rPr>
            <w:rPr>
              <w:rFonts w:ascii="Cambria Math" w:hAnsi="Cambria Math"/>
            </w:rPr>
            <m:t>)</m:t>
          </m:r>
        </m:oMath>
      </m:oMathPara>
    </w:p>
    <w:p w:rsidR="00330422" w:rsidRPr="00AA0B7C" w:rsidRDefault="00330422" w:rsidP="00330422">
      <w:pPr>
        <w:pStyle w:val="algorithm"/>
      </w:pPr>
      <m:oMathPara>
        <m:oMathParaPr>
          <m:jc m:val="left"/>
        </m:oMathParaPr>
        <m:oMath>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θ</m:t>
              </m:r>
            </m:sub>
          </m:sSub>
        </m:oMath>
      </m:oMathPara>
    </w:p>
    <w:p w:rsidR="00330422" w:rsidRPr="00C366B4" w:rsidRDefault="00330422" w:rsidP="00330422">
      <w:pPr>
        <w:pStyle w:val="Caption"/>
      </w:pPr>
      <w:bookmarkStart w:id="190" w:name="_Ref353175861"/>
      <w:bookmarkStart w:id="191" w:name="_Ref353642369"/>
      <w:r>
        <w:t xml:space="preserve">Algorithm </w:t>
      </w:r>
      <w:r w:rsidR="00521A1E">
        <w:fldChar w:fldCharType="begin"/>
      </w:r>
      <w:r>
        <w:instrText xml:space="preserve"> SEQ Algorithm \* ARABIC </w:instrText>
      </w:r>
      <w:r w:rsidR="00521A1E">
        <w:fldChar w:fldCharType="separate"/>
      </w:r>
      <w:r w:rsidR="00732038">
        <w:rPr>
          <w:noProof/>
        </w:rPr>
        <w:t>1</w:t>
      </w:r>
      <w:r w:rsidR="00521A1E">
        <w:rPr>
          <w:noProof/>
        </w:rPr>
        <w:fldChar w:fldCharType="end"/>
      </w:r>
      <w:bookmarkEnd w:id="190"/>
      <w:r>
        <w:t>: Odometry update from differential wheel encoder measurements. d</w:t>
      </w:r>
      <w:r>
        <w:rPr>
          <w:vertAlign w:val="subscript"/>
        </w:rPr>
        <w:t>r</w:t>
      </w:r>
      <w:r>
        <w:t xml:space="preserve"> and d</w:t>
      </w:r>
      <w:r>
        <w:rPr>
          <w:vertAlign w:val="subscript"/>
        </w:rPr>
        <w:t>l</w:t>
      </w:r>
      <w:r>
        <w:t xml:space="preserve"> are the difference in encoder counts since the last update. trans is the translation. d</w:t>
      </w:r>
      <w:r>
        <w:rPr>
          <w:vertAlign w:val="subscript"/>
        </w:rPr>
        <w:t>x</w:t>
      </w:r>
      <w:r>
        <w:t xml:space="preserve"> and d</w:t>
      </w:r>
      <w:r>
        <w:rPr>
          <w:vertAlign w:val="subscript"/>
        </w:rPr>
        <w:t>y</w:t>
      </w:r>
      <w:r>
        <w:t xml:space="preserve"> are the translation in the x and y directions. d</w:t>
      </w:r>
      <w:r>
        <w:rPr>
          <w:vertAlign w:val="subscript"/>
        </w:rPr>
        <w:t>Θ</w:t>
      </w:r>
      <w:r>
        <w:t xml:space="preserve"> is the rotation in theta, and Θ is the heading.</w:t>
      </w:r>
      <w:bookmarkEnd w:id="191"/>
    </w:p>
    <w:p w:rsidR="0053034D" w:rsidRDefault="00330422" w:rsidP="00CA427F">
      <w:r>
        <w:t>Further, r</w:t>
      </w:r>
      <w:r w:rsidR="0053034D">
        <w:t>elative localization requires no knowledge of the robot’s environment (such as a map), and it does not require the robot’s environment t</w:t>
      </w:r>
      <w:r w:rsidR="00624F7C">
        <w:t xml:space="preserve">o be instrumented with sensors </w:t>
      </w:r>
      <w:r w:rsidR="0053034D">
        <w:t>to track the robot</w:t>
      </w:r>
      <w:r w:rsidR="00624F7C">
        <w:t xml:space="preserve"> or beacons </w:t>
      </w:r>
      <w:r w:rsidR="0053034D">
        <w:t>for the robot to track</w:t>
      </w:r>
      <w:r w:rsidR="00624F7C">
        <w:t>. Relative l</w:t>
      </w:r>
      <w:r w:rsidR="0053034D">
        <w:t>ocalization can also be accomplished with relatively cheap sensors such as inertial measurement units (IMUs), optical flow sensors, and (in the case of wheeled vehicles) shaft encoders.</w:t>
      </w:r>
    </w:p>
    <w:p w:rsidR="0053034D" w:rsidRDefault="0053034D" w:rsidP="00CA427F">
      <w:r>
        <w:lastRenderedPageBreak/>
        <w:t>However, relative localization methods all accumulate</w:t>
      </w:r>
      <w:r w:rsidR="009B2620">
        <w:t xml:space="preserve"> error</w:t>
      </w:r>
      <w:r>
        <w:t xml:space="preserve"> over time. </w:t>
      </w:r>
      <w:r w:rsidR="00EB1F78">
        <w:t>Each update is performed with respect to the previous, and the sup</w:t>
      </w:r>
      <w:r w:rsidR="00624F7C">
        <w:t>er</w:t>
      </w:r>
      <w:r w:rsidR="00EB1F78">
        <w:t xml:space="preserve">position of successive errors causes the cumulative error to increase. </w:t>
      </w:r>
      <w:r>
        <w:t xml:space="preserve">The source of the error </w:t>
      </w:r>
      <w:r w:rsidR="009B2620">
        <w:t>may be physical, such as</w:t>
      </w:r>
      <w:r>
        <w:t xml:space="preserve"> wheel slip</w:t>
      </w:r>
      <w:r w:rsidR="009B2620">
        <w:t xml:space="preserve">, or computational, such as </w:t>
      </w:r>
      <w:r>
        <w:t>the non-linearity of the trigonometric function used to estimate the heading</w:t>
      </w:r>
      <w:r w:rsidR="009B2620">
        <w:t xml:space="preserve"> in </w:t>
      </w:r>
      <w:r w:rsidR="00521A1E">
        <w:fldChar w:fldCharType="begin"/>
      </w:r>
      <w:r w:rsidR="009B2620">
        <w:instrText xml:space="preserve"> REF _Ref353175861 \h </w:instrText>
      </w:r>
      <w:r w:rsidR="00521A1E">
        <w:fldChar w:fldCharType="separate"/>
      </w:r>
      <w:r w:rsidR="00732038">
        <w:t xml:space="preserve">Algorithm </w:t>
      </w:r>
      <w:r w:rsidR="00732038">
        <w:rPr>
          <w:noProof/>
        </w:rPr>
        <w:t>1</w:t>
      </w:r>
      <w:r w:rsidR="00521A1E">
        <w:fldChar w:fldCharType="end"/>
      </w:r>
      <w:r>
        <w:t>. A well-calibrated relative localization system with an accurate observer model will still accumulate error over time</w:t>
      </w:r>
      <w:r w:rsidR="00EB1F78">
        <w:t>,</w:t>
      </w:r>
      <w:r>
        <w:t xml:space="preserve"> and the estimated position of the robot will slowly diverge from the true position.</w:t>
      </w:r>
      <w:r w:rsidR="00624F7C">
        <w:t xml:space="preserve"> This was demonstrated using ABBY’s odometry system; see Section </w:t>
      </w:r>
      <w:r w:rsidR="00521A1E">
        <w:fldChar w:fldCharType="begin"/>
      </w:r>
      <w:r w:rsidR="00624F7C">
        <w:instrText xml:space="preserve"> REF _Ref353787516 \r </w:instrText>
      </w:r>
      <w:r w:rsidR="00521A1E">
        <w:fldChar w:fldCharType="separate"/>
      </w:r>
      <w:r w:rsidR="00732038">
        <w:t>6.1</w:t>
      </w:r>
      <w:r w:rsidR="00521A1E">
        <w:fldChar w:fldCharType="end"/>
      </w:r>
      <w:r w:rsidR="00624F7C">
        <w:t>.</w:t>
      </w:r>
    </w:p>
    <w:p w:rsidR="00E87BD2" w:rsidRDefault="00DB619F">
      <w:r>
        <w:t xml:space="preserve">Unlike relative localization, absolute localization does not accumulate error. </w:t>
      </w:r>
      <w:r w:rsidR="0053034D">
        <w:t xml:space="preserve">There are several different types of absolute localization methods that use different types of sensors. Some methods use external sensors, such as cameras </w:t>
      </w:r>
      <w:r w:rsidR="0053761C">
        <w:t xml:space="preserve">or </w:t>
      </w:r>
      <w:r w:rsidR="0053034D">
        <w:t>radio frequency (RF) tracking systems to monitor the robot’s position. In order for a robot to use these methods, the operating environment must have already been instrumented with the necessary sensors. Other methods use sensors on the robot to track features of the robot’s environment and compare them to a known map of the robot’s environment</w:t>
      </w:r>
      <w:r w:rsidR="00521A1E">
        <w:fldChar w:fldCharType="begin"/>
      </w:r>
      <w:r w:rsidR="00D804A3">
        <w:instrText xml:space="preserve"> ADDIN ZOTERO_ITEM CSL_CITATION {"citationID":"et8lpv7j2","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521A1E">
        <w:fldChar w:fldCharType="separate"/>
      </w:r>
      <w:r w:rsidR="00D804A3" w:rsidRPr="00D804A3">
        <w:t>[21]</w:t>
      </w:r>
      <w:r w:rsidR="00521A1E">
        <w:fldChar w:fldCharType="end"/>
      </w:r>
      <w:r w:rsidR="0053034D">
        <w:t>. Trackable</w:t>
      </w:r>
      <w:r w:rsidR="00967ECC">
        <w:t xml:space="preserve"> features </w:t>
      </w:r>
      <w:r w:rsidR="0053034D">
        <w:t>may already exist in the environment, such as ceiling lights in an office building, or may be added, such as position-coded labels on a warehouse floor.</w:t>
      </w:r>
      <w:r w:rsidR="00967ECC">
        <w:t xml:space="preserve"> </w:t>
      </w:r>
      <w:r w:rsidR="0053034D">
        <w:t xml:space="preserve">Systems with ranging sensors can track features of the geometry of the environment itself. To perform an update, all of these localization methods compare sensor data to a map or model of the environment to estimate the robot’s position. This means that they are dependent on an accurate map or model, which may not be possible in an environment with changing features. </w:t>
      </w:r>
      <w:r>
        <w:t>M</w:t>
      </w:r>
      <w:r w:rsidR="0053034D">
        <w:t xml:space="preserve">ethods </w:t>
      </w:r>
      <w:r>
        <w:t xml:space="preserve">using sensors onboard the robot </w:t>
      </w:r>
      <w:r w:rsidR="0053034D">
        <w:t>also depend on the environment having suitable features to localize against</w:t>
      </w:r>
      <w:r>
        <w:t xml:space="preserve">, which may not be </w:t>
      </w:r>
      <w:r>
        <w:lastRenderedPageBreak/>
        <w:t xml:space="preserve">true in </w:t>
      </w:r>
      <w:r w:rsidR="0053034D">
        <w:t>environments such as open fields</w:t>
      </w:r>
      <w:r w:rsidR="00624F7C">
        <w:t xml:space="preserve"> or</w:t>
      </w:r>
      <w:r w:rsidR="0053034D">
        <w:t xml:space="preserve"> environments with many repeated similar or identical features such as long hallways.</w:t>
      </w:r>
    </w:p>
    <w:p w:rsidR="00E87BD2" w:rsidRDefault="0053034D" w:rsidP="00E87BD2">
      <w:r>
        <w:t xml:space="preserve">Although most absolute localization methods require an </w:t>
      </w:r>
      <w:r w:rsidR="006B701A" w:rsidRPr="006B701A">
        <w:rPr>
          <w:i/>
        </w:rPr>
        <w:t>a priori</w:t>
      </w:r>
      <w:r>
        <w:t xml:space="preserve"> map (or model) of the environment, one class of absolute localization methods perform</w:t>
      </w:r>
      <w:r w:rsidR="0001389D">
        <w:t>s</w:t>
      </w:r>
      <w:r>
        <w:t xml:space="preserve"> simultaneous localization and mapping (SLAM). SLAM algorithms begin with no map of the robot’s environment and incrementally build one as they explore. </w:t>
      </w:r>
      <w:r w:rsidR="006B59B9">
        <w:t>A</w:t>
      </w:r>
      <w:r>
        <w:t xml:space="preserve"> SLAM algorithm using a LIDAR can exploit partially-overlapping LIDAR scans to register new scans with respect to previous scans. The translation and rotation required to register the scan can be used to determine the robot’s position with respect to the previous position. Each new scan increases the known region of the environment, slowly building a map</w:t>
      </w:r>
      <w:r w:rsidR="00521A1E">
        <w:fldChar w:fldCharType="begin"/>
      </w:r>
      <w:r w:rsidR="00D804A3">
        <w:instrText xml:space="preserve"> ADDIN ZOTERO_ITEM CSL_CITATION {"citationID":"1fqmeqfrp4","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521A1E">
        <w:fldChar w:fldCharType="separate"/>
      </w:r>
      <w:r w:rsidR="00D804A3" w:rsidRPr="00D804A3">
        <w:t>[21]</w:t>
      </w:r>
      <w:r w:rsidR="00521A1E">
        <w:fldChar w:fldCharType="end"/>
      </w:r>
      <w:r>
        <w:t>.</w:t>
      </w:r>
    </w:p>
    <w:p w:rsidR="00E87BD2" w:rsidRDefault="00E87BD2" w:rsidP="00E87BD2">
      <w:r>
        <w:t xml:space="preserve">ABBY’s sensor suite contains several sensors that can be used for localization. The encoders on the wheels are well-suited for odometry. The LIDAR and the Kinect depth camera can both be used for absolute localization using a number of methods, including both SLAM and </w:t>
      </w:r>
      <w:r w:rsidRPr="00074C86">
        <w:rPr>
          <w:i/>
        </w:rPr>
        <w:t>a priori</w:t>
      </w:r>
      <w:r>
        <w:t xml:space="preserve"> map localization algorithms. In addition, the Kinect camera could be used for localization based on patterns on the floor. Of these possible methods, odometry was chosen for relative localization, and Adaptive Monte Carlo Localization (AMCL) using LIDAR scans and an </w:t>
      </w:r>
      <w:r w:rsidRPr="00074C86">
        <w:rPr>
          <w:i/>
        </w:rPr>
        <w:t>a priori</w:t>
      </w:r>
      <w:r>
        <w:t xml:space="preserve"> 2D occupancy grid map was chosen for absolute localization.</w:t>
      </w:r>
    </w:p>
    <w:p w:rsidR="00915506" w:rsidRDefault="00E87BD2">
      <w:r>
        <w:t>ABBY uses odometry from the encoders on the wheels for relative localization. The physical state observer runs under the real time operating system on the cRIO, and publishes pose estimates with uncertainty (represented as covariance) to the ROS system at 50 Hz. Relatively high frequency updates to the robot’s pose are required as an input to the local planner, which generates velocity pairs at a rate of 12 Hz.</w:t>
      </w:r>
    </w:p>
    <w:p w:rsidR="0053034D" w:rsidRDefault="00E87BD2">
      <w:r>
        <w:lastRenderedPageBreak/>
        <w:t xml:space="preserve">A SLAM algorithm was considered for absolute localization on ABBY. Because SLAM does not require an </w:t>
      </w:r>
      <w:r w:rsidRPr="004637A6">
        <w:rPr>
          <w:i/>
        </w:rPr>
        <w:t>a priori</w:t>
      </w:r>
      <w:r>
        <w:t xml:space="preserve"> map, it would be easy to install a SLAMing robot in a novel environment. </w:t>
      </w:r>
      <w:r w:rsidR="00915506">
        <w:t>Maps were generated by ABBY using the LIDAR and the gmapping SLAM package</w:t>
      </w:r>
      <w:r w:rsidR="00521A1E">
        <w:fldChar w:fldCharType="begin"/>
      </w:r>
      <w:r w:rsidR="00D804A3">
        <w:instrText xml:space="preserve"> ADDIN ZOTERO_ITEM CSL_CITATION {"citationID":"1m6o6sukhm","properties":{"formattedCitation":"[22]","plainCitation":"[22]"},"citationItems":[{"id":57,"uris":["http://zotero.org/users/1284010/items/8IHA8WJV"],"uri":["http://zotero.org/users/1284010/items/8IHA8WJV"],"itemData":{"id":57,"type":"webpage","title":"GMapping","abstract":"GMapping is a highly efficient Rao-Blackwellized particle filer to learn grid maps from laser range data.","URL":"http://www.openslam.org/gmapping.html","author":[{"family":"Giorgio Grisetti","given":""},{"family":"Cyrill Stachness","given":""},{"family":"Wolfram Burgard","given":""}],"accessed":{"date-parts":[[2013,2,17]]}}}],"schema":"https://github.com/citation-style-language/schema/raw/master/csl-citation.json"} </w:instrText>
      </w:r>
      <w:r w:rsidR="00521A1E">
        <w:fldChar w:fldCharType="separate"/>
      </w:r>
      <w:r w:rsidR="00D804A3" w:rsidRPr="00D804A3">
        <w:t>[22]</w:t>
      </w:r>
      <w:r w:rsidR="00521A1E">
        <w:fldChar w:fldCharType="end"/>
      </w:r>
      <w:r w:rsidR="00915506">
        <w:t xml:space="preserve">. Gmapping uses a Rao-Blackwellized particle filter to generate maps as it localizes. </w:t>
      </w:r>
      <w:r>
        <w:t>G</w:t>
      </w:r>
      <w:r w:rsidR="00915506">
        <w:t xml:space="preserve">mapping on ABBY was unable to reliably traverse doorways without </w:t>
      </w:r>
      <w:r>
        <w:t xml:space="preserve">introducing </w:t>
      </w:r>
      <w:r w:rsidR="00915506">
        <w:t>error. This was sufficient reason not to use it for localization.</w:t>
      </w:r>
    </w:p>
    <w:p w:rsidR="0053034D" w:rsidRDefault="00E87BD2" w:rsidP="00CA427F">
      <w:r>
        <w:t xml:space="preserve">Instead, the maps were manually cleaned up using image editing software and used as </w:t>
      </w:r>
      <w:r w:rsidR="006B701A" w:rsidRPr="006B701A">
        <w:rPr>
          <w:i/>
        </w:rPr>
        <w:t>a priori</w:t>
      </w:r>
      <w:r>
        <w:t xml:space="preserve"> maps for AMCL. </w:t>
      </w:r>
      <w:r w:rsidR="0053034D">
        <w:t>AMCL is an absolute localization method that models the robot's pose as a probability distribution</w:t>
      </w:r>
      <w:r w:rsidR="00521A1E">
        <w:fldChar w:fldCharType="begin"/>
      </w:r>
      <w:r w:rsidR="00D804A3">
        <w:instrText xml:space="preserve"> ADDIN ZOTERO_ITEM CSL_CITATION {"citationID":"5tgokcujt","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521A1E">
        <w:fldChar w:fldCharType="separate"/>
      </w:r>
      <w:r w:rsidR="00D804A3" w:rsidRPr="00D804A3">
        <w:t>[21]</w:t>
      </w:r>
      <w:r w:rsidR="00521A1E">
        <w:fldChar w:fldCharType="end"/>
      </w:r>
      <w:r w:rsidR="0053034D">
        <w:t xml:space="preserve">. The robot's pose is considered probabilistic to represent the uncertainty of the sensor measurements used to determine the pose. </w:t>
      </w:r>
      <w:r w:rsidR="00C26887">
        <w:t>ABBY</w:t>
      </w:r>
      <w:r w:rsidR="0053034D">
        <w:t xml:space="preserve"> uses AMCL to match LIDAR scans to an </w:t>
      </w:r>
      <w:r w:rsidR="0053034D">
        <w:rPr>
          <w:i/>
          <w:iCs/>
        </w:rPr>
        <w:t>a priori</w:t>
      </w:r>
      <w:r w:rsidR="0053034D">
        <w:t xml:space="preserve"> map.</w:t>
      </w:r>
      <w:r w:rsidR="006F1159">
        <w:t xml:space="preserve"> </w:t>
      </w:r>
      <w:r w:rsidR="0053034D">
        <w:t xml:space="preserve">AMCL can theoretically solve the “wake-up robot problem,” in which the robot is initialized with no estimated pose. However, testing with </w:t>
      </w:r>
      <w:r w:rsidR="00C26887">
        <w:t>ABBY</w:t>
      </w:r>
      <w:r w:rsidR="0053034D">
        <w:t xml:space="preserve"> showed that AMCL could not reliably solve this problem, and would often converge on a false pose estimate. Instead, </w:t>
      </w:r>
      <w:r w:rsidR="00C26887">
        <w:t>ABBY</w:t>
      </w:r>
      <w:r w:rsidR="0053034D">
        <w:t xml:space="preserve"> is initialized to a pose at or near the true pose, with sufficiently large covariance that the true pose is within the likely region of the estimated pose. As the robot runs, the pose estimate will converge on the true pose. </w:t>
      </w:r>
      <w:r w:rsidR="00BF5F27">
        <w:t xml:space="preserve">On ABBY, </w:t>
      </w:r>
      <w:r w:rsidR="006F1159">
        <w:t>each</w:t>
      </w:r>
      <w:r w:rsidR="0053034D">
        <w:t xml:space="preserve"> pose update from AMCL takes approximately </w:t>
      </w:r>
      <w:r w:rsidR="008C03F5">
        <w:t>200</w:t>
      </w:r>
      <w:r w:rsidR="0053034D">
        <w:t xml:space="preserve"> milliseconds, </w:t>
      </w:r>
      <w:r w:rsidR="00A215EB">
        <w:t>so</w:t>
      </w:r>
      <w:r w:rsidR="0053034D">
        <w:t xml:space="preserve"> it can run no faster than </w:t>
      </w:r>
      <w:r w:rsidR="008C03F5">
        <w:t>5</w:t>
      </w:r>
      <w:r w:rsidR="0053034D">
        <w:t xml:space="preserve"> Hz.</w:t>
      </w:r>
    </w:p>
    <w:p w:rsidR="00A77258" w:rsidRDefault="00967ECC" w:rsidP="00CA427F">
      <w:r>
        <w:t>C</w:t>
      </w:r>
      <w:r w:rsidR="0053034D">
        <w:t xml:space="preserve">ombining odometry with AMCL yields results that are better than either one alone. Because AMCL takes so long to compute, it cannot be used to approximate continuous localization. </w:t>
      </w:r>
      <w:r w:rsidR="00D91C43">
        <w:t xml:space="preserve">The local planner for the mobile base updates at 12 Hz, which is faster than AMCL can update. </w:t>
      </w:r>
      <w:r w:rsidR="0053034D">
        <w:t xml:space="preserve">Whereas odometry is more suitable for the local planner, the error it accumulates as the robot runs eventually makes it </w:t>
      </w:r>
      <w:r w:rsidR="00A77258">
        <w:t>unsuitable for global planning.</w:t>
      </w:r>
    </w:p>
    <w:p w:rsidR="00A77258" w:rsidRDefault="00A77258" w:rsidP="00A77258">
      <w:pPr>
        <w:pStyle w:val="Caption"/>
        <w:jc w:val="center"/>
      </w:pPr>
      <w:r>
        <w:rPr>
          <w:i w:val="0"/>
          <w:iCs w:val="0"/>
          <w:noProof/>
          <w:lang w:bidi="ar-SA"/>
        </w:rPr>
        <w:lastRenderedPageBreak/>
        <w:drawing>
          <wp:inline distT="0" distB="0" distL="0" distR="0">
            <wp:extent cx="3899996"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om frames.png"/>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99996" cy="3657600"/>
                    </a:xfrm>
                    <a:prstGeom prst="rect">
                      <a:avLst/>
                    </a:prstGeom>
                  </pic:spPr>
                </pic:pic>
              </a:graphicData>
            </a:graphic>
          </wp:inline>
        </w:drawing>
      </w:r>
    </w:p>
    <w:p w:rsidR="00A77258" w:rsidRDefault="00A77258" w:rsidP="00A77258">
      <w:pPr>
        <w:pStyle w:val="Caption"/>
      </w:pPr>
      <w:bookmarkStart w:id="192" w:name="_Ref353778824"/>
      <w:bookmarkStart w:id="193" w:name="_Toc353973926"/>
      <w:r>
        <w:t xml:space="preserve">Figure </w:t>
      </w:r>
      <w:r w:rsidR="00521A1E">
        <w:fldChar w:fldCharType="begin"/>
      </w:r>
      <w:r>
        <w:instrText xml:space="preserve"> SEQ Figure \* ARABIC </w:instrText>
      </w:r>
      <w:r w:rsidR="00521A1E">
        <w:fldChar w:fldCharType="separate"/>
      </w:r>
      <w:r w:rsidR="00732038">
        <w:rPr>
          <w:noProof/>
        </w:rPr>
        <w:t>11</w:t>
      </w:r>
      <w:r w:rsidR="00521A1E">
        <w:fldChar w:fldCharType="end"/>
      </w:r>
      <w:bookmarkEnd w:id="192"/>
      <w:r>
        <w:t>: The map, odometry, and base frames of the robot localization system.</w:t>
      </w:r>
      <w:r w:rsidR="0001389D">
        <w:t xml:space="preserve"> The transform from the world frame map to the odometry frame, generated by AMCL, cancels out the accumulated error in the transform from the odometry frame to the robot's base frame, generated by odometry.</w:t>
      </w:r>
      <w:bookmarkEnd w:id="193"/>
    </w:p>
    <w:p w:rsidR="0053034D" w:rsidRDefault="00B60E2F" w:rsidP="00CA427F">
      <w:r>
        <w:t>The results of</w:t>
      </w:r>
      <w:r w:rsidR="0053034D">
        <w:t xml:space="preserve"> two methods</w:t>
      </w:r>
      <w:r>
        <w:t xml:space="preserve"> are fused by storing</w:t>
      </w:r>
      <w:r w:rsidR="0053034D">
        <w:t xml:space="preserve"> two transforms in the robot’s TF tree</w:t>
      </w:r>
      <w:r>
        <w:t xml:space="preserve">, as shown in </w:t>
      </w:r>
      <w:r w:rsidR="00521A1E">
        <w:fldChar w:fldCharType="begin"/>
      </w:r>
      <w:r w:rsidR="002F3F95">
        <w:instrText xml:space="preserve"> REF _Ref353778824 </w:instrText>
      </w:r>
      <w:r w:rsidR="00521A1E">
        <w:fldChar w:fldCharType="separate"/>
      </w:r>
      <w:r w:rsidR="00732038">
        <w:t xml:space="preserve">Figure </w:t>
      </w:r>
      <w:r w:rsidR="00732038">
        <w:rPr>
          <w:noProof/>
        </w:rPr>
        <w:t>11</w:t>
      </w:r>
      <w:r w:rsidR="00521A1E">
        <w:rPr>
          <w:noProof/>
        </w:rPr>
        <w:fldChar w:fldCharType="end"/>
      </w:r>
      <w:r w:rsidR="00851713">
        <w:t xml:space="preserve">. </w:t>
      </w:r>
      <w:r w:rsidR="0053034D">
        <w:t xml:space="preserve">One transform is between the robot’s </w:t>
      </w:r>
      <w:r w:rsidR="006B701A" w:rsidRPr="006B701A">
        <w:rPr>
          <w:rFonts w:ascii="Consolas" w:hAnsi="Consolas" w:cs="Consolas"/>
        </w:rPr>
        <w:t>base_link</w:t>
      </w:r>
      <w:r w:rsidR="0053034D">
        <w:t xml:space="preserve"> (a coordinate frame with its origin on the floor between the robot’s wheels) to its parent, the odometric frame </w:t>
      </w:r>
      <w:r w:rsidR="006B701A" w:rsidRPr="006B701A">
        <w:rPr>
          <w:rFonts w:ascii="Consolas" w:hAnsi="Consolas" w:cs="Consolas"/>
        </w:rPr>
        <w:t>odom</w:t>
      </w:r>
      <w:r w:rsidR="0053034D">
        <w:t xml:space="preserve">. This transform is updated by the odometric state estimator on the cRIO at </w:t>
      </w:r>
      <w:r w:rsidR="003330B7">
        <w:t>50 Hz</w:t>
      </w:r>
      <w:r w:rsidR="0053034D">
        <w:t xml:space="preserve"> and provides a</w:t>
      </w:r>
      <w:r w:rsidR="00D91C43">
        <w:t xml:space="preserve"> higher resolution </w:t>
      </w:r>
      <w:r w:rsidR="0053034D">
        <w:t xml:space="preserve">position estimate. Local planning is performed in the </w:t>
      </w:r>
      <w:r w:rsidR="006B701A" w:rsidRPr="006B701A">
        <w:rPr>
          <w:rFonts w:ascii="Consolas" w:hAnsi="Consolas" w:cs="Consolas"/>
        </w:rPr>
        <w:t>odom</w:t>
      </w:r>
      <w:r w:rsidR="0053034D">
        <w:t xml:space="preserve"> frame. The top level transform is from the </w:t>
      </w:r>
      <w:r w:rsidR="006B701A" w:rsidRPr="006B701A">
        <w:rPr>
          <w:rFonts w:ascii="Consolas" w:hAnsi="Consolas" w:cs="Consolas"/>
        </w:rPr>
        <w:t>map</w:t>
      </w:r>
      <w:r w:rsidR="0053034D">
        <w:t xml:space="preserve"> frame (the absolute coordinate system) to the </w:t>
      </w:r>
      <w:r w:rsidR="006B701A" w:rsidRPr="006B701A">
        <w:rPr>
          <w:rFonts w:ascii="Consolas" w:hAnsi="Consolas" w:cs="Consolas"/>
        </w:rPr>
        <w:t>odom</w:t>
      </w:r>
      <w:r w:rsidR="0053034D">
        <w:t xml:space="preserve"> frame. This transform is updated by AMCL, which runs an update every time the robot moves more than 0.05 meters in translation or 0.1 radians in </w:t>
      </w:r>
      <w:r w:rsidR="0053034D">
        <w:lastRenderedPageBreak/>
        <w:t xml:space="preserve">rotation. On each AMCL update, the transform from the </w:t>
      </w:r>
      <w:r w:rsidR="006B701A" w:rsidRPr="006B701A">
        <w:rPr>
          <w:rFonts w:ascii="Consolas" w:hAnsi="Consolas" w:cs="Consolas"/>
        </w:rPr>
        <w:t>map</w:t>
      </w:r>
      <w:r w:rsidR="0053034D">
        <w:t xml:space="preserve"> to </w:t>
      </w:r>
      <w:r w:rsidR="006B701A" w:rsidRPr="006B701A">
        <w:rPr>
          <w:rFonts w:ascii="Consolas" w:hAnsi="Consolas" w:cs="Consolas"/>
        </w:rPr>
        <w:t>odom</w:t>
      </w:r>
      <w:r w:rsidR="0053034D">
        <w:t xml:space="preserve"> frame change</w:t>
      </w:r>
      <w:r w:rsidR="00D91C43">
        <w:t>s</w:t>
      </w:r>
      <w:r w:rsidR="0053034D">
        <w:t xml:space="preserve"> such that it cancels out any error in the tran</w:t>
      </w:r>
      <w:r w:rsidR="00A77258">
        <w:t>s</w:t>
      </w:r>
      <w:r w:rsidR="0053034D">
        <w:t xml:space="preserve">form from the </w:t>
      </w:r>
      <w:r w:rsidR="006B701A" w:rsidRPr="006B701A">
        <w:rPr>
          <w:rFonts w:ascii="Consolas" w:hAnsi="Consolas" w:cs="Consolas"/>
        </w:rPr>
        <w:t>odom</w:t>
      </w:r>
      <w:r w:rsidR="0053034D">
        <w:t xml:space="preserve"> frame to the robot's </w:t>
      </w:r>
      <w:r w:rsidR="006B701A" w:rsidRPr="006B701A">
        <w:rPr>
          <w:rFonts w:ascii="Consolas" w:hAnsi="Consolas" w:cs="Consolas"/>
        </w:rPr>
        <w:t>base_link</w:t>
      </w:r>
      <w:r w:rsidR="0053034D">
        <w:t>. Over a long period of operation</w:t>
      </w:r>
      <w:r w:rsidR="00F15635">
        <w:t>,</w:t>
      </w:r>
      <w:r w:rsidR="0053034D">
        <w:t xml:space="preserve"> the </w:t>
      </w:r>
      <w:r w:rsidR="006B701A" w:rsidRPr="006B701A">
        <w:rPr>
          <w:rFonts w:ascii="Consolas" w:hAnsi="Consolas" w:cs="Consolas"/>
        </w:rPr>
        <w:t>odom</w:t>
      </w:r>
      <w:r w:rsidR="0053034D">
        <w:t xml:space="preserve"> transform may accumulate significant error, but the transform from the </w:t>
      </w:r>
      <w:r w:rsidR="006B701A" w:rsidRPr="006B701A">
        <w:rPr>
          <w:rFonts w:ascii="Consolas" w:hAnsi="Consolas" w:cs="Consolas"/>
        </w:rPr>
        <w:t>map</w:t>
      </w:r>
      <w:r w:rsidR="0053034D">
        <w:t xml:space="preserve"> frame to the </w:t>
      </w:r>
      <w:r w:rsidR="006B701A" w:rsidRPr="006B701A">
        <w:rPr>
          <w:rFonts w:ascii="Consolas" w:hAnsi="Consolas" w:cs="Consolas"/>
        </w:rPr>
        <w:t>base_link</w:t>
      </w:r>
      <w:r w:rsidR="0053034D">
        <w:t xml:space="preserve"> remains accurate because of the absolute localization updates.</w:t>
      </w:r>
    </w:p>
    <w:p w:rsidR="00E141B1" w:rsidRDefault="0053034D">
      <w:pPr>
        <w:pStyle w:val="Heading3"/>
      </w:pPr>
      <w:bookmarkStart w:id="194" w:name="_Toc351559258"/>
      <w:bookmarkStart w:id="195" w:name="_Toc353177982"/>
      <w:bookmarkStart w:id="196" w:name="_Toc352798803"/>
      <w:bookmarkStart w:id="197" w:name="_Toc353440069"/>
      <w:bookmarkStart w:id="198" w:name="_Toc353973886"/>
      <w:r>
        <w:t>Mobile Base Trajectory Planning</w:t>
      </w:r>
      <w:bookmarkEnd w:id="194"/>
      <w:bookmarkEnd w:id="195"/>
      <w:bookmarkEnd w:id="196"/>
      <w:bookmarkEnd w:id="197"/>
      <w:bookmarkEnd w:id="198"/>
    </w:p>
    <w:p w:rsidR="0053034D" w:rsidRDefault="0053034D" w:rsidP="00CA427F">
      <w:r>
        <w:t>One of the major tasks for a mobile robot is navigation through its environment. In an industrial application, the location may be retrieved from an inventory database, or it may be specified by a human operator, but the robot's task is the same. From its current location, the robot must plan a path to another location in its environment. The path must avoid obstacles, and it should be as direct and efficient as possible. The robot must then generate a trajectory to follow the path and travel to the goal location. The trajectory cannot violate the dynamic constraints of the robot. Given a trajectory, the robot must execute it by controlling the actuators as accurately as possible to adhere to the desired path and trajectory.</w:t>
      </w:r>
    </w:p>
    <w:p w:rsidR="0053034D" w:rsidRDefault="0053034D" w:rsidP="00CA427F">
      <w:r>
        <w:t xml:space="preserve">Speed control on </w:t>
      </w:r>
      <w:r w:rsidR="00C26887">
        <w:t>ABBY</w:t>
      </w:r>
      <w:r w:rsidR="00967ECC">
        <w:t xml:space="preserve"> </w:t>
      </w:r>
      <w:r w:rsidR="00F15635">
        <w:t xml:space="preserve">was </w:t>
      </w:r>
      <w:r>
        <w:t>implemented</w:t>
      </w:r>
      <w:r w:rsidR="00F15635">
        <w:t xml:space="preserve"> by previous researchers</w:t>
      </w:r>
      <w:r>
        <w:t xml:space="preserve"> as a pair of PID controllers, one for each wheel. The PID controllers are implemented on the cRIO's FPGA for speed and robustness, with loop closure rates of 100 Hz.</w:t>
      </w:r>
      <w:r w:rsidR="00CE35EE">
        <w:t xml:space="preserve"> A simple geometric algorithm (see </w:t>
      </w:r>
      <w:r w:rsidR="00F15635">
        <w:t>Equations 1 and 2</w:t>
      </w:r>
      <w:r w:rsidR="00CE35EE">
        <w:t>)</w:t>
      </w:r>
      <w:r>
        <w:t xml:space="preserve">, implemented on the cRIO's PowerPC processor, is used to convert twist-style commands (forward and rotational speed) into speed </w:t>
      </w:r>
      <w:r w:rsidR="00F15635">
        <w:t xml:space="preserve">setpoints </w:t>
      </w:r>
      <w:r>
        <w:t xml:space="preserve">for each wheel. </w:t>
      </w:r>
      <w:r w:rsidR="00F15635">
        <w:t xml:space="preserve">Each PID controller's setpoint is specified in meters/second and its output is an 8-bit signed integer </w:t>
      </w:r>
      <w:r>
        <w:t xml:space="preserve">These signed integers represent the desired voltage to be output by the Sabertooth motor controller, with -127 being full reverse and 127 being full </w:t>
      </w:r>
      <w:r>
        <w:lastRenderedPageBreak/>
        <w:t xml:space="preserve">forward. Since the Sabertooth motor controller can vary its voltage output from -24 volts to 24 volts, the 7 bits of speed resolution in each direction correspond to a voltage output resolution of about 189mV. The PID controllers on </w:t>
      </w:r>
      <w:r w:rsidR="00C26887">
        <w:t>ABBY</w:t>
      </w:r>
      <w:r>
        <w:t xml:space="preserve"> were originally tuned for another </w:t>
      </w:r>
      <w:r w:rsidR="001B254E">
        <w:t>robot with</w:t>
      </w:r>
      <w:r w:rsidR="00B01C88">
        <w:t xml:space="preserve"> the same mobility platform but</w:t>
      </w:r>
      <w:r w:rsidR="001B254E">
        <w:t xml:space="preserve"> a different weight distribution</w:t>
      </w:r>
      <w:r w:rsidR="00521A1E">
        <w:fldChar w:fldCharType="begin"/>
      </w:r>
      <w:r w:rsidR="00D804A3">
        <w:instrText xml:space="preserve"> ADDIN ZOTERO_ITEM CSL_CITATION {"citationID":"28k03e7o82","properties":{"formattedCitation":"[23]","plainCitation":"[23]"},"citationItems":[{"id":164,"uris":["http://zotero.org/users/1284010/items/EK2R7ZID"],"uri":["http://zotero.org/users/1284010/items/EK2R7ZID"],"itemData":{"id":164,"type":"report","title":"ALEN","publisher":"IGVC","URL":"http://www.igvc.org/design/2009/Case%20Western%20Reserve%20University%20-%20Alen.pdf","author":[{"family":"Tony Yanick","given":""},{"family":"Chase Nemeth","given":""},{"family":"Beom Koh","given":""},{"family":"Avinash Karamchandani","given":""}],"issued":{"date-parts":[[2009]]}}}],"schema":"https://github.com/citation-style-language/schema/raw/master/csl-citation.json"} </w:instrText>
      </w:r>
      <w:r w:rsidR="00521A1E">
        <w:fldChar w:fldCharType="separate"/>
      </w:r>
      <w:r w:rsidR="00D804A3" w:rsidRPr="00D804A3">
        <w:t>[23]</w:t>
      </w:r>
      <w:r w:rsidR="00521A1E">
        <w:fldChar w:fldCharType="end"/>
      </w:r>
      <w:r>
        <w:t>.</w:t>
      </w:r>
      <w:r w:rsidR="001B254E">
        <w:t xml:space="preserve"> With </w:t>
      </w:r>
      <w:r w:rsidR="00B01C88">
        <w:t>some</w:t>
      </w:r>
      <w:r w:rsidR="001B254E">
        <w:t xml:space="preserve"> retuning, </w:t>
      </w:r>
      <w:r w:rsidR="00C26887">
        <w:t>ABBY</w:t>
      </w:r>
      <w:r w:rsidR="00AF4C15">
        <w:t>'s</w:t>
      </w:r>
      <w:r>
        <w:t xml:space="preserve"> minimum achievable forward/reverse speed is </w:t>
      </w:r>
      <w:r w:rsidR="00E8726A">
        <w:t>0.1</w:t>
      </w:r>
      <w:r>
        <w:t xml:space="preserve"> m/s and minimum rotational speed is </w:t>
      </w:r>
      <w:r w:rsidR="00E8726A">
        <w:t>0.35</w:t>
      </w:r>
      <w:r>
        <w:t xml:space="preserve"> rad/sec</w:t>
      </w:r>
      <w:r w:rsidR="001B254E">
        <w:t>; other robots based on</w:t>
      </w:r>
      <w:r w:rsidR="00EA6766">
        <w:t xml:space="preserve"> the same mobility platform </w:t>
      </w:r>
      <w:r w:rsidR="001B254E">
        <w:t>were</w:t>
      </w:r>
      <w:r>
        <w:t xml:space="preserve"> able to achieve</w:t>
      </w:r>
      <w:r w:rsidR="008F79CC">
        <w:t xml:space="preserve"> </w:t>
      </w:r>
      <w:r>
        <w:t>0.1 m/second and 0.1 radians/second respectively.</w:t>
      </w:r>
    </w:p>
    <w:p w:rsidR="0053034D" w:rsidRPr="004719AB" w:rsidRDefault="00521A1E" w:rsidP="00CA427F">
      <w:pPr>
        <w:pStyle w:val="Equation"/>
      </w:pPr>
      <m:oMath>
        <m:sSub>
          <m:sSubPr>
            <m:ctrlPr/>
          </m:sSubPr>
          <m:e>
            <m:r>
              <m:t>v</m:t>
            </m:r>
          </m:e>
          <m:sub>
            <m:r>
              <m:t>left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fldChar w:fldCharType="begin"/>
      </w:r>
      <w:r w:rsidR="00CA427F">
        <w:instrText xml:space="preserve"> SEQ Equation \* ARABIC </w:instrText>
      </w:r>
      <w:r>
        <w:fldChar w:fldCharType="separate"/>
      </w:r>
      <w:r w:rsidR="00732038">
        <w:t>1</w:t>
      </w:r>
      <w:r>
        <w:fldChar w:fldCharType="end"/>
      </w:r>
    </w:p>
    <w:p w:rsidR="00CE35EE" w:rsidRDefault="00521A1E" w:rsidP="00CA427F">
      <w:pPr>
        <w:pStyle w:val="Equation"/>
      </w:pPr>
      <m:oMath>
        <m:sSub>
          <m:sSubPr>
            <m:ctrlPr/>
          </m:sSubPr>
          <m:e>
            <m:r>
              <m:t>v</m:t>
            </m:r>
          </m:e>
          <m:sub>
            <m:r>
              <m:t>right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fldChar w:fldCharType="begin"/>
      </w:r>
      <w:r w:rsidR="00CA427F">
        <w:instrText xml:space="preserve"> SEQ Equation \* ARABIC </w:instrText>
      </w:r>
      <w:r>
        <w:fldChar w:fldCharType="separate"/>
      </w:r>
      <w:r w:rsidR="00732038">
        <w:t>2</w:t>
      </w:r>
      <w:r>
        <w:fldChar w:fldCharType="end"/>
      </w:r>
    </w:p>
    <w:p w:rsidR="0053034D" w:rsidRDefault="0053034D" w:rsidP="00CA427F">
      <w:r>
        <w:t xml:space="preserve">The higher-level components of navigation are path and trajectory planning. Path planning is the task of determining a path from the robot's current location to a desired pose. Trajectory planning takes the path and determines a series of velocity commands to move the robot through the path without violating the acceleration and velocity constraints of the robot. On </w:t>
      </w:r>
      <w:r w:rsidR="00C26887">
        <w:t>ABBY</w:t>
      </w:r>
      <w:r>
        <w:t>, these tasks are performed by a global and a local planner, respectively.</w:t>
      </w:r>
    </w:p>
    <w:p w:rsidR="0053034D" w:rsidRDefault="001B1C15" w:rsidP="00CA427F">
      <w:r>
        <w:t>NavFn</w:t>
      </w:r>
      <w:r w:rsidR="00521A1E">
        <w:fldChar w:fldCharType="begin"/>
      </w:r>
      <w:r w:rsidR="00D804A3">
        <w:instrText xml:space="preserve"> ADDIN ZOTERO_ITEM CSL_CITATION {"citationID":"2ep3h8p661","properties":{"formattedCitation":"[24]","plainCitation":"[24]"},"citationItems":[{"id":2,"uris":["http://zotero.org/users/1284010/items/4A6N49GE"],"uri":["http://zotero.org/users/1284010/items/4A6N49GE"],"itemData":{"id":2,"type":"webpage","title":"navfn - ROS Wiki","URL":"http://www.ros.org/wiki/navfn","accessed":{"date-parts":[[2013,2,13]]}}}],"schema":"https://github.com/citation-style-language/schema/raw/master/csl-citation.json"} </w:instrText>
      </w:r>
      <w:r w:rsidR="00521A1E">
        <w:fldChar w:fldCharType="separate"/>
      </w:r>
      <w:r w:rsidR="00D804A3" w:rsidRPr="00D804A3">
        <w:t>[24]</w:t>
      </w:r>
      <w:r w:rsidR="00521A1E">
        <w:fldChar w:fldCharType="end"/>
      </w:r>
      <w:r w:rsidR="0053034D">
        <w:t>, the global planner node</w:t>
      </w:r>
      <w:r w:rsidR="0022684D">
        <w:t xml:space="preserve"> available in the ROS navigation stack, </w:t>
      </w:r>
      <w:r w:rsidR="0053034D">
        <w:t xml:space="preserve">operates on a grid-based global costmap populated by data from the LIDAR. Given a desired pose, NavFn finds a minimum-cost </w:t>
      </w:r>
      <w:r>
        <w:t>path using Djikstra's algorithm</w:t>
      </w:r>
      <w:r w:rsidR="00521A1E">
        <w:fldChar w:fldCharType="begin"/>
      </w:r>
      <w:r w:rsidR="00D804A3">
        <w:instrText xml:space="preserve"> ADDIN ZOTERO_ITEM CSL_CITATION {"citationID":"178hoj9t5i","properties":{"formattedCitation":"[25]","plainCitation":"[25]"},"citationItems":[{"id":77,"uris":["http://zotero.org/users/1284010/items/GZN72UEN"],"uri":["http://zotero.org/users/1284010/items/GZN72UEN"],"itemData":{"id":77,"type":"article-journal","title":"A note on two problems in connexion with graphs","container-title":"Numerische Mathematik","page":"269-271","volume":"1","issue":"1","source":"link.springer.com","DOI":"10.1007/BF01386390","ISSN":"0029-599X, 0945-3245","journalAbbreviation":"Numer. Math.","language":"en","author":[{"family":"Dijkstra","given":"E. W."}],"issued":{"date-parts":[[1959,12,1]]},"accessed":{"date-parts":[[2013,2,19]]}}}],"schema":"https://github.com/citation-style-language/schema/raw/master/csl-citation.json"} </w:instrText>
      </w:r>
      <w:r w:rsidR="00521A1E">
        <w:fldChar w:fldCharType="separate"/>
      </w:r>
      <w:r w:rsidR="00D804A3" w:rsidRPr="00D804A3">
        <w:t>[25]</w:t>
      </w:r>
      <w:r w:rsidR="00521A1E">
        <w:fldChar w:fldCharType="end"/>
      </w:r>
      <w:r w:rsidR="0053034D">
        <w:t>. This path is defin</w:t>
      </w:r>
      <w:r w:rsidR="00EA6766">
        <w:t xml:space="preserve">ed as a series of intermediate </w:t>
      </w:r>
      <w:r w:rsidR="0053034D">
        <w:t>robot poses along the path. NavFn successfully plan</w:t>
      </w:r>
      <w:r w:rsidR="0022684D">
        <w:t>s</w:t>
      </w:r>
      <w:r w:rsidR="0053034D">
        <w:t xml:space="preserve"> paths for </w:t>
      </w:r>
      <w:r w:rsidR="00C26887">
        <w:t>ABBY</w:t>
      </w:r>
      <w:r w:rsidR="0053034D">
        <w:t xml:space="preserve"> in relatively open environments, but because it assumes a circular robot base, it will sometimes plan impossible paths in crowded environments.</w:t>
      </w:r>
    </w:p>
    <w:p w:rsidR="0053034D" w:rsidRDefault="0053034D" w:rsidP="00CA427F">
      <w:r>
        <w:lastRenderedPageBreak/>
        <w:t>The local planner generates trajectories to follow the path produced by the global planner; it operates on a local costmap populated by data from the LIDAR. The robot performs local planning u</w:t>
      </w:r>
      <w:r w:rsidR="001E0DFA">
        <w:t xml:space="preserve">sing a </w:t>
      </w:r>
      <w:r w:rsidR="00F15635">
        <w:t>trajectory rollout</w:t>
      </w:r>
      <w:r w:rsidR="001E0DFA">
        <w:t xml:space="preserve"> approach</w:t>
      </w:r>
      <w:r w:rsidR="00521A1E">
        <w:fldChar w:fldCharType="begin"/>
      </w:r>
      <w:r w:rsidR="00D804A3">
        <w:instrText xml:space="preserve"> ADDIN ZOTERO_ITEM CSL_CITATION {"citationID":"1rtbbkis9i","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521A1E">
        <w:fldChar w:fldCharType="separate"/>
      </w:r>
      <w:r w:rsidR="00D804A3" w:rsidRPr="00D804A3">
        <w:t>[21]</w:t>
      </w:r>
      <w:r w:rsidR="00521A1E">
        <w:fldChar w:fldCharType="end"/>
      </w:r>
      <w:r w:rsidR="002D6416">
        <w:t>,</w:t>
      </w:r>
      <w:r>
        <w:t xml:space="preserve"> which forward-simulates translational and rotational velocities and evaluates the resulting trajectories for proximity to obstacles, proximity to the goal, and adherence to the global path. These scores </w:t>
      </w:r>
      <w:r w:rsidR="00F15635">
        <w:t xml:space="preserve">are </w:t>
      </w:r>
      <w:r>
        <w:t xml:space="preserve">weighted and summed to determine the </w:t>
      </w:r>
      <w:r w:rsidR="00F15635">
        <w:t xml:space="preserve">velocity command’s </w:t>
      </w:r>
      <w:r>
        <w:t>score. The highest scoring velocity command is sent to the mobile base driver</w:t>
      </w:r>
    </w:p>
    <w:p w:rsidR="0053034D" w:rsidRDefault="002A42A1">
      <w:pPr>
        <w:pStyle w:val="Heading2"/>
      </w:pPr>
      <w:bookmarkStart w:id="199" w:name="_Toc353152024"/>
      <w:bookmarkStart w:id="200" w:name="_Toc353177713"/>
      <w:bookmarkStart w:id="201" w:name="_Toc353177983"/>
      <w:bookmarkStart w:id="202" w:name="_Toc353435070"/>
      <w:bookmarkStart w:id="203" w:name="_Toc353435178"/>
      <w:bookmarkStart w:id="204" w:name="_Toc353435281"/>
      <w:bookmarkStart w:id="205" w:name="_Toc353440005"/>
      <w:bookmarkStart w:id="206" w:name="_Toc353440070"/>
      <w:bookmarkStart w:id="207" w:name="_Toc352795606"/>
      <w:bookmarkStart w:id="208" w:name="_Toc352798804"/>
      <w:bookmarkStart w:id="209" w:name="_Toc351559259"/>
      <w:bookmarkStart w:id="210" w:name="_Toc353177984"/>
      <w:bookmarkStart w:id="211" w:name="_Toc352798805"/>
      <w:bookmarkStart w:id="212" w:name="_Toc353440071"/>
      <w:bookmarkStart w:id="213" w:name="_Toc353973887"/>
      <w:bookmarkEnd w:id="199"/>
      <w:bookmarkEnd w:id="200"/>
      <w:bookmarkEnd w:id="201"/>
      <w:bookmarkEnd w:id="202"/>
      <w:bookmarkEnd w:id="203"/>
      <w:bookmarkEnd w:id="204"/>
      <w:bookmarkEnd w:id="205"/>
      <w:bookmarkEnd w:id="206"/>
      <w:bookmarkEnd w:id="207"/>
      <w:bookmarkEnd w:id="208"/>
      <w:r>
        <w:t xml:space="preserve">Inverse Kinematics </w:t>
      </w:r>
      <w:r w:rsidR="0053034D">
        <w:t>solver</w:t>
      </w:r>
      <w:bookmarkEnd w:id="209"/>
      <w:bookmarkEnd w:id="210"/>
      <w:bookmarkEnd w:id="211"/>
      <w:bookmarkEnd w:id="212"/>
      <w:bookmarkEnd w:id="213"/>
    </w:p>
    <w:p w:rsidR="0053034D" w:rsidRPr="00934523" w:rsidRDefault="0053034D" w:rsidP="00CA427F">
      <w:r>
        <w:t xml:space="preserve">An important part of robotic arm planning is an </w:t>
      </w:r>
      <w:r w:rsidR="002A42A1">
        <w:t>inverse kinematics</w:t>
      </w:r>
      <w:r>
        <w:t xml:space="preserve"> solver. Given a pose in the robotic arm's work envelope, an </w:t>
      </w:r>
      <w:r w:rsidR="002A42A1">
        <w:t>inverse kinematics</w:t>
      </w:r>
      <w:r>
        <w:t xml:space="preserve"> solver determines a set of joint angles that would place the end effector at that pose. Because not all poses have possible solutions and some poses are degenerate cases, analytical </w:t>
      </w:r>
      <w:r w:rsidR="002A42A1">
        <w:t>inverse kinematics</w:t>
      </w:r>
      <w:r>
        <w:t xml:space="preserve"> solvers are mathematically complex.</w:t>
      </w:r>
    </w:p>
    <w:p w:rsidR="0053034D" w:rsidRDefault="0053034D" w:rsidP="00CA427F">
      <w:r>
        <w:t xml:space="preserve">ROS includes a kinematic solver in the kinematics_constraint_aware package that wraps the </w:t>
      </w:r>
      <w:r w:rsidR="002A42A1">
        <w:t>inverse kinematics</w:t>
      </w:r>
      <w:r>
        <w:t xml:space="preserve"> solver of the Orocos project's Kinematics and Dynamics Library (KDL)</w:t>
      </w:r>
      <w:r w:rsidR="00521A1E">
        <w:fldChar w:fldCharType="begin"/>
      </w:r>
      <w:r w:rsidR="00D804A3">
        <w:instrText xml:space="preserve"> ADDIN ZOTERO_ITEM CSL_CITATION {"citationID":"6dsh879ju","properties":{"formattedCitation":"[26]","plainCitation":"[26]"},"citationItems":[{"id":142,"uris":["http://zotero.org/users/1284010/items/89H22V9E"],"uri":["http://zotero.org/users/1284010/items/89H22V9E"],"itemData":{"id":142,"type":"webpage","title":"Kinematic and Dynamic Solvers | The Orocos Project","URL":"http://www.orocos.org/kdl/UserManual/kinematic_solvers","accessed":{"date-parts":[[2013,3,20]]}}}],"schema":"https://github.com/citation-style-language/schema/raw/master/csl-citation.json"} </w:instrText>
      </w:r>
      <w:r w:rsidR="00521A1E">
        <w:fldChar w:fldCharType="separate"/>
      </w:r>
      <w:r w:rsidR="00D804A3" w:rsidRPr="00D804A3">
        <w:t>[26]</w:t>
      </w:r>
      <w:r w:rsidR="00521A1E">
        <w:fldChar w:fldCharType="end"/>
      </w:r>
      <w:r w:rsidR="00521A1E">
        <w:fldChar w:fldCharType="begin"/>
      </w:r>
      <w:r w:rsidR="00D804A3">
        <w:instrText xml:space="preserve"> ADDIN ZOTERO_ITEM CSL_CITATION {"citationID":"1ss0483209","properties":{"formattedCitation":"[26]","plainCitation":"[26]"},"citationItems":[{"id":142,"uris":["http://zotero.org/users/1284010/items/89H22V9E"],"uri":["http://zotero.org/users/1284010/items/89H22V9E"],"itemData":{"id":142,"type":"webpage","title":"Kinematic and Dynamic Solvers | The Orocos Project","URL":"http://www.orocos.org/kdl/UserManual/kinematic_solvers","accessed":{"date-parts":[[2013,3,20]]}}}],"schema":"https://github.com/citation-style-language/schema/raw/master/csl-citation.json"} </w:instrText>
      </w:r>
      <w:r w:rsidR="00521A1E">
        <w:fldChar w:fldCharType="end"/>
      </w:r>
      <w:r w:rsidR="00D804A3" w:rsidRPr="00D804A3">
        <w:t>[26]</w:t>
      </w:r>
      <w:r>
        <w:t xml:space="preserve">. The KDL solver is a numerical solver that uses </w:t>
      </w:r>
      <w:r w:rsidRPr="002372B2">
        <w:t>Newton-Raphson iterations</w:t>
      </w:r>
      <w:r>
        <w:t>. The KDL solver takes joint angle limits into account in evaluation of its solutions, only returning a solution with valid joint angles. However, the KDL solver will often fail for achievable poses and, because it uses an iterative numerical method, runs slowly, on the order of tens of milliseconds.</w:t>
      </w:r>
    </w:p>
    <w:p w:rsidR="00EA6766" w:rsidRDefault="0053034D" w:rsidP="00CA427F">
      <w:r>
        <w:t>To counteract the problem of the KDL solver failing</w:t>
      </w:r>
      <w:r w:rsidR="002A42A1">
        <w:t xml:space="preserve"> for achievable positions</w:t>
      </w:r>
      <w:r>
        <w:t xml:space="preserve">, the solver was wrapped in a method to retry the search on failure. When the solver fails to find an </w:t>
      </w:r>
      <w:r w:rsidR="002A42A1">
        <w:lastRenderedPageBreak/>
        <w:t>inverse kinematics</w:t>
      </w:r>
      <w:r>
        <w:t xml:space="preserve"> solution for a desired pose, the solver is reseeded with randomly selected joint values and called again</w:t>
      </w:r>
      <w:r w:rsidR="002A42A1">
        <w:t>, up to 100 times</w:t>
      </w:r>
      <w:r>
        <w:t xml:space="preserve">. To test the solver, poses were generated using forward kinematics of simulated joint angles. Since the poses were generated by forward kinematics, they are guaranteed to be achievable. Many of the test poses were not solvable by the unmodified kinematic solver, which only made one attempt at a </w:t>
      </w:r>
      <w:r w:rsidRPr="00055796">
        <w:t xml:space="preserve">solution. When the number of attempts was increased to 100, the success rate </w:t>
      </w:r>
      <w:r w:rsidR="00055796" w:rsidRPr="00055796">
        <w:t>was 32%</w:t>
      </w:r>
      <w:r w:rsidR="00EA6766">
        <w:t xml:space="preserve"> for solvable poses.</w:t>
      </w:r>
    </w:p>
    <w:p w:rsidR="00EA6766" w:rsidRDefault="00EA6766" w:rsidP="00EA6766">
      <w:pPr>
        <w:keepNext/>
      </w:pPr>
      <w:r>
        <w:rPr>
          <w:noProof/>
          <w:lang w:bidi="ar-SA"/>
        </w:rPr>
        <w:drawing>
          <wp:inline distT="0" distB="0" distL="0" distR="0">
            <wp:extent cx="5486400" cy="41074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L histogram.pn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4105072"/>
                    </a:xfrm>
                    <a:prstGeom prst="rect">
                      <a:avLst/>
                    </a:prstGeom>
                  </pic:spPr>
                </pic:pic>
              </a:graphicData>
            </a:graphic>
          </wp:inline>
        </w:drawing>
      </w:r>
    </w:p>
    <w:p w:rsidR="00EA6766" w:rsidRPr="00934523" w:rsidRDefault="00EA6766" w:rsidP="00EA6766">
      <w:pPr>
        <w:pStyle w:val="Caption"/>
      </w:pPr>
      <w:bookmarkStart w:id="214" w:name="_Ref351928372"/>
      <w:bookmarkStart w:id="215" w:name="_Toc351997945"/>
      <w:bookmarkStart w:id="216" w:name="_Toc353178061"/>
      <w:bookmarkStart w:id="217" w:name="_Toc353973927"/>
      <w:r>
        <w:t xml:space="preserve">Figure </w:t>
      </w:r>
      <w:r w:rsidR="00521A1E">
        <w:fldChar w:fldCharType="begin"/>
      </w:r>
      <w:r>
        <w:instrText xml:space="preserve"> SEQ Figure \* ARABIC </w:instrText>
      </w:r>
      <w:r w:rsidR="00521A1E">
        <w:fldChar w:fldCharType="separate"/>
      </w:r>
      <w:r w:rsidR="00732038">
        <w:rPr>
          <w:noProof/>
        </w:rPr>
        <w:t>12</w:t>
      </w:r>
      <w:r w:rsidR="00521A1E">
        <w:fldChar w:fldCharType="end"/>
      </w:r>
      <w:bookmarkEnd w:id="214"/>
      <w:r>
        <w:t xml:space="preserve">: A histogram of </w:t>
      </w:r>
      <w:r w:rsidR="00B01C88">
        <w:t>the number of iterations required for the KDL inverse kinematics solver to solve for achievable pose requests</w:t>
      </w:r>
      <w:r>
        <w:t>.</w:t>
      </w:r>
      <w:bookmarkEnd w:id="215"/>
      <w:bookmarkEnd w:id="216"/>
      <w:r w:rsidR="00B01C88">
        <w:t xml:space="preserve"> 5000 posers were requested, of which </w:t>
      </w:r>
      <w:r w:rsidR="00D804A3">
        <w:t>1583 were solved in less than 100 iterations.</w:t>
      </w:r>
      <w:bookmarkEnd w:id="217"/>
    </w:p>
    <w:p w:rsidR="0053034D" w:rsidRPr="00055796" w:rsidRDefault="00055796" w:rsidP="00EA6766">
      <w:pPr>
        <w:ind w:left="0"/>
      </w:pPr>
      <w:r w:rsidRPr="00055796">
        <w:lastRenderedPageBreak/>
        <w:t xml:space="preserve">As shown in </w:t>
      </w:r>
      <w:fldSimple w:instr=" REF _Ref351928372 \h  \* MERGEFORMAT ">
        <w:r w:rsidR="00732038">
          <w:t>Figure 12</w:t>
        </w:r>
      </w:fldSimple>
      <w:r w:rsidRPr="00055796">
        <w:t xml:space="preserve">, most inverse kinematics requests are solved in under 20 iterations or will fail. </w:t>
      </w:r>
      <w:r w:rsidR="0053034D" w:rsidRPr="00055796">
        <w:t>Since the seed is random, the number of requests needed to solve for a difficult pose is probabilistic</w:t>
      </w:r>
      <w:r w:rsidRPr="00055796">
        <w:t>, and though some positions are more difficult to solve for using KDL’s iterative approach, there is no guarantee that the solver will succeed or fail for a given pose</w:t>
      </w:r>
      <w:r w:rsidR="0053034D" w:rsidRPr="00055796">
        <w:t xml:space="preserve">. The resulting </w:t>
      </w:r>
      <w:r w:rsidR="002A42A1">
        <w:t>inverse kinematics</w:t>
      </w:r>
      <w:r w:rsidR="0053034D" w:rsidRPr="00055796">
        <w:t xml:space="preserve"> solver is suitably reliable, </w:t>
      </w:r>
      <w:r w:rsidRPr="00055796">
        <w:t>though slow, taking as long as 3.5</w:t>
      </w:r>
      <w:r w:rsidR="0053034D" w:rsidRPr="00055796">
        <w:t xml:space="preserve"> seconds before determining that a pose is unsolvable. This is acceptable for the robot at this time, but a faster</w:t>
      </w:r>
      <w:r w:rsidRPr="00055796">
        <w:t>, more reliable</w:t>
      </w:r>
      <w:r w:rsidR="0053034D" w:rsidRPr="00055796">
        <w:t xml:space="preserve"> </w:t>
      </w:r>
      <w:r w:rsidR="002A42A1">
        <w:t>inverse kinematics</w:t>
      </w:r>
      <w:r w:rsidR="0053034D" w:rsidRPr="00055796">
        <w:t xml:space="preserve"> solver will be necessary in an industrial installation.</w:t>
      </w:r>
    </w:p>
    <w:p w:rsidR="0053034D" w:rsidRDefault="0053034D" w:rsidP="00CA427F">
      <w:r>
        <w:t>The OpenRAVE project includes the IKFast kinematic solver tool</w:t>
      </w:r>
      <w:r w:rsidR="00521A1E">
        <w:fldChar w:fldCharType="begin"/>
      </w:r>
      <w:r w:rsidR="00D804A3">
        <w:instrText xml:space="preserve"> ADDIN ZOTERO_ITEM CSL_CITATION {"citationID":"27vl1dnf8u","properties":{"formattedCitation":"[27]","plainCitation":"[27]"},"citationItems":[{"id":144,"uris":["http://zotero.org/users/1284010/items/PRZRG2PJ"],"uri":["http://zotero.org/users/1284010/items/PRZRG2PJ"],"itemData":{"id":144,"type":"webpage","title":"OpenRAVE | ikfast Module | OpenRAVE Documentation","URL":"http://openrave.org/docs/latest_stable/openravepy/ikfast/#ikfast-the-robot-kinematics-compiler","accessed":{"date-parts":[[2013,3,20]]}}}],"schema":"https://github.com/citation-style-language/schema/raw/master/csl-citation.json"} </w:instrText>
      </w:r>
      <w:r w:rsidR="00521A1E">
        <w:fldChar w:fldCharType="separate"/>
      </w:r>
      <w:r w:rsidR="00D804A3" w:rsidRPr="00D804A3">
        <w:t>[27]</w:t>
      </w:r>
      <w:r w:rsidR="00521A1E">
        <w:fldChar w:fldCharType="end"/>
      </w:r>
      <w:r w:rsidR="00521A1E">
        <w:fldChar w:fldCharType="begin"/>
      </w:r>
      <w:r w:rsidR="00D804A3">
        <w:instrText xml:space="preserve"> ADDIN ZOTERO_ITEM CSL_CITATION {"citationID":"j4tc4kh2r","properties":{"formattedCitation":"[27]","plainCitation":"[27]"},"citationItems":[{"id":144,"uris":["http://zotero.org/users/1284010/items/PRZRG2PJ"],"uri":["http://zotero.org/users/1284010/items/PRZRG2PJ"],"itemData":{"id":144,"type":"webpage","title":"OpenRAVE | ikfast Module | OpenRAVE Documentation","URL":"http://openrave.org/docs/latest_stable/openravepy/ikfast/#ikfast-the-robot-kinematics-compiler","accessed":{"date-parts":[[2013,3,20]]}}}],"schema":"https://github.com/citation-style-language/schema/raw/master/csl-citation.json"} </w:instrText>
      </w:r>
      <w:r w:rsidR="00521A1E">
        <w:fldChar w:fldCharType="end"/>
      </w:r>
      <w:r w:rsidR="002D6416">
        <w:t>,</w:t>
      </w:r>
      <w:r>
        <w:t xml:space="preserve"> which analyzes a kinematic chain and generates C++ code for an </w:t>
      </w:r>
      <w:r w:rsidR="002A42A1">
        <w:t>inverse kinematics</w:t>
      </w:r>
      <w:r>
        <w:t xml:space="preserve"> solver for that chain. The solver it generates is a closed-form analytic solver, meaning it runs very quickly (&lt;1 ms) and can handle the vast majority of achievable pos</w:t>
      </w:r>
      <w:r w:rsidR="00595217">
        <w:t>es, including degenerate cases.</w:t>
      </w:r>
      <w:r>
        <w:t xml:space="preserve"> The greatest limitation of IKFast is that it does not take into account joint limits, but assumes that all joints can rotate freely. This means that IKFast will often generate solutions that are unachievable for a rotation-limited robotic arm.</w:t>
      </w:r>
    </w:p>
    <w:p w:rsidR="0053034D" w:rsidRPr="00CB2345" w:rsidRDefault="0053034D" w:rsidP="00CA427F">
      <w:pPr>
        <w:rPr>
          <w:b/>
        </w:rPr>
      </w:pPr>
      <w:r>
        <w:t xml:space="preserve">The ROS wrapper for IKFast rejects solutions that violate joint constraints, but IKFast will only return the first eight IK solutions it finds, </w:t>
      </w:r>
      <w:r w:rsidR="002A42A1">
        <w:t xml:space="preserve">and </w:t>
      </w:r>
      <w:r>
        <w:t xml:space="preserve">it is likely that none of these solutions will satisfy joint constraints, particularly for degenerate cases. </w:t>
      </w:r>
      <w:r w:rsidR="002A42A1">
        <w:t>When this happens</w:t>
      </w:r>
      <w:r>
        <w:t xml:space="preserve">, the ROS </w:t>
      </w:r>
      <w:r w:rsidR="002A42A1">
        <w:t>inverse kinematics</w:t>
      </w:r>
      <w:r>
        <w:t xml:space="preserve"> service fails, despite the </w:t>
      </w:r>
      <w:r w:rsidR="002A42A1">
        <w:t xml:space="preserve">possible </w:t>
      </w:r>
      <w:r>
        <w:t xml:space="preserve">existence of a valid solution. It may be possible to rewrite the IKFast compiler or modify the generated code to work with joint limits, but at this time, IKFast was determined to be unsuitable for arms of </w:t>
      </w:r>
      <w:r w:rsidR="00C26887">
        <w:t>ABBY</w:t>
      </w:r>
      <w:r>
        <w:t>'s geometry due to the high incidence of solver failure.</w:t>
      </w:r>
    </w:p>
    <w:p w:rsidR="0053034D" w:rsidRDefault="0053034D">
      <w:pPr>
        <w:pStyle w:val="Heading2"/>
      </w:pPr>
      <w:bookmarkStart w:id="218" w:name="_Toc351559262"/>
      <w:bookmarkStart w:id="219" w:name="_Toc353177985"/>
      <w:bookmarkStart w:id="220" w:name="_Toc352798806"/>
      <w:bookmarkStart w:id="221" w:name="_Toc353440072"/>
      <w:bookmarkStart w:id="222" w:name="_Ref353777322"/>
      <w:bookmarkStart w:id="223" w:name="_Ref353791076"/>
      <w:bookmarkStart w:id="224" w:name="_Toc353973888"/>
      <w:r>
        <w:lastRenderedPageBreak/>
        <w:t>Arm Navigation</w:t>
      </w:r>
      <w:bookmarkEnd w:id="218"/>
      <w:bookmarkEnd w:id="219"/>
      <w:bookmarkEnd w:id="220"/>
      <w:bookmarkEnd w:id="221"/>
      <w:bookmarkEnd w:id="222"/>
      <w:bookmarkEnd w:id="223"/>
      <w:bookmarkEnd w:id="224"/>
    </w:p>
    <w:p w:rsidR="0053034D" w:rsidRDefault="00C26887" w:rsidP="00CA427F">
      <w:r>
        <w:t>ABBY</w:t>
      </w:r>
      <w:r w:rsidR="0053034D">
        <w:t>'s arm navigation package is closely based on the standard ROS arm navigation package, which is generated from a URDF by a tool called the Planning Description Configuration Wizard. This wizard allows the user to define a manipulator kinematic chain from a URDF file and then generates an arm navigation application, including the necessary launch files for an inverse kinematics plugin, a planner, and a collision environment server. This "default" arm navigation application was augmented with filtering nodes for the Kinect data going into the collision environment and the modified KDL inverse kinematics plugin described above.</w:t>
      </w:r>
    </w:p>
    <w:p w:rsidR="0053034D" w:rsidRDefault="0053034D" w:rsidP="00CA427F">
      <w:r>
        <w:t xml:space="preserve">The trajectory planner for the arm is the default planner available with the ROS arm navigation package. It uses a sample-based planning algorithm from the </w:t>
      </w:r>
      <w:r w:rsidRPr="00B54A0F">
        <w:t>Open Motion Planning Library called Single-Query Bi-Directional Probabilistic Roadmap Planner with Lazy Collision Checking (SBL)</w:t>
      </w:r>
      <w:r w:rsidR="00521A1E">
        <w:fldChar w:fldCharType="begin"/>
      </w:r>
      <w:r w:rsidR="00D804A3">
        <w:instrText xml:space="preserve"> ADDIN ZOTERO_ITEM CSL_CITATION {"citationID":"17th03qvjn","properties":{"formattedCitation":"[28]","plainCitation":"[28]"},"citationItems":[{"id":94,"uris":["http://zotero.org/users/1284010/items/RXHJ7Z63"],"uri":["http://zotero.org/users/1284010/items/RXHJ7Z63"],"itemData":{"id":94,"type":"chapter","title":"A Single-Query Bi-Directional Probabilistic Roadmap Planner with Lazy Collision Checking","container-title":"Robotics Research","collection-title":"Springer Tracts in Advanced Robotics","collection-number":"6","publisher":"Springer Berlin Heidelberg","page":"403-417","source":"link.springer.com","abstract":"This paper describes a new probabilistic roadmap (PRM) path planner that is: (1) single-query — instead of pre-computing a roadmap covering the entire free space, it uses the two input query configurations as seeds to explore as little space as possible; (2) bidirectional — it explores the robot’s free space by concurrently building a roadmap made of two trees rooted at the query configurations; (3) adaptive — it makes longer steps in opened areas of the free space and shorter steps in cluttered areas; and (4) lazy in checking collision — it delays collision tests along the edges of the roadmap until they are absolutely needed. Experimental results show that this combination of techniques drastically reduces planning times, making it possible to handle difficult problems, including multi-robot problems in geometrically complex environments.","URL":"http://link.springer.com/chapter/10.1007/3-540-36460-9_27","ISBN":"978-3-540-00550-6, 978-3-540-36460-3","language":"en","author":[{"family":"Sánchez","given":"Gildardo"},{"family":"Latombe","given":"Jean-Claude"}],"editor":[{"family":"Jarvis","given":"Prof Raymond Austin"},{"family":"Zelinsky","given":"Prof Alexander"}],"issued":{"date-parts":[[2003,1,1]]},"accessed":{"date-parts":[[2013,2,19]]}}}],"schema":"https://github.com/citation-style-language/schema/raw/master/csl-citation.json"} </w:instrText>
      </w:r>
      <w:r w:rsidR="00521A1E">
        <w:fldChar w:fldCharType="separate"/>
      </w:r>
      <w:r w:rsidR="00D804A3" w:rsidRPr="00D804A3">
        <w:t>[28]</w:t>
      </w:r>
      <w:r w:rsidR="00521A1E">
        <w:fldChar w:fldCharType="end"/>
      </w:r>
      <w:r w:rsidR="002D6416">
        <w:t>.</w:t>
      </w:r>
      <w:r>
        <w:t xml:space="preserve"> SBL plans collision-free paths for the arm and publishes these paths as ROS trajectory messages, which the ROS Industrial arm driver executes. Because</w:t>
      </w:r>
      <w:r w:rsidRPr="00B54A0F">
        <w:t xml:space="preserve"> SBL </w:t>
      </w:r>
      <w:r>
        <w:t>performs all of its planning i</w:t>
      </w:r>
      <w:r w:rsidRPr="00B54A0F">
        <w:t xml:space="preserve">n joint-space, </w:t>
      </w:r>
      <w:r>
        <w:t xml:space="preserve">the arm navigation application uses the </w:t>
      </w:r>
      <w:r w:rsidRPr="00B54A0F">
        <w:t>inverse</w:t>
      </w:r>
      <w:r>
        <w:t xml:space="preserve"> </w:t>
      </w:r>
      <w:r w:rsidRPr="00B54A0F">
        <w:t xml:space="preserve">kinematics plugin </w:t>
      </w:r>
      <w:r>
        <w:t>described above to convert goal poses into joint space before planning paths to them.</w:t>
      </w:r>
    </w:p>
    <w:p w:rsidR="00E141B1" w:rsidRDefault="0053034D">
      <w:pPr>
        <w:pStyle w:val="Heading3"/>
      </w:pPr>
      <w:bookmarkStart w:id="225" w:name="_Toc351559263"/>
      <w:bookmarkStart w:id="226" w:name="_Toc353177986"/>
      <w:bookmarkStart w:id="227" w:name="_Toc352798807"/>
      <w:bookmarkStart w:id="228" w:name="_Toc353440073"/>
      <w:bookmarkStart w:id="229" w:name="_Toc353973889"/>
      <w:r>
        <w:t>Collision Detection</w:t>
      </w:r>
      <w:bookmarkEnd w:id="225"/>
      <w:bookmarkEnd w:id="226"/>
      <w:bookmarkEnd w:id="227"/>
      <w:bookmarkEnd w:id="228"/>
      <w:bookmarkEnd w:id="229"/>
    </w:p>
    <w:p w:rsidR="0053034D" w:rsidRDefault="0053034D" w:rsidP="00CA427F">
      <w:r>
        <w:t xml:space="preserve">The robot </w:t>
      </w:r>
      <w:r w:rsidR="002A42A1">
        <w:t xml:space="preserve">uses the ROS node Collider to </w:t>
      </w:r>
      <w:r>
        <w:t xml:space="preserve">maintain a collision map, a 3D occupancy grid represented by an Octomap oct-tree. The collision map is populated by data from filtered Kinect point clouds. In addition to this "raw" map, a collision environment is maintained, which contains information from this map and keeps track of detected objects such as the manipulable objects detected by the tabletop box recognition system described below. </w:t>
      </w:r>
      <w:r>
        <w:lastRenderedPageBreak/>
        <w:t>The objects are given IDs and stored in the map as meshes or geometric solids, enabling the arm navigation code to make decisions about whether collisions are allowable.</w:t>
      </w:r>
    </w:p>
    <w:p w:rsidR="0053034D" w:rsidRPr="00934523" w:rsidRDefault="0053034D" w:rsidP="00CA427F">
      <w:r>
        <w:t>The arm navigation code navigates around obstacles in the collision environment, including the robot itself, preventing the robot from damaging itself and the objects around it. Collisions can be selectively allowed between robot links and objects in the collision environment. For instance</w:t>
      </w:r>
      <w:r w:rsidR="00595217">
        <w:t>,</w:t>
      </w:r>
      <w:r>
        <w:t xml:space="preserve"> it is impossible to pick up an object without the jaws of the gripper colliding with it. When creating a request to make the final approach to pick up an object, collision detection between the gripper jaws and the object is disabled, allowing the robot to pick the object up while still preventing collisions between the robot and other obstacles.</w:t>
      </w:r>
    </w:p>
    <w:p w:rsidR="00E141B1" w:rsidRDefault="0053034D">
      <w:pPr>
        <w:pStyle w:val="Heading3"/>
      </w:pPr>
      <w:bookmarkStart w:id="230" w:name="_Toc351559264"/>
      <w:bookmarkStart w:id="231" w:name="_Toc353177987"/>
      <w:bookmarkStart w:id="232" w:name="_Toc352798808"/>
      <w:bookmarkStart w:id="233" w:name="_Toc353440074"/>
      <w:bookmarkStart w:id="234" w:name="_Toc353973890"/>
      <w:r>
        <w:t>Kinect Data Filtering</w:t>
      </w:r>
      <w:bookmarkEnd w:id="230"/>
      <w:bookmarkEnd w:id="231"/>
      <w:bookmarkEnd w:id="232"/>
      <w:bookmarkEnd w:id="233"/>
      <w:bookmarkEnd w:id="234"/>
    </w:p>
    <w:p w:rsidR="0053034D" w:rsidRPr="00934523" w:rsidRDefault="0053034D" w:rsidP="00CA427F">
      <w:r>
        <w:t xml:space="preserve">The Kinect's field of view includes the robot's arm, which the collision detection process would classify as obstacles. This causes the robot to freeze because it is in collision with a perceived obstacle, even though the obstacle is the robot itself. In order to prevent this, the Kinect point cloud is pre-filtered to remove points that are within the robot volume, which is </w:t>
      </w:r>
      <w:r w:rsidR="00D804A3">
        <w:t>determined</w:t>
      </w:r>
      <w:r>
        <w:t xml:space="preserve"> by padding the 3D model of the robot generated from the URDF. The resulting point cloud, which has all points within the robot removed, is used for all collision monitoring and object detection.</w:t>
      </w:r>
      <w:r w:rsidR="002A42A1">
        <w:t xml:space="preserve"> </w:t>
      </w:r>
      <w:r w:rsidR="008F79CC">
        <w:t>T</w:t>
      </w:r>
      <w:r w:rsidR="002A42A1">
        <w:t>his is a computationally intensive task, consuming one full core of the PC’s processor.</w:t>
      </w:r>
    </w:p>
    <w:p w:rsidR="0053034D" w:rsidRDefault="0053034D" w:rsidP="00EA6766">
      <w:pPr>
        <w:pStyle w:val="Heading2"/>
      </w:pPr>
      <w:bookmarkStart w:id="235" w:name="_Toc351559265"/>
      <w:bookmarkStart w:id="236" w:name="_Ref351934904"/>
      <w:bookmarkStart w:id="237" w:name="_Ref351934912"/>
      <w:bookmarkStart w:id="238" w:name="_Toc353177988"/>
      <w:bookmarkStart w:id="239" w:name="_Toc352798809"/>
      <w:bookmarkStart w:id="240" w:name="_Toc353440075"/>
      <w:bookmarkStart w:id="241" w:name="_Ref353644909"/>
      <w:bookmarkStart w:id="242" w:name="_Ref353644934"/>
      <w:bookmarkStart w:id="243" w:name="_Ref353790566"/>
      <w:bookmarkStart w:id="244" w:name="_Toc353973891"/>
      <w:r>
        <w:t>Tabletop Box Manipulation</w:t>
      </w:r>
      <w:bookmarkEnd w:id="235"/>
      <w:bookmarkEnd w:id="236"/>
      <w:bookmarkEnd w:id="237"/>
      <w:bookmarkEnd w:id="238"/>
      <w:bookmarkEnd w:id="239"/>
      <w:bookmarkEnd w:id="240"/>
      <w:bookmarkEnd w:id="241"/>
      <w:bookmarkEnd w:id="242"/>
      <w:bookmarkEnd w:id="243"/>
      <w:bookmarkEnd w:id="244"/>
    </w:p>
    <w:p w:rsidR="0053034D" w:rsidRDefault="0053034D" w:rsidP="00CA427F">
      <w:r>
        <w:t xml:space="preserve">Once </w:t>
      </w:r>
      <w:r w:rsidR="00C26887">
        <w:t>ABBY</w:t>
      </w:r>
      <w:r>
        <w:t xml:space="preserve"> arrives at the desired location in the </w:t>
      </w:r>
      <w:r w:rsidR="00D804A3">
        <w:t>factory</w:t>
      </w:r>
      <w:r>
        <w:t xml:space="preserve">, it must identify objects and pick them up from the inventory shelves. This is an area </w:t>
      </w:r>
      <w:r w:rsidR="00D804A3">
        <w:t>of</w:t>
      </w:r>
      <w:r>
        <w:t xml:space="preserve"> future research, but a basic </w:t>
      </w:r>
      <w:r>
        <w:lastRenderedPageBreak/>
        <w:t>object perception and manipulation system was implemented as a proof of concept. The system uses several object detection nodes developed by Willow Garage for the PR2 robot, as well as two nodes written specifically for this project.</w:t>
      </w:r>
    </w:p>
    <w:p w:rsidR="008F79CC" w:rsidRDefault="008F79CC" w:rsidP="008F79CC">
      <w:pPr>
        <w:pStyle w:val="BodyText"/>
      </w:pPr>
      <w:bookmarkStart w:id="245" w:name="_Toc351559266"/>
      <w:bookmarkStart w:id="246" w:name="_Toc353177989"/>
      <w:bookmarkStart w:id="247" w:name="_Toc352798810"/>
      <w:bookmarkStart w:id="248" w:name="_Toc353440076"/>
      <w:r>
        <w:rPr>
          <w:noProof/>
          <w:lang w:bidi="ar-SA"/>
        </w:rPr>
        <w:drawing>
          <wp:inline distT="0" distB="0" distL="0" distR="0">
            <wp:extent cx="5486400" cy="5687451"/>
            <wp:effectExtent l="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 manipulator graph.pn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5687451"/>
                    </a:xfrm>
                    <a:prstGeom prst="rect">
                      <a:avLst/>
                    </a:prstGeom>
                  </pic:spPr>
                </pic:pic>
              </a:graphicData>
            </a:graphic>
          </wp:inline>
        </w:drawing>
      </w:r>
    </w:p>
    <w:p w:rsidR="008F79CC" w:rsidRDefault="008F79CC" w:rsidP="008F79CC">
      <w:pPr>
        <w:pStyle w:val="Caption"/>
      </w:pPr>
      <w:bookmarkStart w:id="249" w:name="_Toc351997946"/>
      <w:bookmarkStart w:id="250" w:name="_Toc353973928"/>
      <w:r>
        <w:t xml:space="preserve">Figure </w:t>
      </w:r>
      <w:r w:rsidR="00521A1E">
        <w:fldChar w:fldCharType="begin"/>
      </w:r>
      <w:r>
        <w:instrText xml:space="preserve"> SEQ Figure \* ARABIC </w:instrText>
      </w:r>
      <w:r w:rsidR="00521A1E">
        <w:fldChar w:fldCharType="separate"/>
      </w:r>
      <w:r w:rsidR="00732038">
        <w:rPr>
          <w:noProof/>
        </w:rPr>
        <w:t>13</w:t>
      </w:r>
      <w:r w:rsidR="00521A1E">
        <w:fldChar w:fldCharType="end"/>
      </w:r>
      <w:r>
        <w:t>: The box manipulation pipeline. Data from the Kinect is used to locate boxes on a table, which are then picked up and placed in the bin.</w:t>
      </w:r>
      <w:bookmarkEnd w:id="249"/>
      <w:bookmarkEnd w:id="250"/>
    </w:p>
    <w:p w:rsidR="00E141B1" w:rsidRDefault="0053034D">
      <w:pPr>
        <w:pStyle w:val="Heading3"/>
      </w:pPr>
      <w:bookmarkStart w:id="251" w:name="_Toc353973892"/>
      <w:r>
        <w:lastRenderedPageBreak/>
        <w:t>The Manipulation Controller</w:t>
      </w:r>
      <w:bookmarkEnd w:id="245"/>
      <w:bookmarkEnd w:id="246"/>
      <w:bookmarkEnd w:id="247"/>
      <w:bookmarkEnd w:id="248"/>
      <w:bookmarkEnd w:id="251"/>
    </w:p>
    <w:p w:rsidR="0053034D" w:rsidRDefault="0053034D" w:rsidP="00CA427F">
      <w:r>
        <w:t xml:space="preserve">The Object Manipulation Controller </w:t>
      </w:r>
      <w:r w:rsidR="002A42A1">
        <w:t xml:space="preserve">was written specifically for this project and </w:t>
      </w:r>
      <w:r>
        <w:t xml:space="preserve">serves as the central control node, translating and routing messages between the perception and manipulation nodes. It provides a callable method </w:t>
      </w:r>
      <w:r w:rsidRPr="008349AC">
        <w:rPr>
          <w:rFonts w:ascii="Consolas" w:hAnsi="Consolas" w:cs="Consolas"/>
        </w:rPr>
        <w:t>pick_objects</w:t>
      </w:r>
      <w:r w:rsidR="002A42A1" w:rsidRPr="008349AC">
        <w:rPr>
          <w:rFonts w:ascii="Consolas" w:hAnsi="Consolas" w:cs="Consolas"/>
        </w:rPr>
        <w:t>()</w:t>
      </w:r>
      <w:r>
        <w:t xml:space="preserve">, which performs the task described in </w:t>
      </w:r>
      <w:r w:rsidR="00521A1E">
        <w:fldChar w:fldCharType="begin"/>
      </w:r>
      <w:r w:rsidR="00610622">
        <w:instrText xml:space="preserve"> REF _Ref351930475 \h </w:instrText>
      </w:r>
      <w:r w:rsidR="00521A1E">
        <w:fldChar w:fldCharType="separate"/>
      </w:r>
      <w:r w:rsidR="00732038">
        <w:t xml:space="preserve">Algorithm </w:t>
      </w:r>
      <w:r w:rsidR="00732038">
        <w:rPr>
          <w:noProof/>
        </w:rPr>
        <w:t>2</w:t>
      </w:r>
      <w:r w:rsidR="00521A1E">
        <w:fldChar w:fldCharType="end"/>
      </w:r>
      <w:r w:rsidR="003B51D5">
        <w:t>.</w:t>
      </w:r>
    </w:p>
    <w:p w:rsidR="0053034D" w:rsidRDefault="0053034D" w:rsidP="00CA427F">
      <w:pPr>
        <w:pStyle w:val="algorithm"/>
      </w:pPr>
      <w:r>
        <w:t>detected_objects = tabletop_detection(kinect_data)</w:t>
      </w:r>
    </w:p>
    <w:p w:rsidR="0053034D" w:rsidRDefault="0053034D" w:rsidP="00CA427F">
      <w:pPr>
        <w:pStyle w:val="algorithm"/>
      </w:pPr>
      <w:r w:rsidRPr="00D804A3">
        <w:rPr>
          <w:b/>
        </w:rPr>
        <w:t>for each</w:t>
      </w:r>
      <w:r>
        <w:t xml:space="preserve"> object </w:t>
      </w:r>
      <w:r w:rsidRPr="00D804A3">
        <w:rPr>
          <w:b/>
        </w:rPr>
        <w:t>in</w:t>
      </w:r>
      <w:r>
        <w:t xml:space="preserve"> detected_objects:</w:t>
      </w:r>
    </w:p>
    <w:p w:rsidR="0053034D" w:rsidRDefault="00D804A3" w:rsidP="00CA427F">
      <w:pPr>
        <w:pStyle w:val="algorithm"/>
      </w:pPr>
      <w:r>
        <w:t xml:space="preserve">  </w:t>
      </w:r>
      <w:r w:rsidR="0053034D" w:rsidRPr="00D804A3">
        <w:rPr>
          <w:b/>
        </w:rPr>
        <w:t>if</w:t>
      </w:r>
      <w:r w:rsidR="0053034D">
        <w:t xml:space="preserve"> graspable(object):</w:t>
      </w:r>
    </w:p>
    <w:p w:rsidR="0053034D" w:rsidRDefault="00D804A3" w:rsidP="00CA427F">
      <w:pPr>
        <w:pStyle w:val="algorithm"/>
      </w:pPr>
      <w:r>
        <w:t xml:space="preserve">    </w:t>
      </w:r>
      <w:r w:rsidR="0053034D">
        <w:t>pick(object)</w:t>
      </w:r>
    </w:p>
    <w:p w:rsidR="0053034D" w:rsidRDefault="00D804A3" w:rsidP="00CA427F">
      <w:pPr>
        <w:pStyle w:val="algorithm"/>
      </w:pPr>
      <w:r>
        <w:t xml:space="preserve">    </w:t>
      </w:r>
      <w:r w:rsidR="0053034D">
        <w:t>place(object, bin)</w:t>
      </w:r>
    </w:p>
    <w:p w:rsidR="0053034D" w:rsidRDefault="0053034D" w:rsidP="00CA427F">
      <w:pPr>
        <w:pStyle w:val="algorithm"/>
      </w:pPr>
      <w:r>
        <w:t>stow_arm()</w:t>
      </w:r>
    </w:p>
    <w:p w:rsidR="003B51D5" w:rsidRDefault="003B51D5" w:rsidP="00CA427F">
      <w:pPr>
        <w:pStyle w:val="Caption"/>
      </w:pPr>
      <w:bookmarkStart w:id="252" w:name="_Ref351930475"/>
      <w:r>
        <w:t xml:space="preserve">Algorithm </w:t>
      </w:r>
      <w:r w:rsidR="00521A1E">
        <w:fldChar w:fldCharType="begin"/>
      </w:r>
      <w:r w:rsidR="003E70E3">
        <w:instrText xml:space="preserve"> SEQ Algorithm \* ARABIC </w:instrText>
      </w:r>
      <w:r w:rsidR="00521A1E">
        <w:fldChar w:fldCharType="separate"/>
      </w:r>
      <w:r w:rsidR="00732038">
        <w:rPr>
          <w:noProof/>
        </w:rPr>
        <w:t>2</w:t>
      </w:r>
      <w:r w:rsidR="00521A1E">
        <w:rPr>
          <w:noProof/>
        </w:rPr>
        <w:fldChar w:fldCharType="end"/>
      </w:r>
      <w:bookmarkEnd w:id="252"/>
      <w:r>
        <w:t>: The process for detecting, picking up, and stowing the objects on a table</w:t>
      </w:r>
    </w:p>
    <w:p w:rsidR="0053034D" w:rsidRDefault="0053034D" w:rsidP="00CA427F">
      <w:r>
        <w:t xml:space="preserve">The </w:t>
      </w:r>
      <w:r w:rsidRPr="00EA6766">
        <w:rPr>
          <w:rFonts w:ascii="Consolas" w:hAnsi="Consolas" w:cs="Consolas"/>
        </w:rPr>
        <w:t>tabletop_detection()</w:t>
      </w:r>
      <w:r>
        <w:t xml:space="preserve"> step is performed by the </w:t>
      </w:r>
      <w:r w:rsidR="002A42A1">
        <w:t>tabletop_object_</w:t>
      </w:r>
      <w:r>
        <w:t>segmentation packa</w:t>
      </w:r>
      <w:r w:rsidR="00595217">
        <w:t>ge, developed by Willow Garage</w:t>
      </w:r>
      <w:r w:rsidR="00521A1E">
        <w:fldChar w:fldCharType="begin"/>
      </w:r>
      <w:r w:rsidR="00D804A3">
        <w:instrText xml:space="preserve"> ADDIN ZOTERO_ITEM CSL_CITATION {"citationID":"1kadth5vqe","properties":{"formattedCitation":"[29]","plainCitation":"[29]"},"citationItems":[{"id":60,"uris":["http://zotero.org/users/1284010/items/9CHRZ3VX"],"uri":["http://zotero.org/users/1284010/items/9CHRZ3VX"],"itemData":{"id":60,"type":"webpage","title":"tabletop_object_detector - ROS Wiki","URL":"http://www.ros.org/wiki/tabletop_object_detector","accessed":{"date-parts":[[2013,2,17]]}}}],"schema":"https://github.com/citation-style-language/schema/raw/master/csl-citation.json"} </w:instrText>
      </w:r>
      <w:r w:rsidR="00521A1E">
        <w:fldChar w:fldCharType="separate"/>
      </w:r>
      <w:r w:rsidR="00D804A3" w:rsidRPr="00D804A3">
        <w:t>[29]</w:t>
      </w:r>
      <w:r w:rsidR="00521A1E">
        <w:fldChar w:fldCharType="end"/>
      </w:r>
      <w:r>
        <w:t xml:space="preserve"> for the PR2 robot. This software identifies a tabletop surface in a point cloud </w:t>
      </w:r>
      <w:r w:rsidR="002A42A1">
        <w:t xml:space="preserve">from the Kinect </w:t>
      </w:r>
      <w:r>
        <w:t xml:space="preserve">using RANSAC </w:t>
      </w:r>
      <w:r w:rsidR="00521A1E">
        <w:fldChar w:fldCharType="begin"/>
      </w:r>
      <w:r w:rsidR="00D804A3">
        <w:instrText xml:space="preserve"> ADDIN ZOTERO_ITEM CSL_CITATION {"citationID":"1gmsls6du4","properties":{"formattedCitation":"[30]","plainCitation":"[30]"},"citationItems":[{"id":168,"uris":["http://zotero.org/users/1284010/items/5CCJ2UJ8"],"uri":["http://zotero.org/users/1284010/items/5CCJ2UJ8"],"itemData":{"id":168,"type":"report","title":"Random Sample Consensus: A Paradigm for Model Fitting with Applications to Image Analysis and Automated Cartography","publisher":"AI Center, SRI International","publisher-place":"333 Ravenswood Ave., Menlo Park, CA 94025","event-place":"333 Ravenswood Ave., Menlo Park, CA 94025","abstract":"In this paper we introduce a new paradigm, Random Sample Consensus (RANSAC), for fitting a model to experimental data. RANSAC is capable of interpreting/smoothing data containing a significant percentage of gross errors, and thus is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we derive new results on the minimum number of landmarks needed to obtain a solution, and present algorithms for computing these minimum-landmark solutions in closed form. These results provide the basis for an automatic system that can solve the LDP under difficult viewing and analysis conditions. Implementation details and computational examples are also presented.","number":"213","author":[{"family":"Fischler","given":"Martin A."},{"family":"Bolles","given":"Robert C."}],"issued":{"date-parts":[["1980",3]]}}}],"schema":"https://github.com/citation-style-language/schema/raw/master/csl-citation.json"} </w:instrText>
      </w:r>
      <w:r w:rsidR="00521A1E">
        <w:fldChar w:fldCharType="separate"/>
      </w:r>
      <w:r w:rsidR="00D804A3" w:rsidRPr="00D804A3">
        <w:t>[30]</w:t>
      </w:r>
      <w:r w:rsidR="00521A1E">
        <w:fldChar w:fldCharType="end"/>
      </w:r>
      <w:r>
        <w:t xml:space="preserve"> and adds it to the collision environment as an object. Objects on top of the table (</w:t>
      </w:r>
      <w:r w:rsidRPr="00EA6766">
        <w:rPr>
          <w:rFonts w:ascii="Consolas" w:hAnsi="Consolas" w:cs="Consolas"/>
        </w:rPr>
        <w:t>detected_objects</w:t>
      </w:r>
      <w:r>
        <w:t>) are segmented into separate point clouds</w:t>
      </w:r>
      <w:r w:rsidR="002A42A1">
        <w:t xml:space="preserve"> and</w:t>
      </w:r>
      <w:r>
        <w:t xml:space="preserve"> inserted into the collision environment as Graspable Objects. These Graspable Objects are used later by the manipulation package during the </w:t>
      </w:r>
      <w:r w:rsidRPr="00EA6766">
        <w:rPr>
          <w:rFonts w:ascii="Consolas" w:hAnsi="Consolas" w:cs="Consolas"/>
        </w:rPr>
        <w:t>pick()</w:t>
      </w:r>
      <w:r>
        <w:t xml:space="preserve"> step to identify and locate the objects in the robot's environment. The </w:t>
      </w:r>
      <w:r w:rsidRPr="00EA6766">
        <w:rPr>
          <w:rFonts w:ascii="Consolas" w:hAnsi="Consolas" w:cs="Consolas"/>
        </w:rPr>
        <w:t>pick()</w:t>
      </w:r>
      <w:r>
        <w:t xml:space="preserve"> and </w:t>
      </w:r>
      <w:r w:rsidRPr="00EA6766">
        <w:rPr>
          <w:rFonts w:ascii="Consolas" w:hAnsi="Consolas" w:cs="Consolas"/>
        </w:rPr>
        <w:t>place()</w:t>
      </w:r>
      <w:r>
        <w:t xml:space="preserve"> steps are performed by the box manipulator </w:t>
      </w:r>
      <w:r w:rsidR="002A42A1">
        <w:t>node</w:t>
      </w:r>
      <w:r>
        <w:t>, which exposes them as action services using a standard pick-and-place API defined in ROS. This standard API allows the box manipulation package to be easily replace</w:t>
      </w:r>
      <w:r w:rsidR="008349AC">
        <w:t>d by a new manipulation package</w:t>
      </w:r>
      <w:r>
        <w:t xml:space="preserve"> or the manipulation controller to be replaced by a more sophisticated package. In the final step, </w:t>
      </w:r>
      <w:r w:rsidRPr="00EA6766">
        <w:rPr>
          <w:rFonts w:ascii="Consolas" w:hAnsi="Consolas" w:cs="Consolas"/>
        </w:rPr>
        <w:t>stow_arm()</w:t>
      </w:r>
      <w:r>
        <w:t>, the arm is moved to a predefined stowed position, which minimizes the robot's footprint while it is driving.</w:t>
      </w:r>
    </w:p>
    <w:p w:rsidR="00E141B1" w:rsidRDefault="0053034D">
      <w:pPr>
        <w:pStyle w:val="Heading3"/>
      </w:pPr>
      <w:bookmarkStart w:id="253" w:name="_Toc351559267"/>
      <w:bookmarkStart w:id="254" w:name="_Toc353177990"/>
      <w:bookmarkStart w:id="255" w:name="_Toc352798811"/>
      <w:bookmarkStart w:id="256" w:name="_Toc353440077"/>
      <w:bookmarkStart w:id="257" w:name="_Toc353973893"/>
      <w:r>
        <w:lastRenderedPageBreak/>
        <w:t>Box Manipulation</w:t>
      </w:r>
      <w:bookmarkEnd w:id="253"/>
      <w:bookmarkEnd w:id="254"/>
      <w:bookmarkEnd w:id="255"/>
      <w:bookmarkEnd w:id="256"/>
      <w:bookmarkEnd w:id="257"/>
    </w:p>
    <w:p w:rsidR="0053034D" w:rsidRDefault="0053034D" w:rsidP="00CA427F">
      <w:r>
        <w:t xml:space="preserve">The box manipulator </w:t>
      </w:r>
      <w:r w:rsidR="00F84E58">
        <w:t>node</w:t>
      </w:r>
      <w:r w:rsidR="002A42A1">
        <w:t xml:space="preserve"> was written for this project</w:t>
      </w:r>
      <w:r>
        <w:t xml:space="preserve"> to lift small </w:t>
      </w:r>
      <w:r w:rsidR="002618C1">
        <w:t>objects</w:t>
      </w:r>
      <w:r>
        <w:t xml:space="preserve"> from a shelf or table and place them. It provides two services—one to pick up a graspable object, and one to place the currently held graspable object at a set of coordinates.</w:t>
      </w:r>
    </w:p>
    <w:p w:rsidR="0053034D" w:rsidRDefault="0053034D" w:rsidP="00CA427F">
      <w:r>
        <w:t xml:space="preserve">When the manipulation controller calls the </w:t>
      </w:r>
      <w:r w:rsidRPr="00EA6766">
        <w:rPr>
          <w:rFonts w:ascii="Consolas" w:hAnsi="Consolas" w:cs="Consolas"/>
        </w:rPr>
        <w:t>pick</w:t>
      </w:r>
      <w:r>
        <w:t xml:space="preserve"> service on a Graspable Object in </w:t>
      </w:r>
      <w:r w:rsidRPr="00EA6766">
        <w:rPr>
          <w:rFonts w:ascii="Consolas" w:hAnsi="Consolas" w:cs="Consolas"/>
        </w:rPr>
        <w:t>detected_objects</w:t>
      </w:r>
      <w:r>
        <w:t xml:space="preserve">, it uses another node created by Willow Garage for the PR2 to fit a bounding box to the Graspable Object's point cloud. </w:t>
      </w:r>
      <w:r w:rsidR="005131D7">
        <w:t>Though</w:t>
      </w:r>
      <w:r>
        <w:t xml:space="preserve"> the objects being manipulated are </w:t>
      </w:r>
      <w:r w:rsidR="005131D7">
        <w:t>cylinders</w:t>
      </w:r>
      <w:r>
        <w:t xml:space="preserve">, </w:t>
      </w:r>
      <w:r w:rsidR="00D804A3">
        <w:t>a</w:t>
      </w:r>
      <w:r>
        <w:t xml:space="preserve"> bounding box is a fairly accurate representation of the object. This bounding box is then used to generate an approach path composed of two poses. The first is a pregrasp pose close to the </w:t>
      </w:r>
      <w:r w:rsidR="002618C1">
        <w:t>object</w:t>
      </w:r>
      <w:r w:rsidR="00DC7331">
        <w:t xml:space="preserve">, with the gripper pointed at the </w:t>
      </w:r>
      <w:r w:rsidR="002618C1">
        <w:t>object</w:t>
      </w:r>
      <w:r w:rsidR="00DC7331">
        <w:t xml:space="preserve"> center and</w:t>
      </w:r>
      <w:r>
        <w:t xml:space="preserve"> the gripper jaws parallel to the sides of the</w:t>
      </w:r>
      <w:r w:rsidR="002618C1">
        <w:t xml:space="preserve"> bounding</w:t>
      </w:r>
      <w:r>
        <w:t xml:space="preserve"> box. This pose is sent to the arm navigation package, which generates a trajectory and moves the arm to the pose. The second pose is the grasp pose, with the </w:t>
      </w:r>
      <w:r w:rsidR="002618C1">
        <w:t>object</w:t>
      </w:r>
      <w:r>
        <w:t xml:space="preserve"> between the gripper jaws. This pose is also sent to the arm navigation package, and once the robot is in the grasp pose, the gripper is closed around the object.</w:t>
      </w:r>
    </w:p>
    <w:p w:rsidR="00E141B1" w:rsidRDefault="0053034D">
      <w:r>
        <w:t>Once the gripper is closed around the object, the object manipulat</w:t>
      </w:r>
      <w:r w:rsidR="00EA6766">
        <w:t xml:space="preserve">ion controller calls the </w:t>
      </w:r>
      <w:r w:rsidR="00EA6766" w:rsidRPr="00EA6766">
        <w:rPr>
          <w:rFonts w:ascii="Consolas" w:hAnsi="Consolas" w:cs="Consolas"/>
        </w:rPr>
        <w:t>place</w:t>
      </w:r>
      <w:r>
        <w:t xml:space="preserve"> service with a pose </w:t>
      </w:r>
      <w:r w:rsidR="00D804A3">
        <w:t>above</w:t>
      </w:r>
      <w:r>
        <w:t xml:space="preserve"> the robot's onboard storage bin as a target. This service sends the pose to the arm navigation package, which generates a trajectory and moves the arm to the bin. The gripper is then opened</w:t>
      </w:r>
      <w:r w:rsidR="00D804A3">
        <w:t>, dropping the object in the bin</w:t>
      </w:r>
      <w:r>
        <w:t>.</w:t>
      </w:r>
    </w:p>
    <w:p w:rsidR="00B4623C" w:rsidRDefault="00B4623C" w:rsidP="00B4623C">
      <w:pPr>
        <w:pStyle w:val="Heading2"/>
      </w:pPr>
      <w:bookmarkStart w:id="258" w:name="_Toc353177991"/>
      <w:bookmarkStart w:id="259" w:name="_Toc352798812"/>
      <w:bookmarkStart w:id="260" w:name="_Toc353440078"/>
      <w:bookmarkStart w:id="261" w:name="_Toc353973894"/>
      <w:r>
        <w:t>Calibration</w:t>
      </w:r>
      <w:bookmarkEnd w:id="258"/>
      <w:bookmarkEnd w:id="259"/>
      <w:bookmarkEnd w:id="260"/>
      <w:bookmarkEnd w:id="261"/>
    </w:p>
    <w:p w:rsidR="00B4623C" w:rsidRDefault="00B4623C" w:rsidP="00B4623C">
      <w:r>
        <w:t xml:space="preserve">In order for the point cloud data from the Kinect to be usable for arm navigation, the positions of the Kinect and the arm must be correctly registered in 3D space. Because the </w:t>
      </w:r>
      <w:r>
        <w:lastRenderedPageBreak/>
        <w:t>position of the Kinect camera's optical frames within its housing are not precisely known, it was necessary to perform a simple extrinsic calibration routine to determine the position and yaw angle of this frame.</w:t>
      </w:r>
    </w:p>
    <w:p w:rsidR="00B4623C" w:rsidRDefault="00B4623C" w:rsidP="00B4623C">
      <w:r>
        <w:t xml:space="preserve">To determine the height </w:t>
      </w:r>
      <w:r w:rsidR="007F6B60">
        <w:t xml:space="preserve">(z-axis position) </w:t>
      </w:r>
      <w:r>
        <w:t xml:space="preserve">and </w:t>
      </w:r>
      <w:r w:rsidR="007F6B60">
        <w:t>pitch</w:t>
      </w:r>
      <w:r>
        <w:t xml:space="preserve"> angle</w:t>
      </w:r>
      <w:r w:rsidR="00D804A3">
        <w:t xml:space="preserve"> of the Kinect</w:t>
      </w:r>
      <w:r>
        <w:t>, the robot was placed so the Kinect had an unobstructed view of the floor in front of it. RANSAC</w:t>
      </w:r>
      <w:r w:rsidR="00521A1E">
        <w:fldChar w:fldCharType="begin"/>
      </w:r>
      <w:r w:rsidR="00D804A3">
        <w:instrText xml:space="preserve"> ADDIN ZOTERO_ITEM CSL_CITATION {"citationID":"gvjhsdpdf","properties":{"formattedCitation":"[30]","plainCitation":"[30]"},"citationItems":[{"id":168,"uris":["http://zotero.org/users/1284010/items/5CCJ2UJ8"],"uri":["http://zotero.org/users/1284010/items/5CCJ2UJ8"],"itemData":{"id":168,"type":"report","title":"Random Sample Consensus: A Paradigm for Model Fitting with Applications to Image Analysis and Automated Cartography","publisher":"AI Center, SRI International","publisher-place":"333 Ravenswood Ave., Menlo Park, CA 94025","event-place":"333 Ravenswood Ave., Menlo Park, CA 94025","abstract":"In this paper we introduce a new paradigm, Random Sample Consensus (RANSAC), for fitting a model to experimental data. RANSAC is capable of interpreting/smoothing data containing a significant percentage of gross errors, and thus is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we derive new results on the minimum number of landmarks needed to obtain a solution, and present algorithms for computing these minimum-landmark solutions in closed form. These results provide the basis for an automatic system that can solve the LDP under difficult viewing and analysis conditions. Implementation details and computational examples are also presented.","number":"213","author":[{"family":"Fischler","given":"Martin A."},{"family":"Bolles","given":"Robert C."}],"issued":{"date-parts":[["1980",3]]}}}],"schema":"https://github.com/citation-style-language/schema/raw/master/csl-citation.json"} </w:instrText>
      </w:r>
      <w:r w:rsidR="00521A1E">
        <w:fldChar w:fldCharType="separate"/>
      </w:r>
      <w:r w:rsidR="00D804A3" w:rsidRPr="00D804A3">
        <w:t>[30]</w:t>
      </w:r>
      <w:r w:rsidR="00521A1E">
        <w:fldChar w:fldCharType="end"/>
      </w:r>
      <w:r>
        <w:t xml:space="preserve"> was used to fit a plane to the floor, and the transform from the fitted plane to the Kinect was calculated. A similar method was used to determine the x</w:t>
      </w:r>
      <w:r w:rsidR="007F6B60">
        <w:t xml:space="preserve">-axis </w:t>
      </w:r>
      <w:r>
        <w:t xml:space="preserve">position of the Kinect. The robot was placed so that the Kinect had an unobstructed view of a wall at a known distance in front of it, and RANSAC was used to fit a plane to the wall. The distance of the wall plane was then used to calculate the </w:t>
      </w:r>
      <w:r w:rsidR="00D804A3">
        <w:t xml:space="preserve">x-axis </w:t>
      </w:r>
      <w:r>
        <w:t>position of the Kinect. The y</w:t>
      </w:r>
      <w:r w:rsidR="007F6B60">
        <w:t>-axis</w:t>
      </w:r>
      <w:r>
        <w:t xml:space="preserve"> position of the camera was estimated to be centered on the robot, and the y-positions of the lenses were determined from the CAD model of the Kinect.</w:t>
      </w:r>
    </w:p>
    <w:p w:rsidR="00B4623C" w:rsidRDefault="00B4623C">
      <w:r>
        <w:t xml:space="preserve">With the position of the Kinect now known, it was necessary to precisely determine the pose of the arm relative to the Kinect. Due to the length of the arm, a small error in the orientation of the arm could cause significant disparity between coordinates in the Kinect's frame of reference </w:t>
      </w:r>
      <w:r w:rsidR="00D804A3">
        <w:t>and</w:t>
      </w:r>
      <w:r>
        <w:t xml:space="preserve"> the position of the robot's gripper calculated using forward kinematics. The pose of the arm base was originally taken from the CAD models used to design the robot, but the model’s fidelity to the robot was not sufficiently precise.</w:t>
      </w:r>
    </w:p>
    <w:p w:rsidR="0053034D" w:rsidRPr="00934523" w:rsidRDefault="00B4623C">
      <w:r>
        <w:t xml:space="preserve">A more precise transform was calculated from test data using Mathematica. Given a set of data points, </w:t>
      </w:r>
      <w:r w:rsidR="00914035">
        <w:t>the program calculates the transform (translation and rotation) between the Kinect and the arm base link that minimizes RMS error in the</w:t>
      </w:r>
      <w:r w:rsidR="00D804A3">
        <w:t xml:space="preserve"> position of the</w:t>
      </w:r>
      <w:r w:rsidR="00914035">
        <w:t xml:space="preserve"> gripper tip. E</w:t>
      </w:r>
      <w:r>
        <w:t xml:space="preserve">ach </w:t>
      </w:r>
      <w:r w:rsidR="00914035">
        <w:t>data point consists of</w:t>
      </w:r>
      <w:r>
        <w:t xml:space="preserve"> the position of the tip of the gripper with respect to the Kinect, measured from a manually-selected point in the Kinect point cloud, and the pose</w:t>
      </w:r>
      <w:r w:rsidR="00D804A3">
        <w:t xml:space="preserve"> </w:t>
      </w:r>
      <w:r w:rsidR="00D804A3">
        <w:lastRenderedPageBreak/>
        <w:t>(position and orientation)</w:t>
      </w:r>
      <w:r>
        <w:t xml:space="preserve"> of the gripper with respect to the base link of the arm, calculated by ROS's TF server using forward kinematics. This program was run using an input </w:t>
      </w:r>
      <w:r w:rsidR="00914035">
        <w:t xml:space="preserve">dataset </w:t>
      </w:r>
      <w:r>
        <w:t xml:space="preserve">of </w:t>
      </w:r>
      <w:r w:rsidR="00EA6766">
        <w:t>twenty-five</w:t>
      </w:r>
      <w:r>
        <w:t xml:space="preserve"> points, and the resulting transform was used in the robot's URDF to define the position of the arm</w:t>
      </w:r>
      <w:r w:rsidR="00EA6766">
        <w:t xml:space="preserve"> with respect to the Kinect</w:t>
      </w:r>
      <w:r>
        <w:t>.</w:t>
      </w:r>
    </w:p>
    <w:p w:rsidR="0053034D" w:rsidRDefault="0053034D">
      <w:pPr>
        <w:pStyle w:val="Heading2"/>
      </w:pPr>
      <w:bookmarkStart w:id="262" w:name="_Toc351559268"/>
      <w:bookmarkStart w:id="263" w:name="_Toc353177992"/>
      <w:bookmarkStart w:id="264" w:name="_Toc352798813"/>
      <w:bookmarkStart w:id="265" w:name="_Toc353440079"/>
      <w:bookmarkStart w:id="266" w:name="_Toc353973895"/>
      <w:r>
        <w:t>QR Code Recognition and 3D Localization</w:t>
      </w:r>
      <w:bookmarkEnd w:id="262"/>
      <w:bookmarkEnd w:id="263"/>
      <w:bookmarkEnd w:id="264"/>
      <w:bookmarkEnd w:id="265"/>
      <w:bookmarkEnd w:id="266"/>
    </w:p>
    <w:p w:rsidR="0053034D" w:rsidRDefault="0053034D" w:rsidP="00CA427F">
      <w:r w:rsidRPr="008F2EF0">
        <w:rPr>
          <w:rFonts w:eastAsia="+mn-ea"/>
        </w:rPr>
        <w:t>Mobile manipulators in industrial settings can benefit from information about the objects they manipulate.</w:t>
      </w:r>
      <w:r>
        <w:t xml:space="preserve"> M</w:t>
      </w:r>
      <w:r w:rsidRPr="008F2EF0">
        <w:rPr>
          <w:rFonts w:eastAsia="+mn-ea"/>
        </w:rPr>
        <w:t xml:space="preserve">ost of the explorations </w:t>
      </w:r>
      <w:r>
        <w:t xml:space="preserve">of object manipulation </w:t>
      </w:r>
      <w:r w:rsidRPr="008F2EF0">
        <w:rPr>
          <w:rFonts w:eastAsia="+mn-ea"/>
        </w:rPr>
        <w:t>have been directed toward general purpose object recognition and manipulation</w:t>
      </w:r>
      <w:r>
        <w:t xml:space="preserve">, but the problem of determining how to pick up </w:t>
      </w:r>
      <w:r w:rsidR="002A42A1">
        <w:t xml:space="preserve">an </w:t>
      </w:r>
      <w:r>
        <w:t xml:space="preserve">object can be greatly simplified by simply putting manipulation information on the object itself. </w:t>
      </w:r>
      <w:r w:rsidRPr="008F2EF0">
        <w:rPr>
          <w:rFonts w:eastAsia="+mn-ea"/>
        </w:rPr>
        <w:t xml:space="preserve">For more complex information, the object could link </w:t>
      </w:r>
      <w:r>
        <w:t>back to an entry in a database. Properties salient to mobile industrial manipulation, such as grasp affordances, mass, volumetric data, and visual cues for registration and localization, can all be encoded into visual or RFID tags on manipulable objects. To this end, an exploration was made into using the Kinect in conjunction with a higher-resolution camera to read QR code tags on boxes and use the QR code to perform 3D localization of the box.</w:t>
      </w:r>
    </w:p>
    <w:p w:rsidR="00A2151D" w:rsidRDefault="00A2151D" w:rsidP="00A2151D">
      <w:r>
        <w:t>QR codes can hold up to 3 kilobytes of data, or 174 bytes with 7% error correction. They include 3 "finder square" fiducials, which can be used to acquire and correct the skew and size of the code. QR codes are already used throughout the automotive industry for part labeling</w:t>
      </w:r>
      <w:r w:rsidR="00521A1E">
        <w:fldChar w:fldCharType="begin"/>
      </w:r>
      <w:r w:rsidR="00D804A3">
        <w:instrText xml:space="preserve"> ADDIN ZOTERO_ITEM CSL_CITATION {"citationID":"1sn9bam90o","properties":{"formattedCitation":"[31]","plainCitation":"[31]"},"citationItems":[{"id":169,"uris":["http://zotero.org/users/1284010/items/CDIES7D5"],"uri":["http://zotero.org/users/1284010/items/CDIES7D5"],"itemData":{"id":169,"type":"entry-encyclopedia","title":"QR code","container-title":"Wikipedia, the free encyclopedia","source":"Wikipedia","abstract":"QR code (abbreviated from Quick Response Code) is the trademark for a type of matrix barcode (or two-dimensional bar code) first designed for the automotive industry in Japan. Bar codes are optical machine-readable labels attached to items that record information related to the item. It was initially patented; however, its patent holder has chosen not to exercise those rights.[1] Recently, the QR Code system has become popular outside the automotive industry due to its fast readability and greater storage capacity compared to standard UPC barcodes. The code consists of black modules (square dots) arranged in a square grid on a white background. The information encoded may be made up of four standardized types (\"modes\") of data (numeric, alphanumeric, byte / binary, Kanji) or, through supported extensions, virtually any type of data.[2]","URL":"http://en.wikipedia.org/w/index.php?title=QR_code&amp;oldid=546110040","note":"Page Version ID: 546110040","language":"en","issued":{"date-parts":[[2013,3,21]]},"accessed":{"date-parts":[[2013,3,22]]}}}],"schema":"https://github.com/citation-style-language/schema/raw/master/csl-citation.json"} </w:instrText>
      </w:r>
      <w:r w:rsidR="00521A1E">
        <w:fldChar w:fldCharType="separate"/>
      </w:r>
      <w:r w:rsidR="00D804A3" w:rsidRPr="00D804A3">
        <w:t>[31]</w:t>
      </w:r>
      <w:r w:rsidR="00521A1E">
        <w:fldChar w:fldCharType="end"/>
      </w:r>
      <w:r>
        <w:t>.</w:t>
      </w:r>
    </w:p>
    <w:p w:rsidR="00E57186" w:rsidRDefault="00E57186" w:rsidP="001638A1">
      <w:pPr>
        <w:jc w:val="center"/>
      </w:pPr>
      <w:r>
        <w:rPr>
          <w:noProof/>
          <w:lang w:bidi="ar-SA"/>
        </w:rPr>
        <w:lastRenderedPageBreak/>
        <w:drawing>
          <wp:inline distT="0" distB="0" distL="0" distR="0">
            <wp:extent cx="2095500" cy="2095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3.pn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95500" cy="2095500"/>
                    </a:xfrm>
                    <a:prstGeom prst="rect">
                      <a:avLst/>
                    </a:prstGeom>
                  </pic:spPr>
                </pic:pic>
              </a:graphicData>
            </a:graphic>
          </wp:inline>
        </w:drawing>
      </w:r>
    </w:p>
    <w:p w:rsidR="0053034D" w:rsidRDefault="00E57186" w:rsidP="00CA427F">
      <w:pPr>
        <w:pStyle w:val="Caption"/>
      </w:pPr>
      <w:bookmarkStart w:id="267" w:name="_Toc351997947"/>
      <w:bookmarkStart w:id="268" w:name="_Toc353178062"/>
      <w:bookmarkStart w:id="269" w:name="_Toc353973929"/>
      <w:r>
        <w:t xml:space="preserve">Figure </w:t>
      </w:r>
      <w:r w:rsidR="00521A1E">
        <w:fldChar w:fldCharType="begin"/>
      </w:r>
      <w:r w:rsidR="00851713">
        <w:instrText xml:space="preserve"> SEQ Figure \* ARABIC </w:instrText>
      </w:r>
      <w:r w:rsidR="00521A1E">
        <w:fldChar w:fldCharType="separate"/>
      </w:r>
      <w:r w:rsidR="00732038">
        <w:rPr>
          <w:noProof/>
        </w:rPr>
        <w:t>14</w:t>
      </w:r>
      <w:r w:rsidR="00521A1E">
        <w:fldChar w:fldCharType="end"/>
      </w:r>
      <w:r>
        <w:t>: QR Level 3 code</w:t>
      </w:r>
      <w:r w:rsidR="004719AB">
        <w:t xml:space="preserve"> </w:t>
      </w:r>
      <w:r>
        <w:t>(Source: Wikipedia, licensed under Creative Commons Attribution Share-Alike License)</w:t>
      </w:r>
      <w:bookmarkEnd w:id="267"/>
      <w:bookmarkEnd w:id="268"/>
      <w:bookmarkEnd w:id="269"/>
    </w:p>
    <w:p w:rsidR="0053034D" w:rsidRDefault="0053034D" w:rsidP="00CA427F">
      <w:r w:rsidRPr="008F2EF0">
        <w:rPr>
          <w:rFonts w:eastAsia="+mn-ea"/>
        </w:rPr>
        <w:t xml:space="preserve">Information about how to grip an object can be stored in a small amount of data </w:t>
      </w:r>
      <w:r>
        <w:t>in a QR code on an object</w:t>
      </w:r>
      <w:r w:rsidRPr="008F2EF0">
        <w:rPr>
          <w:rFonts w:eastAsia="+mn-ea"/>
        </w:rPr>
        <w:t>.</w:t>
      </w:r>
      <w:r>
        <w:t xml:space="preserve"> T</w:t>
      </w:r>
      <w:r w:rsidRPr="008F2EF0">
        <w:rPr>
          <w:rFonts w:eastAsia="+mn-ea"/>
        </w:rPr>
        <w:t>his information</w:t>
      </w:r>
      <w:r>
        <w:t xml:space="preserve">, </w:t>
      </w:r>
      <w:r w:rsidR="00D804A3">
        <w:t>the</w:t>
      </w:r>
      <w:r>
        <w:t xml:space="preserve"> “affordance cue,</w:t>
      </w:r>
      <w:r w:rsidRPr="008F2EF0">
        <w:rPr>
          <w:rFonts w:eastAsia="+mn-ea"/>
        </w:rPr>
        <w:t>” contains, in a compact form, information that aids a robot in decid</w:t>
      </w:r>
      <w:r>
        <w:t>ing how to manipulate an object:</w:t>
      </w:r>
    </w:p>
    <w:p w:rsidR="0053034D" w:rsidRPr="00D923C1" w:rsidRDefault="0053034D" w:rsidP="00CA427F">
      <w:pPr>
        <w:pStyle w:val="ListParagraph"/>
        <w:numPr>
          <w:ilvl w:val="1"/>
          <w:numId w:val="8"/>
        </w:numPr>
      </w:pPr>
      <w:r w:rsidRPr="00D923C1">
        <w:rPr>
          <w:rFonts w:eastAsia="+mn-ea"/>
        </w:rPr>
        <w:t>If an object has handles, the affordance cue contains the information necessary to define the handles and locate them relative to the tag.</w:t>
      </w:r>
    </w:p>
    <w:p w:rsidR="0053034D" w:rsidRPr="00D923C1" w:rsidRDefault="0053034D" w:rsidP="00CA427F">
      <w:pPr>
        <w:pStyle w:val="ListParagraph"/>
        <w:numPr>
          <w:ilvl w:val="1"/>
          <w:numId w:val="8"/>
        </w:numPr>
      </w:pPr>
      <w:r w:rsidRPr="00D923C1">
        <w:rPr>
          <w:rFonts w:eastAsia="+mn-ea"/>
        </w:rPr>
        <w:t>If an object can be lifted only from the bottom</w:t>
      </w:r>
      <w:r>
        <w:t>, as</w:t>
      </w:r>
      <w:r w:rsidRPr="00D923C1">
        <w:rPr>
          <w:rFonts w:eastAsia="+mn-ea"/>
        </w:rPr>
        <w:t xml:space="preserve"> with a fork-lift, the affordance cue contains information necessary to locate the bottom of the object relative to the tag.</w:t>
      </w:r>
    </w:p>
    <w:p w:rsidR="0053034D" w:rsidRPr="008F2EF0" w:rsidRDefault="0053034D" w:rsidP="00CA427F">
      <w:pPr>
        <w:pStyle w:val="ListParagraph"/>
        <w:numPr>
          <w:ilvl w:val="1"/>
          <w:numId w:val="8"/>
        </w:numPr>
      </w:pPr>
      <w:r w:rsidRPr="00D923C1">
        <w:rPr>
          <w:rFonts w:eastAsia="+mn-ea"/>
        </w:rPr>
        <w:t>If the object can be grabbed from the sides by a gripper, the affordance cue contains gripping force constraints and the information necessary to locate the sides relative to the tag.</w:t>
      </w:r>
    </w:p>
    <w:p w:rsidR="009531CE" w:rsidRPr="009531CE" w:rsidRDefault="009531CE" w:rsidP="00D8459D">
      <w:pPr>
        <w:jc w:val="center"/>
      </w:pPr>
      <w:r w:rsidRPr="009531CE">
        <w:rPr>
          <w:noProof/>
          <w:lang w:bidi="ar-SA"/>
        </w:rPr>
        <w:lastRenderedPageBreak/>
        <w:drawing>
          <wp:inline distT="0" distB="0" distL="0" distR="0">
            <wp:extent cx="3009900" cy="2273300"/>
            <wp:effectExtent l="0" t="0" r="0" b="0"/>
            <wp:docPr id="17" name="Picture 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37" cstate="print"/>
                    <a:srcRect l="8681" t="2513" r="9028" b="7538"/>
                    <a:stretch>
                      <a:fillRect/>
                    </a:stretch>
                  </pic:blipFill>
                  <pic:spPr bwMode="auto">
                    <a:xfrm>
                      <a:off x="0" y="0"/>
                      <a:ext cx="3009900" cy="2273300"/>
                    </a:xfrm>
                    <a:prstGeom prst="rect">
                      <a:avLst/>
                    </a:prstGeom>
                    <a:noFill/>
                    <a:ln w="9525">
                      <a:noFill/>
                      <a:miter lim="800000"/>
                      <a:headEnd/>
                      <a:tailEnd/>
                    </a:ln>
                    <a:effectLst/>
                  </pic:spPr>
                </pic:pic>
              </a:graphicData>
            </a:graphic>
          </wp:inline>
        </w:drawing>
      </w:r>
    </w:p>
    <w:p w:rsidR="0053034D" w:rsidRPr="009531CE" w:rsidRDefault="009531CE" w:rsidP="00CA427F">
      <w:pPr>
        <w:pStyle w:val="Caption"/>
      </w:pPr>
      <w:bookmarkStart w:id="270" w:name="_Ref351966571"/>
      <w:bookmarkStart w:id="271" w:name="_Ref351966576"/>
      <w:bookmarkStart w:id="272" w:name="_Toc351997948"/>
      <w:bookmarkStart w:id="273" w:name="_Toc353178063"/>
      <w:bookmarkStart w:id="274" w:name="_Toc353440143"/>
      <w:bookmarkStart w:id="275" w:name="_Toc353973930"/>
      <w:r w:rsidRPr="009531CE">
        <w:t xml:space="preserve">Figure </w:t>
      </w:r>
      <w:r w:rsidR="00521A1E">
        <w:fldChar w:fldCharType="begin"/>
      </w:r>
      <w:r w:rsidR="00851713">
        <w:instrText xml:space="preserve"> SEQ Figure \* ARABIC </w:instrText>
      </w:r>
      <w:r w:rsidR="00521A1E">
        <w:fldChar w:fldCharType="separate"/>
      </w:r>
      <w:r w:rsidR="00732038">
        <w:rPr>
          <w:noProof/>
        </w:rPr>
        <w:t>15</w:t>
      </w:r>
      <w:r w:rsidR="00521A1E">
        <w:fldChar w:fldCharType="end"/>
      </w:r>
      <w:bookmarkEnd w:id="270"/>
      <w:r w:rsidRPr="009531CE">
        <w:t>: A box localized using the QR code.</w:t>
      </w:r>
      <w:r w:rsidR="0053034D" w:rsidRPr="009531CE">
        <w:t xml:space="preserve"> </w:t>
      </w:r>
      <w:r w:rsidR="0053034D" w:rsidRPr="009531CE">
        <w:rPr>
          <w:rFonts w:eastAsia="+mn-ea"/>
        </w:rPr>
        <w:t>Red dots are the QR code finder pattern. Blue is the projected handle center. Green are the handle corners.</w:t>
      </w:r>
      <w:bookmarkEnd w:id="271"/>
      <w:bookmarkEnd w:id="272"/>
      <w:bookmarkEnd w:id="273"/>
      <w:bookmarkEnd w:id="274"/>
      <w:bookmarkEnd w:id="275"/>
    </w:p>
    <w:p w:rsidR="0053034D" w:rsidRPr="008F2EF0" w:rsidRDefault="0053034D" w:rsidP="00CA427F">
      <w:r w:rsidRPr="009531CE">
        <w:rPr>
          <w:rFonts w:eastAsia="+mn-ea"/>
        </w:rPr>
        <w:t xml:space="preserve">Using a Kinect sensor and MatLab, </w:t>
      </w:r>
      <w:r w:rsidRPr="009531CE">
        <w:t>a rudimentary proof-of-concept was tested for boxes with handles on top. Because the Kinect image sensor does not have high enough resolution to read QR codes, it must be supplemented with a second, higher resolution camera extrinsically calibrated to the Kinect. This part of the detection was simulated, and the QR code data manually entered into the program. The coordinates of the three finder points in the Kinect RGBD image are then used to get the positions of the</w:t>
      </w:r>
      <w:r>
        <w:t xml:space="preserve"> three finder points in 3D space. Again, because a high resolution camera was not available, this step was simulated by manually picking points. Using the 3D coordinates of the 3 finder points, it is possible to localize the QR code in 3D space, including both position and orientation. </w:t>
      </w:r>
      <w:r w:rsidRPr="008F2EF0">
        <w:rPr>
          <w:rFonts w:eastAsia="+mn-ea"/>
        </w:rPr>
        <w:t xml:space="preserve">Using the </w:t>
      </w:r>
      <w:r>
        <w:t>location</w:t>
      </w:r>
      <w:r w:rsidRPr="008F2EF0">
        <w:rPr>
          <w:rFonts w:eastAsia="+mn-ea"/>
        </w:rPr>
        <w:t xml:space="preserve"> of the tag and the tag’s information</w:t>
      </w:r>
      <w:r>
        <w:t xml:space="preserve"> about the handle's location relative to the tag</w:t>
      </w:r>
      <w:r w:rsidRPr="008F2EF0">
        <w:rPr>
          <w:rFonts w:eastAsia="+mn-ea"/>
        </w:rPr>
        <w:t xml:space="preserve">, the handle can be </w:t>
      </w:r>
      <w:r>
        <w:t>located</w:t>
      </w:r>
      <w:r w:rsidRPr="008F2EF0">
        <w:rPr>
          <w:rFonts w:eastAsia="+mn-ea"/>
        </w:rPr>
        <w:t>, allowing a robot to grasp it</w:t>
      </w:r>
      <w:r>
        <w:t xml:space="preserve"> without knowing any other information about</w:t>
      </w:r>
      <w:r w:rsidRPr="008F2EF0">
        <w:rPr>
          <w:rFonts w:eastAsia="+mn-ea"/>
        </w:rPr>
        <w:t xml:space="preserve"> the box.</w:t>
      </w:r>
      <w:r w:rsidR="009531CE">
        <w:rPr>
          <w:rFonts w:eastAsia="+mn-ea"/>
        </w:rPr>
        <w:t xml:space="preserve"> The results are shown in </w:t>
      </w:r>
      <w:r w:rsidR="00521A1E">
        <w:rPr>
          <w:rFonts w:eastAsia="+mn-ea"/>
        </w:rPr>
        <w:fldChar w:fldCharType="begin"/>
      </w:r>
      <w:r w:rsidR="009531CE">
        <w:rPr>
          <w:rFonts w:eastAsia="+mn-ea"/>
        </w:rPr>
        <w:instrText xml:space="preserve"> REF _Ref351966571 \h </w:instrText>
      </w:r>
      <w:r w:rsidR="00521A1E">
        <w:rPr>
          <w:rFonts w:eastAsia="+mn-ea"/>
        </w:rPr>
      </w:r>
      <w:r w:rsidR="00521A1E">
        <w:rPr>
          <w:rFonts w:eastAsia="+mn-ea"/>
        </w:rPr>
        <w:fldChar w:fldCharType="separate"/>
      </w:r>
      <w:r w:rsidR="00732038" w:rsidRPr="009531CE">
        <w:t xml:space="preserve">Figure </w:t>
      </w:r>
      <w:r w:rsidR="00732038">
        <w:rPr>
          <w:noProof/>
        </w:rPr>
        <w:t>15</w:t>
      </w:r>
      <w:r w:rsidR="00521A1E">
        <w:rPr>
          <w:rFonts w:eastAsia="+mn-ea"/>
        </w:rPr>
        <w:fldChar w:fldCharType="end"/>
      </w:r>
      <w:r w:rsidR="009531CE">
        <w:rPr>
          <w:rFonts w:eastAsia="+mn-ea"/>
        </w:rPr>
        <w:t xml:space="preserve"> </w:t>
      </w:r>
      <w:r w:rsidR="00521A1E">
        <w:rPr>
          <w:rFonts w:eastAsia="+mn-ea"/>
        </w:rPr>
        <w:fldChar w:fldCharType="begin"/>
      </w:r>
      <w:r w:rsidR="009531CE">
        <w:rPr>
          <w:rFonts w:eastAsia="+mn-ea"/>
        </w:rPr>
        <w:instrText xml:space="preserve"> REF _Ref351966576 \p \h </w:instrText>
      </w:r>
      <w:r w:rsidR="00521A1E">
        <w:rPr>
          <w:rFonts w:eastAsia="+mn-ea"/>
        </w:rPr>
      </w:r>
      <w:r w:rsidR="00521A1E">
        <w:rPr>
          <w:rFonts w:eastAsia="+mn-ea"/>
        </w:rPr>
        <w:fldChar w:fldCharType="separate"/>
      </w:r>
      <w:r w:rsidR="00732038">
        <w:rPr>
          <w:rFonts w:eastAsia="+mn-ea"/>
        </w:rPr>
        <w:t>above</w:t>
      </w:r>
      <w:r w:rsidR="00521A1E">
        <w:rPr>
          <w:rFonts w:eastAsia="+mn-ea"/>
        </w:rPr>
        <w:fldChar w:fldCharType="end"/>
      </w:r>
      <w:r w:rsidR="009531CE">
        <w:rPr>
          <w:rFonts w:eastAsia="+mn-ea"/>
        </w:rPr>
        <w:t>.</w:t>
      </w:r>
    </w:p>
    <w:p w:rsidR="00F66CBB" w:rsidRPr="00F66CBB" w:rsidRDefault="0053034D" w:rsidP="00CA427F">
      <w:r>
        <w:t xml:space="preserve">Because the Kinect RGB camera does not have sufficiently high resolution for the task, these experiments were not performed on the robot. However, this line of research is one </w:t>
      </w:r>
      <w:r>
        <w:lastRenderedPageBreak/>
        <w:t>of the planned future purposes of the robot, once a high resolution camera can be acquired, mounted, and calibrated to the Kinect.</w:t>
      </w:r>
    </w:p>
    <w:p w:rsidR="00021F0A" w:rsidRDefault="00021F0A">
      <w:pPr>
        <w:pStyle w:val="Heading1"/>
      </w:pPr>
      <w:bookmarkStart w:id="276" w:name="_Toc353177993"/>
      <w:bookmarkStart w:id="277" w:name="_Toc352798814"/>
      <w:bookmarkStart w:id="278" w:name="_Toc353440080"/>
      <w:bookmarkStart w:id="279" w:name="_Toc353973896"/>
      <w:r>
        <w:lastRenderedPageBreak/>
        <w:t>Industrial Safety</w:t>
      </w:r>
      <w:bookmarkEnd w:id="276"/>
      <w:bookmarkEnd w:id="277"/>
      <w:bookmarkEnd w:id="278"/>
      <w:bookmarkEnd w:id="279"/>
    </w:p>
    <w:p w:rsidR="005B23F0" w:rsidRDefault="005B23F0" w:rsidP="00CA427F">
      <w:r>
        <w:t xml:space="preserve">Mobile robots, particularly experimental platforms, require safety systems to disable them. These systems fall into two major categories. Reflexive </w:t>
      </w:r>
      <w:r w:rsidR="00F84E58">
        <w:t>collision</w:t>
      </w:r>
      <w:r w:rsidR="008A123A">
        <w:t xml:space="preserve"> avoidance</w:t>
      </w:r>
      <w:r>
        <w:t xml:space="preserve"> systems keep robots from colliding with humans</w:t>
      </w:r>
      <w:r w:rsidR="00F84E58">
        <w:t xml:space="preserve"> </w:t>
      </w:r>
      <w:r>
        <w:t>interacting with the robot. Emergency stop systems are used to disable the robot in case it does something unsafe or unexpected. Both types of systems are necessary in an industrial robot, especially one that does not operate in a cage or with guards, neither of which are practical for a mobile robot.</w:t>
      </w:r>
    </w:p>
    <w:p w:rsidR="005B23F0" w:rsidRDefault="005B23F0">
      <w:pPr>
        <w:pStyle w:val="Heading2"/>
      </w:pPr>
      <w:bookmarkStart w:id="280" w:name="_Toc353177994"/>
      <w:bookmarkStart w:id="281" w:name="_Toc352798815"/>
      <w:bookmarkStart w:id="282" w:name="_Toc353440081"/>
      <w:bookmarkStart w:id="283" w:name="_Ref353789829"/>
      <w:bookmarkStart w:id="284" w:name="_Toc353973897"/>
      <w:r>
        <w:t xml:space="preserve">Reflexive </w:t>
      </w:r>
      <w:bookmarkEnd w:id="280"/>
      <w:bookmarkEnd w:id="281"/>
      <w:bookmarkEnd w:id="282"/>
      <w:bookmarkEnd w:id="283"/>
      <w:r w:rsidR="00A420CA">
        <w:t>Collision Avoidance</w:t>
      </w:r>
      <w:bookmarkEnd w:id="284"/>
    </w:p>
    <w:p w:rsidR="005B23F0" w:rsidRPr="00241825" w:rsidRDefault="005B23F0" w:rsidP="00CA427F">
      <w:r>
        <w:t xml:space="preserve">A key safety feature of many robots is reflexive speed limiting or halting. Reflexive </w:t>
      </w:r>
      <w:r w:rsidR="00A420CA">
        <w:t>collision avoidance</w:t>
      </w:r>
      <w:r>
        <w:t xml:space="preserve"> uses sensors to detect obstacles in the robot's path and prevent motion that would result in a collision. Reflexive </w:t>
      </w:r>
      <w:r w:rsidR="00A420CA">
        <w:t>collision avoidance</w:t>
      </w:r>
      <w:r>
        <w:t xml:space="preserve"> is particularly important for robots that operate in shared environments with people, because people can suddenly move into a previously clear robot path, endangering themselves and the robot. Whereas a planner will create safe paths for a robot around static obstacles, paths may be invalidated by moving obstacles such as people, and the planner may react too slowly to prevent a collision. Ref</w:t>
      </w:r>
      <w:r w:rsidRPr="00241825">
        <w:t xml:space="preserve">lexive </w:t>
      </w:r>
      <w:r w:rsidR="00A420CA">
        <w:t>collision avoidance</w:t>
      </w:r>
      <w:r w:rsidRPr="00241825">
        <w:t xml:space="preserve"> operates more quickly and on a lower level than planning and trajectory generation, and can override the velocity commands from the trajectory generator.</w:t>
      </w:r>
    </w:p>
    <w:p w:rsidR="00A2151D" w:rsidRDefault="005B23F0" w:rsidP="00A2151D">
      <w:r w:rsidRPr="00241825">
        <w:t xml:space="preserve">At this time, </w:t>
      </w:r>
      <w:r w:rsidR="00C26887">
        <w:t>ABBY</w:t>
      </w:r>
      <w:r w:rsidRPr="00241825">
        <w:t xml:space="preserve"> does not implement </w:t>
      </w:r>
      <w:r w:rsidR="00A420CA">
        <w:t>reflexive collision avoidance</w:t>
      </w:r>
      <w:r w:rsidRPr="00241825">
        <w:t xml:space="preserve"> for the base or the manipulator. Because both operate at low speeds, the robot does not pose a safety threat to the operator and can be easily stopped with the emergency stop system described </w:t>
      </w:r>
      <w:r w:rsidRPr="00241825">
        <w:lastRenderedPageBreak/>
        <w:t xml:space="preserve">below. Before the robot can be tested or deployed in an industrial environment, and to allow for faster movement, reflexive </w:t>
      </w:r>
      <w:r w:rsidR="00A420CA">
        <w:t>collision avoidance</w:t>
      </w:r>
      <w:r w:rsidRPr="00241825">
        <w:t xml:space="preserve"> must be </w:t>
      </w:r>
      <w:r w:rsidR="00A420CA">
        <w:t>added</w:t>
      </w:r>
      <w:r w:rsidRPr="00241825">
        <w:t xml:space="preserve">. </w:t>
      </w:r>
      <w:r w:rsidR="00A2151D">
        <w:t xml:space="preserve">Proposed methods for reflexive </w:t>
      </w:r>
      <w:r w:rsidR="00A420CA">
        <w:t>collision avoidance</w:t>
      </w:r>
      <w:r w:rsidR="00A2151D">
        <w:t xml:space="preserve"> are described in Appendix 3.</w:t>
      </w:r>
      <w:bookmarkStart w:id="285" w:name="_Toc351540620"/>
      <w:bookmarkStart w:id="286" w:name="_Ref351924510"/>
      <w:bookmarkStart w:id="287" w:name="_Toc353177997"/>
      <w:bookmarkStart w:id="288" w:name="_Toc352798818"/>
      <w:bookmarkStart w:id="289" w:name="_Toc353440084"/>
      <w:bookmarkStart w:id="290" w:name="_Ref353783424"/>
    </w:p>
    <w:p w:rsidR="005B23F0" w:rsidRDefault="005B23F0" w:rsidP="00A2151D">
      <w:pPr>
        <w:pStyle w:val="Heading2"/>
      </w:pPr>
      <w:bookmarkStart w:id="291" w:name="_Ref353952281"/>
      <w:bookmarkStart w:id="292" w:name="_Toc353973898"/>
      <w:r>
        <w:t>Emergency Stop System</w:t>
      </w:r>
      <w:bookmarkEnd w:id="285"/>
      <w:bookmarkEnd w:id="286"/>
      <w:bookmarkEnd w:id="287"/>
      <w:bookmarkEnd w:id="288"/>
      <w:bookmarkEnd w:id="289"/>
      <w:bookmarkEnd w:id="290"/>
      <w:bookmarkEnd w:id="291"/>
      <w:bookmarkEnd w:id="292"/>
    </w:p>
    <w:p w:rsidR="00E141B1" w:rsidRDefault="005B23F0">
      <w:pPr>
        <w:pStyle w:val="Heading3"/>
      </w:pPr>
      <w:bookmarkStart w:id="293" w:name="_Toc351540621"/>
      <w:bookmarkStart w:id="294" w:name="_Toc353177998"/>
      <w:bookmarkStart w:id="295" w:name="_Toc352798819"/>
      <w:bookmarkStart w:id="296" w:name="_Toc353440085"/>
      <w:bookmarkStart w:id="297" w:name="_Toc353973899"/>
      <w:r>
        <w:t>E-Stop Systems Used in This Lab</w:t>
      </w:r>
      <w:bookmarkEnd w:id="293"/>
      <w:bookmarkEnd w:id="294"/>
      <w:bookmarkEnd w:id="295"/>
      <w:bookmarkEnd w:id="296"/>
      <w:bookmarkEnd w:id="297"/>
    </w:p>
    <w:p w:rsidR="005B23F0" w:rsidRDefault="005B23F0" w:rsidP="00CA427F">
      <w:r>
        <w:t>The Case Mobile Robotics Group has used a few emergency stop systems in its robots. All of the HARLIE-class robots developed for the Intelligent Ground Vehicle Competition used a commercially-available wireless relay system from Remote Control Tec</w:t>
      </w:r>
      <w:r w:rsidR="00801869">
        <w:t>hnologies. This system</w:t>
      </w:r>
      <w:r>
        <w:t xml:space="preserve"> consisted of the remote control relay in series with an onboard disable switch and a second relay switched by an active-high enable signal from the cRIO, which is software-controllable. These three switches (one manual and two relay) control the current through the coil of a solenoid, which in turn switches the power to the motor controller on and off. This system has one critical flaw, which is that there is no “heartbeat” from the wireless remote to the remote control relay. This means that if the battery in the wireless remote dies or the radio communication is lost between the wireless remote and the robot, there is no way to remotely stop the robot, nor is there any indicator to the operator that the robot cannot be wirelessly stopped.</w:t>
      </w:r>
    </w:p>
    <w:p w:rsidR="005B23F0" w:rsidRDefault="005B23F0" w:rsidP="00CA427F">
      <w:r>
        <w:t xml:space="preserve">OTTO the smart wheelchair </w:t>
      </w:r>
      <w:r w:rsidR="007E4599">
        <w:t xml:space="preserve">could operate in either autonomous or manual control modes, and </w:t>
      </w:r>
      <w:r>
        <w:t xml:space="preserve">used a custom remote system </w:t>
      </w:r>
      <w:r w:rsidR="007E4599">
        <w:t>to enable and disable autonomous mode</w:t>
      </w:r>
      <w:r>
        <w:t xml:space="preserve">. Using </w:t>
      </w:r>
      <w:r w:rsidR="007E4599">
        <w:t xml:space="preserve">the GPIO mirroring function of </w:t>
      </w:r>
      <w:r>
        <w:t xml:space="preserve">a pair of </w:t>
      </w:r>
      <w:r w:rsidR="00A15744">
        <w:t>XBee</w:t>
      </w:r>
      <w:r>
        <w:t xml:space="preserve"> 2 Pro wireless network modules, a </w:t>
      </w:r>
      <w:r w:rsidR="007E4599">
        <w:t xml:space="preserve">digital </w:t>
      </w:r>
      <w:r>
        <w:t xml:space="preserve">signal </w:t>
      </w:r>
      <w:r w:rsidR="007E4599">
        <w:t xml:space="preserve">was </w:t>
      </w:r>
      <w:r>
        <w:t xml:space="preserve">transmitted from a remote control unit to the input of </w:t>
      </w:r>
      <w:r w:rsidR="007E4599">
        <w:t xml:space="preserve">the </w:t>
      </w:r>
      <w:r>
        <w:t>Arduino</w:t>
      </w:r>
      <w:r w:rsidR="00F84E58">
        <w:t xml:space="preserve"> </w:t>
      </w:r>
      <w:r w:rsidR="007E4599">
        <w:t xml:space="preserve">controlling </w:t>
      </w:r>
      <w:r>
        <w:t>the wheelchair</w:t>
      </w:r>
      <w:r w:rsidR="007E4599">
        <w:t>’s motor controllers</w:t>
      </w:r>
      <w:r>
        <w:t xml:space="preserve">, disabling the autonomous functions of the wheelchair when a button </w:t>
      </w:r>
      <w:r w:rsidR="007E4599">
        <w:t xml:space="preserve">was </w:t>
      </w:r>
      <w:r>
        <w:t xml:space="preserve">pushed on the remote. Because the </w:t>
      </w:r>
      <w:r w:rsidR="00A15744">
        <w:t>XBee</w:t>
      </w:r>
      <w:r>
        <w:t xml:space="preserve"> wireless modules' GPIO </w:t>
      </w:r>
      <w:r>
        <w:lastRenderedPageBreak/>
        <w:t xml:space="preserve">mirroring has a programmable timeout and default output state, this system automatically </w:t>
      </w:r>
      <w:r w:rsidR="007E4599">
        <w:t xml:space="preserve">disabled </w:t>
      </w:r>
      <w:r>
        <w:t xml:space="preserve">autonomous functions if communication </w:t>
      </w:r>
      <w:r w:rsidR="007E4599">
        <w:t xml:space="preserve">was </w:t>
      </w:r>
      <w:r>
        <w:t xml:space="preserve">lost between the remote and the robot. However, this system </w:t>
      </w:r>
      <w:r w:rsidR="007E4599">
        <w:t>relied</w:t>
      </w:r>
      <w:r>
        <w:t xml:space="preserve"> on an Arduino microcontroller and was not designed as an emergency stop system, but as a switch between autonomous operation and normal (joystick) operation of a wheelchair.</w:t>
      </w:r>
    </w:p>
    <w:p w:rsidR="00E141B1" w:rsidRDefault="005B23F0">
      <w:pPr>
        <w:pStyle w:val="Heading3"/>
      </w:pPr>
      <w:bookmarkStart w:id="298" w:name="_Toc351540622"/>
      <w:bookmarkStart w:id="299" w:name="_Toc353177999"/>
      <w:bookmarkStart w:id="300" w:name="_Toc352798820"/>
      <w:bookmarkStart w:id="301" w:name="_Toc353440086"/>
      <w:bookmarkStart w:id="302" w:name="_Toc353973900"/>
      <w:r>
        <w:t>E-Stop Requirements</w:t>
      </w:r>
      <w:bookmarkEnd w:id="298"/>
      <w:bookmarkEnd w:id="299"/>
      <w:bookmarkEnd w:id="300"/>
      <w:bookmarkEnd w:id="301"/>
      <w:bookmarkEnd w:id="302"/>
    </w:p>
    <w:p w:rsidR="005B23F0" w:rsidRDefault="005B23F0" w:rsidP="00CA427F">
      <w:r>
        <w:t>This robot has several requirements that motivated the development of a new emergency stop system combining the merits of the HARLIE-class stop system and the OTTO remote switching system. First, the emergency stop system needs to be able to switch the high current, 24 volt rail providing power to the motor controllers. Second, the system needs to be able to activate the 24 volt emergency stop input on the IRC5 robot controller, which must be electrically isolated from the rest of the robot's DC electronics. Third, the system must monitor four sources, stopping the actuators if any of them are disabled:</w:t>
      </w:r>
    </w:p>
    <w:p w:rsidR="00E141B1" w:rsidRDefault="005B23F0">
      <w:pPr>
        <w:pStyle w:val="ListParagraph"/>
        <w:numPr>
          <w:ilvl w:val="0"/>
          <w:numId w:val="10"/>
        </w:numPr>
      </w:pPr>
      <w:r>
        <w:t>5 volt active-high enable signal from the cRIO, which is controlled by the ROS software</w:t>
      </w:r>
    </w:p>
    <w:p w:rsidR="00E141B1" w:rsidRDefault="005B23F0">
      <w:pPr>
        <w:pStyle w:val="ListParagraph"/>
        <w:numPr>
          <w:ilvl w:val="0"/>
          <w:numId w:val="10"/>
        </w:numPr>
      </w:pPr>
      <w:r>
        <w:t xml:space="preserve">24 volt active-high emergency stop signal from the IRC5, which is controlled by the emergency stop switches on the IRC5 and FlexPendant and by RAPID software. </w:t>
      </w:r>
    </w:p>
    <w:p w:rsidR="00E141B1" w:rsidRDefault="005B23F0">
      <w:pPr>
        <w:pStyle w:val="ListParagraph"/>
        <w:numPr>
          <w:ilvl w:val="0"/>
          <w:numId w:val="10"/>
        </w:numPr>
      </w:pPr>
      <w:r>
        <w:t>Twist-lock stop switch mounted on the robot (The robot is disabled if the switch is opened or disconnected.)</w:t>
      </w:r>
    </w:p>
    <w:p w:rsidR="00E141B1" w:rsidRDefault="005B23F0">
      <w:pPr>
        <w:pStyle w:val="ListParagraph"/>
        <w:numPr>
          <w:ilvl w:val="0"/>
          <w:numId w:val="10"/>
        </w:numPr>
      </w:pPr>
      <w:r>
        <w:t>Wireless remote control with a heartbeat signal of at least 1Hz</w:t>
      </w:r>
    </w:p>
    <w:p w:rsidR="00E141B1" w:rsidRDefault="005B23F0" w:rsidP="00891B65">
      <w:r>
        <w:lastRenderedPageBreak/>
        <w:t>Fourth, the system should be implemented entirely in hardware for safety reasons. Software faults in a safety system are unacceptable and adequate testing of a software system would be too time-consuming for this project. Fifth, the remote control unit should have some feedback as to the state of the four emergency stop sources described above.</w:t>
      </w:r>
    </w:p>
    <w:p w:rsidR="005B23F0" w:rsidRDefault="005B23F0" w:rsidP="00CA427F">
      <w:r>
        <w:t xml:space="preserve">Given the requirements, an emergency stop system was designed and fabricated using printed circuit boards. The schematic of the system is shown in </w:t>
      </w:r>
      <w:r w:rsidR="00521A1E">
        <w:fldChar w:fldCharType="begin"/>
      </w:r>
      <w:r w:rsidR="00610622">
        <w:instrText xml:space="preserve"> REF _Ref351933999 \h </w:instrText>
      </w:r>
      <w:r w:rsidR="00521A1E">
        <w:fldChar w:fldCharType="separate"/>
      </w:r>
      <w:r w:rsidR="00732038">
        <w:t xml:space="preserve">Figure </w:t>
      </w:r>
      <w:r w:rsidR="00732038">
        <w:rPr>
          <w:noProof/>
        </w:rPr>
        <w:t>16</w:t>
      </w:r>
      <w:r w:rsidR="00521A1E">
        <w:fldChar w:fldCharType="end"/>
      </w:r>
      <w:r w:rsidR="00534635">
        <w:t xml:space="preserve"> and </w:t>
      </w:r>
      <w:r w:rsidR="00521A1E">
        <w:fldChar w:fldCharType="begin"/>
      </w:r>
      <w:r w:rsidR="00610622">
        <w:instrText xml:space="preserve"> REF _Ref351934011 \h </w:instrText>
      </w:r>
      <w:r w:rsidR="00521A1E">
        <w:fldChar w:fldCharType="separate"/>
      </w:r>
      <w:r w:rsidR="00732038">
        <w:t xml:space="preserve">Figure </w:t>
      </w:r>
      <w:r w:rsidR="00732038">
        <w:rPr>
          <w:noProof/>
        </w:rPr>
        <w:t>17</w:t>
      </w:r>
      <w:r w:rsidR="00521A1E">
        <w:fldChar w:fldCharType="end"/>
      </w:r>
      <w:r>
        <w:t>. The system consists of two circuits, a remote control and an emergency stop circuit on the robot.</w:t>
      </w:r>
    </w:p>
    <w:p w:rsidR="00534635" w:rsidRDefault="00534635" w:rsidP="00CA427F">
      <w:r>
        <w:rPr>
          <w:noProof/>
          <w:lang w:bidi="ar-SA"/>
        </w:rPr>
        <w:drawing>
          <wp:inline distT="0" distB="0" distL="0" distR="0">
            <wp:extent cx="5486400" cy="354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eps"/>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303" w:name="_Ref351933999"/>
      <w:bookmarkStart w:id="304" w:name="_Toc351997949"/>
      <w:bookmarkStart w:id="305" w:name="_Toc353178064"/>
      <w:bookmarkStart w:id="306" w:name="_Toc353440144"/>
      <w:bookmarkStart w:id="307" w:name="_Toc353973931"/>
      <w:r>
        <w:t xml:space="preserve">Figure </w:t>
      </w:r>
      <w:r w:rsidR="00521A1E">
        <w:fldChar w:fldCharType="begin"/>
      </w:r>
      <w:r w:rsidR="00851713">
        <w:instrText xml:space="preserve"> SEQ Figure \* ARABIC </w:instrText>
      </w:r>
      <w:r w:rsidR="00521A1E">
        <w:fldChar w:fldCharType="separate"/>
      </w:r>
      <w:r w:rsidR="00732038">
        <w:rPr>
          <w:noProof/>
        </w:rPr>
        <w:t>16</w:t>
      </w:r>
      <w:r w:rsidR="00521A1E">
        <w:fldChar w:fldCharType="end"/>
      </w:r>
      <w:bookmarkEnd w:id="303"/>
      <w:r w:rsidR="00854DD0">
        <w:t>: Schematic of the</w:t>
      </w:r>
      <w:r>
        <w:t xml:space="preserve"> emergency stop remote</w:t>
      </w:r>
      <w:bookmarkEnd w:id="304"/>
      <w:bookmarkEnd w:id="305"/>
      <w:bookmarkEnd w:id="306"/>
      <w:r w:rsidR="00854DD0">
        <w:t xml:space="preserve"> tested on ABBY. The remote uses an XBee radio to send an enable signal to the robot and receive the current emergency stop status from the robot, which is displayed with LEDs.</w:t>
      </w:r>
      <w:bookmarkEnd w:id="307"/>
    </w:p>
    <w:p w:rsidR="00534635" w:rsidRDefault="00534635" w:rsidP="00CA427F">
      <w:r>
        <w:rPr>
          <w:noProof/>
          <w:lang w:bidi="ar-SA"/>
        </w:rPr>
        <w:lastRenderedPageBreak/>
        <w:drawing>
          <wp:inline distT="0" distB="0" distL="0" distR="0">
            <wp:extent cx="5486400" cy="35497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eps"/>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308" w:name="_Ref351934011"/>
      <w:bookmarkStart w:id="309" w:name="_Toc351997950"/>
      <w:bookmarkStart w:id="310" w:name="_Toc353178065"/>
      <w:bookmarkStart w:id="311" w:name="_Toc353973932"/>
      <w:r>
        <w:t xml:space="preserve">Figure </w:t>
      </w:r>
      <w:r w:rsidR="00521A1E">
        <w:fldChar w:fldCharType="begin"/>
      </w:r>
      <w:r w:rsidR="00851713">
        <w:instrText xml:space="preserve"> SEQ Figure \* ARABIC </w:instrText>
      </w:r>
      <w:r w:rsidR="00521A1E">
        <w:fldChar w:fldCharType="separate"/>
      </w:r>
      <w:r w:rsidR="00732038">
        <w:rPr>
          <w:noProof/>
        </w:rPr>
        <w:t>17</w:t>
      </w:r>
      <w:r w:rsidR="00521A1E">
        <w:fldChar w:fldCharType="end"/>
      </w:r>
      <w:bookmarkEnd w:id="308"/>
      <w:r w:rsidR="00854DD0">
        <w:t xml:space="preserve">: Schematic of the </w:t>
      </w:r>
      <w:r>
        <w:t>emergency stop receiver and aggregator</w:t>
      </w:r>
      <w:bookmarkEnd w:id="309"/>
      <w:bookmarkEnd w:id="310"/>
      <w:r w:rsidR="00854DD0">
        <w:t xml:space="preserve"> on ABBY</w:t>
      </w:r>
      <w:bookmarkEnd w:id="311"/>
    </w:p>
    <w:p w:rsidR="005B23F0" w:rsidRDefault="005B23F0" w:rsidP="00CA427F">
      <w:r>
        <w:t xml:space="preserve">The remote circuit uses an </w:t>
      </w:r>
      <w:r w:rsidR="00A15744">
        <w:t>XBee</w:t>
      </w:r>
      <w:r>
        <w:t xml:space="preserve"> radio module's GPIO mirroring func</w:t>
      </w:r>
      <w:r w:rsidR="00891B65">
        <w:t xml:space="preserve">tion </w:t>
      </w:r>
      <w:r>
        <w:t xml:space="preserve">to transmit the state of the emergency stop button to the emergency stop circuit on the robot in the same manner it was used on OTTO. This system also uses the GPIO mirroring function to send the states of the </w:t>
      </w:r>
      <w:r w:rsidR="00A15744">
        <w:t xml:space="preserve">onboard </w:t>
      </w:r>
      <w:r>
        <w:t>emergency stop sources to the remote, where they are displayed on LEDs. Because a twist-lock style emergency stop button was not available, an S-R latch was used to latch the state of a normally-open momentary pushbutton, requiring that the remote be powered off and back on again to reset the wireless emergency stop.</w:t>
      </w:r>
      <w:r w:rsidR="00A15744">
        <w:t xml:space="preserve"> If communication between the XBEE modems in interrupted for any r</w:t>
      </w:r>
      <w:r w:rsidR="00891B65">
        <w:t>e</w:t>
      </w:r>
      <w:r w:rsidR="00A15744">
        <w:t>ason, DIO3 in the emergency stop circuit goes low, disabling the robot.</w:t>
      </w:r>
    </w:p>
    <w:p w:rsidR="005B23F0" w:rsidRDefault="005B23F0" w:rsidP="00CA427F">
      <w:r>
        <w:t xml:space="preserve">The emergency stop circuit on the robot has inputs for the onboard emergency stop button, the cRIO's enable signal, and the emergency stop output of the IRC5. The input </w:t>
      </w:r>
      <w:r>
        <w:lastRenderedPageBreak/>
        <w:t>from the IRC5 goes into an optoisolator IC because the I</w:t>
      </w:r>
      <w:r w:rsidR="00A15744">
        <w:t>/</w:t>
      </w:r>
      <w:r>
        <w:t>O on the IRC5 is floating relative to the rest of the robot's DC systems. A 7400 series AND IC is used to generate logic signals to enable the drive base and the IRC5's emergency stop input. The drive base logic signal controls a Darlington transistor, which in turn switches the coil of a solenoid that controls the drive base in the same manner as on HARLIE-class robots</w:t>
      </w:r>
      <w:r w:rsidR="00A15744">
        <w:t xml:space="preserve"> (not shown in </w:t>
      </w:r>
      <w:r w:rsidR="00521A1E">
        <w:fldChar w:fldCharType="begin"/>
      </w:r>
      <w:r w:rsidR="00A15744">
        <w:instrText xml:space="preserve"> REF _Ref351934011 \h </w:instrText>
      </w:r>
      <w:r w:rsidR="00521A1E">
        <w:fldChar w:fldCharType="separate"/>
      </w:r>
      <w:r w:rsidR="00732038">
        <w:t xml:space="preserve">Figure </w:t>
      </w:r>
      <w:r w:rsidR="00732038">
        <w:rPr>
          <w:noProof/>
        </w:rPr>
        <w:t>17</w:t>
      </w:r>
      <w:r w:rsidR="00521A1E">
        <w:fldChar w:fldCharType="end"/>
      </w:r>
      <w:r w:rsidR="00A15744">
        <w:t xml:space="preserve">; see </w:t>
      </w:r>
      <w:r w:rsidR="00521A1E">
        <w:fldChar w:fldCharType="begin"/>
      </w:r>
      <w:r w:rsidR="00A15744">
        <w:instrText xml:space="preserve"> REF _Ref351926554 \h </w:instrText>
      </w:r>
      <w:r w:rsidR="00521A1E">
        <w:fldChar w:fldCharType="separate"/>
      </w:r>
      <w:r w:rsidR="00732038">
        <w:t xml:space="preserve">Figure </w:t>
      </w:r>
      <w:r w:rsidR="00732038">
        <w:rPr>
          <w:noProof/>
        </w:rPr>
        <w:t>4</w:t>
      </w:r>
      <w:r w:rsidR="00521A1E">
        <w:fldChar w:fldCharType="end"/>
      </w:r>
      <w:r w:rsidR="00A15744">
        <w:t>)</w:t>
      </w:r>
      <w:r>
        <w:t>. The IRC5 output logic signal switches the 24v General Stop input of the IRC5 using an optoisolator IC.</w:t>
      </w:r>
    </w:p>
    <w:p w:rsidR="005B23F0" w:rsidRDefault="005B23F0" w:rsidP="00CA427F">
      <w:r>
        <w:t xml:space="preserve">These circuits were prototyped and installed on the robot. </w:t>
      </w:r>
      <w:r w:rsidR="00A15744">
        <w:t>Because the RAPID software running on the IRC5 was not configured to output the emergency stop state, t</w:t>
      </w:r>
      <w:r>
        <w:t xml:space="preserve">he input from the IRC5's emergency stop was defeated by installing jumper J1. Additionally, testing showed that the 4N35 optoisolator used to switch the IRC5's emergency stop could not </w:t>
      </w:r>
      <w:r w:rsidR="00891B65">
        <w:t>sink</w:t>
      </w:r>
      <w:r>
        <w:t xml:space="preserve"> enough current to enable the emergency stop circuit, causing the IRC5 to go into General Stop mode seemingly at random. </w:t>
      </w:r>
      <w:r w:rsidR="00A15744">
        <w:t>The ability to control the IRC5’s emergency stop state</w:t>
      </w:r>
      <w:r>
        <w:t xml:space="preserve"> was defe</w:t>
      </w:r>
      <w:r w:rsidR="00801869">
        <w:t xml:space="preserve">ated by disconnecting the IRC5 </w:t>
      </w:r>
      <w:r>
        <w:t xml:space="preserve">Stop output and shorting the General Stop input </w:t>
      </w:r>
      <w:r w:rsidR="00A15744">
        <w:t xml:space="preserve">on </w:t>
      </w:r>
      <w:r>
        <w:t>the IRC5. These two changes completely decouple this emerg</w:t>
      </w:r>
      <w:r w:rsidR="00854DD0">
        <w:t>ency stop circuit from the IRC5</w:t>
      </w:r>
      <w:r>
        <w:t xml:space="preserve">. Furthermore, the wireless link between the </w:t>
      </w:r>
      <w:r w:rsidR="00A15744">
        <w:t>XBee</w:t>
      </w:r>
      <w:r>
        <w:t xml:space="preserve"> modules proved unreliable, causing the system to momentarily switch into emergency stop mode seemingly at random. Extensive bench testing of the system suggests that this problem is caused by an insufficiently reliable power supply to one or both of the </w:t>
      </w:r>
      <w:r w:rsidR="00A15744">
        <w:t>XBee</w:t>
      </w:r>
      <w:r>
        <w:t xml:space="preserve"> modules. In order to make the system usable, the wireless emergency stop was replaced with a twist-lock style emergency stop button on a ten foot wired tether. The system does reliably control the power to the drive base, providing a level of safety for the robot, but revisions are required to </w:t>
      </w:r>
      <w:r w:rsidR="00854DD0">
        <w:t>gain the full functionality of the original design</w:t>
      </w:r>
      <w:r>
        <w:t>.</w:t>
      </w:r>
    </w:p>
    <w:p w:rsidR="00521E15" w:rsidRDefault="00521E15" w:rsidP="00CA427F">
      <w:r>
        <w:lastRenderedPageBreak/>
        <w:t>A revised version of this emergency stop s</w:t>
      </w:r>
      <w:r w:rsidR="00891B65">
        <w:t>ystem is described in Appendix 2</w:t>
      </w:r>
      <w:r>
        <w:t xml:space="preserve">. The revised version has been designed, and all of its </w:t>
      </w:r>
      <w:r w:rsidR="004C2309">
        <w:t>subsystems</w:t>
      </w:r>
      <w:r>
        <w:t xml:space="preserve"> have been tested, but it has not yet been implemented on the robot. The revised emergency stop system includes a wireless remote and full integration with the IRC5’s emergency stop systems.</w:t>
      </w:r>
    </w:p>
    <w:p w:rsidR="00AF0BEB" w:rsidRDefault="006B59B9">
      <w:pPr>
        <w:pStyle w:val="Heading1"/>
      </w:pPr>
      <w:bookmarkStart w:id="312" w:name="_Toc353178002"/>
      <w:bookmarkStart w:id="313" w:name="_Toc352798823"/>
      <w:bookmarkStart w:id="314" w:name="_Toc353440089"/>
      <w:bookmarkStart w:id="315" w:name="_Toc353973901"/>
      <w:r>
        <w:lastRenderedPageBreak/>
        <w:t xml:space="preserve">Validation </w:t>
      </w:r>
      <w:r w:rsidR="00AF0BEB">
        <w:t>Results</w:t>
      </w:r>
      <w:bookmarkEnd w:id="312"/>
      <w:bookmarkEnd w:id="313"/>
      <w:bookmarkEnd w:id="314"/>
      <w:bookmarkEnd w:id="315"/>
    </w:p>
    <w:p w:rsidR="00521E15" w:rsidRDefault="00521E15" w:rsidP="00521E15">
      <w:pPr>
        <w:pStyle w:val="Heading2"/>
      </w:pPr>
      <w:bookmarkStart w:id="316" w:name="_Ref353787516"/>
      <w:bookmarkStart w:id="317" w:name="_Toc353973902"/>
      <w:r>
        <w:t>Localization</w:t>
      </w:r>
      <w:bookmarkEnd w:id="316"/>
      <w:bookmarkEnd w:id="317"/>
    </w:p>
    <w:p w:rsidR="00521E15" w:rsidRDefault="00521E15" w:rsidP="00521E15">
      <w:r>
        <w:t>ABBY’s odometr</w:t>
      </w:r>
      <w:r w:rsidR="003E71BA">
        <w:t>y</w:t>
      </w:r>
      <w:r>
        <w:t xml:space="preserve"> system was </w:t>
      </w:r>
      <w:r w:rsidR="003E71BA">
        <w:t>evaluated</w:t>
      </w:r>
      <w:r>
        <w:t xml:space="preserve"> by performing two tests without the benefit of an absolute localization system. These tests serve to characterize the error accumulation in the odometry, and the results motivated the use of absolute localization on the robot.</w:t>
      </w:r>
    </w:p>
    <w:p w:rsidR="003E71BA" w:rsidRPr="003E71BA" w:rsidRDefault="00521E15" w:rsidP="003E71BA">
      <w:r>
        <w:t xml:space="preserve">In the first test, </w:t>
      </w:r>
      <w:r w:rsidR="003E71BA">
        <w:t xml:space="preserve">the robot was manually driven in a straight line for ten meters in the positive x direction. The start and end points were marked on the floor, and the robot was teleoperated in a straight line between them. At the end of each trial, the robot’s estimated </w:t>
      </w:r>
      <w:r w:rsidR="0054767C">
        <w:t>position</w:t>
      </w:r>
      <w:r w:rsidR="003E71BA">
        <w:t xml:space="preserve">, as measured by the odometry system, was recorded. The results of these tests are in </w:t>
      </w:r>
      <w:r w:rsidR="00521A1E">
        <w:fldChar w:fldCharType="begin"/>
      </w:r>
      <w:r w:rsidR="003E71BA">
        <w:instrText xml:space="preserve"> REF _Ref353642791 \h </w:instrText>
      </w:r>
      <w:r w:rsidR="00521A1E">
        <w:fldChar w:fldCharType="separate"/>
      </w:r>
      <w:r w:rsidR="00732038">
        <w:t xml:space="preserve">Table </w:t>
      </w:r>
      <w:r w:rsidR="00732038">
        <w:rPr>
          <w:noProof/>
        </w:rPr>
        <w:t>1</w:t>
      </w:r>
      <w:r w:rsidR="00521A1E">
        <w:fldChar w:fldCharType="end"/>
      </w:r>
      <w:r w:rsidR="0054767C">
        <w:t>; no wheel slip was observed during any of these trials</w:t>
      </w:r>
      <w:r w:rsidR="003E71BA">
        <w:t xml:space="preserve">. </w:t>
      </w:r>
      <w:r w:rsidR="0054767C">
        <w:t xml:space="preserve">Perfect localization would have observed the robot to be at x=10.0 meters and y=0.0 meters. </w:t>
      </w:r>
      <w:r w:rsidR="003E71BA">
        <w:t>The results, as expected, show relatively accurate absolute displacement, but relatively large errors in the position estimate (up to 2.908 meters) due to errors in the heading estimate. Some of the error was introduced by the robot being visually aligned to the start and stop marks on the floor, but some is the result of wheel slip and linearization error in the odometry.</w:t>
      </w:r>
    </w:p>
    <w:p w:rsidR="00521E15" w:rsidRDefault="003E71BA" w:rsidP="0054767C">
      <w:bookmarkStart w:id="318" w:name="_Toc351997934"/>
      <w:bookmarkStart w:id="319" w:name="_Toc353440103"/>
      <w:r>
        <w:t>In the second test, the robot was manually driven for five laps of a circle with a 1 meter radius. The start and end points, as well as the circle for the robot to follow, were marked on the floor, and the robot was</w:t>
      </w:r>
      <w:r w:rsidR="0054767C">
        <w:t xml:space="preserve"> teleoperated along the circle for five laps. At the end of each trial, the robot’s estimated position and orientation, as estimated by the odometry system, </w:t>
      </w:r>
      <w:r w:rsidR="00891B65">
        <w:t>were</w:t>
      </w:r>
      <w:r w:rsidR="0054767C">
        <w:t xml:space="preserve"> recorded. The results of these tests are in </w:t>
      </w:r>
      <w:r w:rsidR="00521A1E">
        <w:fldChar w:fldCharType="begin"/>
      </w:r>
      <w:r w:rsidR="006B3929">
        <w:instrText xml:space="preserve"> REF _Ref353644180 \h </w:instrText>
      </w:r>
      <w:r w:rsidR="00521A1E">
        <w:fldChar w:fldCharType="separate"/>
      </w:r>
      <w:r w:rsidR="00732038">
        <w:t xml:space="preserve">Table </w:t>
      </w:r>
      <w:r w:rsidR="00732038">
        <w:rPr>
          <w:noProof/>
        </w:rPr>
        <w:t>2</w:t>
      </w:r>
      <w:r w:rsidR="00521A1E">
        <w:fldChar w:fldCharType="end"/>
      </w:r>
      <w:r w:rsidR="0054767C">
        <w:t>.</w:t>
      </w:r>
      <w:r w:rsidR="00891B65">
        <w:t xml:space="preserve"> </w:t>
      </w:r>
      <w:r w:rsidR="0054767C">
        <w:t xml:space="preserve">Since the start and end </w:t>
      </w:r>
      <w:r w:rsidR="0054767C">
        <w:lastRenderedPageBreak/>
        <w:t>positions are the same, perfect localization would have observed the robot to be  at x=0.0 meters and y=0.0 meters with a heading of 0. The results show that turning has a more negative effect on odometry accuracy than driving in a straight line. The displacement was consistently incorrect by at least 0.8 meters, and the heading was incorrect by up to 35 degrees. The consistent bias in these errors (they always have the same sign) can be explained by the fact that the robot was driven around the circle in the same direction (counterclockwise) in every trial.</w:t>
      </w:r>
      <w:bookmarkEnd w:id="318"/>
      <w:bookmarkEnd w:id="319"/>
    </w:p>
    <w:p w:rsidR="0054767C" w:rsidRDefault="00521A1E" w:rsidP="0054767C">
      <w:pPr>
        <w:pStyle w:val="Caption"/>
        <w:keepNext/>
      </w:pPr>
      <w:bookmarkStart w:id="320" w:name="_Ref353644180"/>
      <w:r>
        <w:rPr>
          <w:noProof/>
        </w:rPr>
        <w:pict>
          <v:shape id="Text Box 2" o:spid="_x0000_s1032" type="#_x0000_t202" style="position:absolute;left:0;text-align:left;margin-left:0;margin-top:0;width:6in;height:180pt;z-index:251662336;visibility:visible;mso-position-horizontal:left;mso-position-horizontal-relative:margin;mso-position-vertical:top;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stroked="f">
            <v:textbox style="mso-next-textbox:#Text Box 2">
              <w:txbxContent>
                <w:p w:rsidR="0054442C" w:rsidRDefault="0054442C" w:rsidP="00D8459D">
                  <w:pPr>
                    <w:pStyle w:val="Caption"/>
                    <w:keepNext/>
                  </w:pPr>
                  <w:bookmarkStart w:id="321" w:name="_Ref353642791"/>
                  <w:r>
                    <w:t xml:space="preserve">Table </w:t>
                  </w:r>
                  <w:fldSimple w:instr=" SEQ Table \* ARABIC ">
                    <w:r>
                      <w:rPr>
                        <w:noProof/>
                      </w:rPr>
                      <w:t>1</w:t>
                    </w:r>
                  </w:fldSimple>
                  <w:bookmarkEnd w:id="321"/>
                  <w:r>
                    <w:t>: Ten meter odometry test. Measurements in 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50"/>
                    <w:gridCol w:w="1022"/>
                    <w:gridCol w:w="1022"/>
                    <w:gridCol w:w="1617"/>
                    <w:gridCol w:w="1717"/>
                  </w:tblGrid>
                  <w:tr w:rsidR="0054442C" w:rsidRPr="00854DD0" w:rsidTr="00854DD0">
                    <w:trPr>
                      <w:trHeight w:val="255"/>
                      <w:jc w:val="center"/>
                    </w:trPr>
                    <w:tc>
                      <w:tcPr>
                        <w:tcW w:w="0" w:type="auto"/>
                        <w:shd w:val="clear" w:color="auto" w:fill="auto"/>
                        <w:noWrap/>
                        <w:vAlign w:val="bottom"/>
                        <w:hideMark/>
                      </w:tcPr>
                      <w:p w:rsidR="0054442C" w:rsidRPr="00854DD0" w:rsidRDefault="0054442C" w:rsidP="002F3F95">
                        <w:pPr>
                          <w:pStyle w:val="NoSpacing"/>
                          <w:spacing w:after="0"/>
                          <w:rPr>
                            <w:b/>
                            <w:szCs w:val="24"/>
                            <w:lang w:bidi="ar-SA"/>
                          </w:rPr>
                        </w:pPr>
                        <w:r w:rsidRPr="00854DD0">
                          <w:rPr>
                            <w:b/>
                            <w:szCs w:val="24"/>
                            <w:lang w:bidi="ar-SA"/>
                          </w:rPr>
                          <w:t>Trial</w:t>
                        </w:r>
                      </w:p>
                    </w:tc>
                    <w:tc>
                      <w:tcPr>
                        <w:tcW w:w="0" w:type="auto"/>
                        <w:shd w:val="clear" w:color="auto" w:fill="auto"/>
                        <w:noWrap/>
                        <w:vAlign w:val="bottom"/>
                        <w:hideMark/>
                      </w:tcPr>
                      <w:p w:rsidR="0054442C" w:rsidRPr="00854DD0" w:rsidRDefault="0054442C" w:rsidP="002F3F95">
                        <w:pPr>
                          <w:pStyle w:val="NoSpacing"/>
                          <w:spacing w:after="0"/>
                          <w:rPr>
                            <w:b/>
                            <w:szCs w:val="24"/>
                            <w:lang w:bidi="ar-SA"/>
                          </w:rPr>
                        </w:pPr>
                        <w:r w:rsidRPr="00854DD0">
                          <w:rPr>
                            <w:b/>
                            <w:szCs w:val="24"/>
                            <w:lang w:bidi="ar-SA"/>
                          </w:rPr>
                          <w:t>X</w:t>
                        </w:r>
                      </w:p>
                    </w:tc>
                    <w:tc>
                      <w:tcPr>
                        <w:tcW w:w="0" w:type="auto"/>
                        <w:shd w:val="clear" w:color="auto" w:fill="auto"/>
                        <w:noWrap/>
                        <w:vAlign w:val="bottom"/>
                        <w:hideMark/>
                      </w:tcPr>
                      <w:p w:rsidR="0054442C" w:rsidRPr="00854DD0" w:rsidRDefault="0054442C" w:rsidP="002F3F95">
                        <w:pPr>
                          <w:pStyle w:val="NoSpacing"/>
                          <w:spacing w:after="0"/>
                          <w:rPr>
                            <w:b/>
                            <w:szCs w:val="24"/>
                            <w:lang w:bidi="ar-SA"/>
                          </w:rPr>
                        </w:pPr>
                        <w:r w:rsidRPr="00854DD0">
                          <w:rPr>
                            <w:b/>
                            <w:szCs w:val="24"/>
                            <w:lang w:bidi="ar-SA"/>
                          </w:rPr>
                          <w:t>Y</w:t>
                        </w:r>
                      </w:p>
                    </w:tc>
                    <w:tc>
                      <w:tcPr>
                        <w:tcW w:w="0" w:type="auto"/>
                        <w:shd w:val="clear" w:color="auto" w:fill="auto"/>
                        <w:noWrap/>
                        <w:vAlign w:val="bottom"/>
                        <w:hideMark/>
                      </w:tcPr>
                      <w:p w:rsidR="0054442C" w:rsidRPr="00854DD0" w:rsidRDefault="0054442C" w:rsidP="002F3F95">
                        <w:pPr>
                          <w:pStyle w:val="NoSpacing"/>
                          <w:spacing w:after="0"/>
                          <w:rPr>
                            <w:b/>
                            <w:szCs w:val="24"/>
                            <w:lang w:bidi="ar-SA"/>
                          </w:rPr>
                        </w:pPr>
                        <w:r w:rsidRPr="00854DD0">
                          <w:rPr>
                            <w:b/>
                            <w:szCs w:val="24"/>
                            <w:lang w:bidi="ar-SA"/>
                          </w:rPr>
                          <w:t>Displacement</w:t>
                        </w:r>
                      </w:p>
                    </w:tc>
                    <w:tc>
                      <w:tcPr>
                        <w:tcW w:w="0" w:type="auto"/>
                      </w:tcPr>
                      <w:p w:rsidR="0054442C" w:rsidRPr="00854DD0" w:rsidRDefault="0054442C" w:rsidP="002F3F95">
                        <w:pPr>
                          <w:pStyle w:val="NoSpacing"/>
                          <w:spacing w:after="0"/>
                          <w:rPr>
                            <w:b/>
                            <w:szCs w:val="24"/>
                            <w:lang w:bidi="ar-SA"/>
                          </w:rPr>
                        </w:pPr>
                        <w:r w:rsidRPr="00854DD0">
                          <w:rPr>
                            <w:b/>
                            <w:szCs w:val="24"/>
                            <w:lang w:bidi="ar-SA"/>
                          </w:rPr>
                          <w:t>Position Error</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1</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9.535</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-2.908</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9.969</w:t>
                        </w:r>
                      </w:p>
                    </w:tc>
                    <w:tc>
                      <w:tcPr>
                        <w:tcW w:w="0" w:type="auto"/>
                        <w:vAlign w:val="bottom"/>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2.945</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2</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10.042</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-0.76</w:t>
                        </w:r>
                        <w:r>
                          <w:rPr>
                            <w:rFonts w:ascii="Consolas" w:hAnsi="Consolas" w:cs="Consolas"/>
                            <w:color w:val="000000"/>
                            <w:szCs w:val="24"/>
                          </w:rPr>
                          <w:t>0</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10.071</w:t>
                        </w:r>
                      </w:p>
                    </w:tc>
                    <w:tc>
                      <w:tcPr>
                        <w:tcW w:w="0" w:type="auto"/>
                        <w:vAlign w:val="bottom"/>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0.761</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3</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10.373</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-0.032</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10.373</w:t>
                        </w:r>
                      </w:p>
                    </w:tc>
                    <w:tc>
                      <w:tcPr>
                        <w:tcW w:w="0" w:type="auto"/>
                        <w:vAlign w:val="bottom"/>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0.374</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4</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9.996</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-0.454</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10.005</w:t>
                        </w:r>
                      </w:p>
                    </w:tc>
                    <w:tc>
                      <w:tcPr>
                        <w:tcW w:w="0" w:type="auto"/>
                        <w:vAlign w:val="bottom"/>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0.454</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5</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9.881</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-0.663</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9.903</w:t>
                        </w:r>
                      </w:p>
                    </w:tc>
                    <w:tc>
                      <w:tcPr>
                        <w:tcW w:w="0" w:type="auto"/>
                        <w:vAlign w:val="bottom"/>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0.674</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6</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10.019</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-0.610</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10.036</w:t>
                        </w:r>
                      </w:p>
                    </w:tc>
                    <w:tc>
                      <w:tcPr>
                        <w:tcW w:w="0" w:type="auto"/>
                        <w:vAlign w:val="bottom"/>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0.610</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RMS</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9.977</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1.294</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10.060</w:t>
                        </w:r>
                      </w:p>
                    </w:tc>
                    <w:tc>
                      <w:tcPr>
                        <w:tcW w:w="0" w:type="auto"/>
                        <w:vAlign w:val="bottom"/>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1.318</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STD</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0.271</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1.01</w:t>
                        </w:r>
                        <w:r>
                          <w:rPr>
                            <w:rFonts w:ascii="Consolas" w:hAnsi="Consolas" w:cs="Consolas"/>
                            <w:color w:val="000000"/>
                            <w:szCs w:val="24"/>
                          </w:rPr>
                          <w:t>6</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0.164</w:t>
                        </w:r>
                      </w:p>
                    </w:tc>
                    <w:tc>
                      <w:tcPr>
                        <w:tcW w:w="0" w:type="auto"/>
                        <w:vAlign w:val="bottom"/>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0.978</w:t>
                        </w:r>
                      </w:p>
                    </w:tc>
                  </w:tr>
                </w:tbl>
                <w:p w:rsidR="0054442C" w:rsidRDefault="0054442C" w:rsidP="00854DD0">
                  <w:pPr>
                    <w:spacing w:after="0"/>
                  </w:pPr>
                </w:p>
              </w:txbxContent>
            </v:textbox>
            <w10:wrap type="topAndBottom" anchorx="margin" anchory="margin"/>
          </v:shape>
        </w:pict>
      </w:r>
      <w:r w:rsidR="0054767C">
        <w:t xml:space="preserve">Table </w:t>
      </w:r>
      <w:r>
        <w:fldChar w:fldCharType="begin"/>
      </w:r>
      <w:r w:rsidR="002F3F95">
        <w:instrText xml:space="preserve"> SEQ Table \* ARABIC </w:instrText>
      </w:r>
      <w:r>
        <w:fldChar w:fldCharType="separate"/>
      </w:r>
      <w:r w:rsidR="00732038">
        <w:rPr>
          <w:noProof/>
        </w:rPr>
        <w:t>2</w:t>
      </w:r>
      <w:r>
        <w:rPr>
          <w:noProof/>
        </w:rPr>
        <w:fldChar w:fldCharType="end"/>
      </w:r>
      <w:bookmarkEnd w:id="320"/>
      <w:r w:rsidR="0054767C">
        <w:t>: One meter radius circle odometry test. Measurements in meters except where noted. Oz and Ow indicate quaternion components z and w (components x and y are 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50"/>
        <w:gridCol w:w="1022"/>
        <w:gridCol w:w="890"/>
        <w:gridCol w:w="890"/>
        <w:gridCol w:w="890"/>
        <w:gridCol w:w="1617"/>
        <w:gridCol w:w="1677"/>
      </w:tblGrid>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Trial</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x</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y</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Oz</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Ow</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Displacement</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Heading (deg)</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0.73</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0.432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0.507</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0.862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0.849</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29.124</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0.802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0.45</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0.528</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0.849</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0.92</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26.202</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3</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0.941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0.596</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0.613</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0.79</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1.114</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14.37</w:t>
            </w:r>
            <w:r w:rsidR="000F1F49">
              <w:rPr>
                <w:rFonts w:ascii="Consolas" w:hAnsi="Consolas" w:cs="Consolas"/>
                <w:color w:val="000000"/>
                <w:szCs w:val="24"/>
              </w:rPr>
              <w:t>0</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4</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0.751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0.621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0.558</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0.83</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0.974</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22.15</w:t>
            </w:r>
            <w:r w:rsidR="000F1F49">
              <w:rPr>
                <w:rFonts w:ascii="Consolas" w:hAnsi="Consolas" w:cs="Consolas"/>
                <w:color w:val="000000"/>
                <w:szCs w:val="24"/>
              </w:rPr>
              <w:t>0</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5</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0.778</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0.33</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0.459</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0.889</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0.845</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35.404</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6</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0.892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0.434</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0.502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0.865</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0.992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29.677</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RMS</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0.819</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0.48</w:t>
            </w:r>
            <w:r w:rsidR="000F1F49">
              <w:rPr>
                <w:rFonts w:ascii="Consolas" w:hAnsi="Consolas" w:cs="Consolas"/>
                <w:color w:val="000000"/>
                <w:szCs w:val="24"/>
              </w:rPr>
              <w:t>8</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0.530</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0.848</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0.95</w:t>
            </w:r>
            <w:r w:rsidR="000F1F49">
              <w:rPr>
                <w:rFonts w:ascii="Consolas" w:hAnsi="Consolas" w:cs="Consolas"/>
                <w:color w:val="000000"/>
                <w:szCs w:val="24"/>
              </w:rPr>
              <w:t>4</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26.975</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STD</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0.083</w:t>
            </w:r>
            <w:r w:rsidR="000F1F49">
              <w:rPr>
                <w:rFonts w:ascii="Consolas" w:hAnsi="Consolas" w:cs="Consolas"/>
                <w:color w:val="000000"/>
                <w:szCs w:val="24"/>
              </w:rPr>
              <w:t>3</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0.11</w:t>
            </w:r>
            <w:r w:rsidR="000F1F49">
              <w:rPr>
                <w:rFonts w:ascii="Consolas" w:hAnsi="Consolas" w:cs="Consolas"/>
                <w:color w:val="000000"/>
                <w:szCs w:val="24"/>
              </w:rPr>
              <w:t>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0.05</w:t>
            </w:r>
            <w:r w:rsidR="000F1F49">
              <w:rPr>
                <w:rFonts w:ascii="Consolas" w:hAnsi="Consolas" w:cs="Consolas"/>
                <w:color w:val="000000"/>
                <w:szCs w:val="24"/>
              </w:rPr>
              <w:t>3</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0.034</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0.101</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7.23</w:t>
            </w:r>
            <w:r w:rsidR="000F1F49">
              <w:rPr>
                <w:rFonts w:ascii="Consolas" w:hAnsi="Consolas" w:cs="Consolas"/>
                <w:color w:val="000000"/>
                <w:szCs w:val="24"/>
              </w:rPr>
              <w:t>5</w:t>
            </w:r>
          </w:p>
        </w:tc>
      </w:tr>
    </w:tbl>
    <w:p w:rsidR="002E2F35" w:rsidRDefault="002E2F35" w:rsidP="00854DD0">
      <w:pPr>
        <w:spacing w:after="0"/>
      </w:pPr>
      <w:bookmarkStart w:id="322" w:name="_Toc353178003"/>
      <w:bookmarkStart w:id="323" w:name="_Toc352798824"/>
      <w:bookmarkStart w:id="324" w:name="_Toc353440090"/>
      <w:r>
        <w:br/>
      </w:r>
    </w:p>
    <w:p w:rsidR="002E2F35" w:rsidRDefault="002E2F35" w:rsidP="002E2F35">
      <w:r>
        <w:lastRenderedPageBreak/>
        <w:t xml:space="preserve">As expected, change in heading causes a greater error in the odometric localization. The greater error due to change in heading is a feature of the differential drive system on ABBY. For a differential drive system to turn, one or both wheels must slip, which introduces error into the odometry. </w:t>
      </w:r>
      <w:r w:rsidR="0054767C">
        <w:t xml:space="preserve">The results of these odometry trials show that although the odometry is relatively accurate for short distances, it accumulates large error as greater distance is traveled, particularly in the heading estimate and particularly when the robot is turned. This error is </w:t>
      </w:r>
      <w:r w:rsidR="008C14C2">
        <w:t>e</w:t>
      </w:r>
      <w:r w:rsidR="0054767C">
        <w:t xml:space="preserve">ffectively canceled out by </w:t>
      </w:r>
      <w:r w:rsidR="006B3929">
        <w:t>AMCL.</w:t>
      </w:r>
    </w:p>
    <w:p w:rsidR="00AF0BEB" w:rsidRDefault="006B3929" w:rsidP="002E2F35">
      <w:pPr>
        <w:pStyle w:val="Heading2"/>
      </w:pPr>
      <w:bookmarkStart w:id="325" w:name="_Toc353973903"/>
      <w:r>
        <w:t>Validation Tasks</w:t>
      </w:r>
      <w:bookmarkEnd w:id="322"/>
      <w:bookmarkEnd w:id="323"/>
      <w:bookmarkEnd w:id="324"/>
      <w:bookmarkEnd w:id="325"/>
    </w:p>
    <w:p w:rsidR="006B3929" w:rsidRDefault="00AF0BEB" w:rsidP="00CA427F">
      <w:r>
        <w:t xml:space="preserve">In order to validate the basic functionality of the robot, </w:t>
      </w:r>
      <w:r w:rsidR="006B3929">
        <w:t>three simple tasks were devised to verify the performance of the drive base, the manipulation system, and the whole robot.</w:t>
      </w:r>
    </w:p>
    <w:p w:rsidR="007306CE" w:rsidRDefault="006B3929" w:rsidP="007306CE">
      <w:r>
        <w:t xml:space="preserve">To validate the drive base, the robot </w:t>
      </w:r>
      <w:r w:rsidR="00DB1587">
        <w:t>was scripted to</w:t>
      </w:r>
      <w:r>
        <w:t xml:space="preserve"> drive from one of two starting positions (designated “left” and “right”) to a</w:t>
      </w:r>
      <w:r w:rsidR="00DB1587">
        <w:t xml:space="preserve"> table at a predefined location,</w:t>
      </w:r>
      <w:r>
        <w:t xml:space="preserve"> then drive to a predefined final destination. This task tests the localization and navigation systems. Between each trial, the robot’s position estimate was reset, and AMCL was reseeded with a rough estimate of the appropriate starting position. Success was defined as traveling directly to the table without colliding with anything in the room, then driving directly to the final position, again without colliding with anything. The results of these tests are shown in </w:t>
      </w:r>
      <w:r w:rsidR="00521A1E">
        <w:fldChar w:fldCharType="begin"/>
      </w:r>
      <w:r w:rsidR="002F3F95">
        <w:instrText xml:space="preserve"> REF _Ref353645111 </w:instrText>
      </w:r>
      <w:r w:rsidR="00521A1E">
        <w:fldChar w:fldCharType="separate"/>
      </w:r>
      <w:r w:rsidR="00732038">
        <w:t xml:space="preserve">Table </w:t>
      </w:r>
      <w:r w:rsidR="00732038">
        <w:rPr>
          <w:noProof/>
        </w:rPr>
        <w:t>3</w:t>
      </w:r>
      <w:r w:rsidR="00521A1E">
        <w:rPr>
          <w:noProof/>
        </w:rPr>
        <w:fldChar w:fldCharType="end"/>
      </w:r>
      <w:r>
        <w:t>.</w:t>
      </w:r>
    </w:p>
    <w:p w:rsidR="007306CE" w:rsidRDefault="007306CE" w:rsidP="007306CE">
      <w:r>
        <w:t xml:space="preserve">In several trials, the robot </w:t>
      </w:r>
      <w:r w:rsidR="004407CD">
        <w:t>spun</w:t>
      </w:r>
      <w:r>
        <w:t xml:space="preserve"> one or more times before settling into the final position. </w:t>
      </w:r>
      <w:r w:rsidR="00E6318E">
        <w:t>In one trial (16), the robot fail</w:t>
      </w:r>
      <w:r w:rsidR="004407CD">
        <w:t>ed</w:t>
      </w:r>
      <w:r w:rsidR="00E6318E">
        <w:t xml:space="preserve"> to settle into the goal position during this spin because it was stopped when the gripper brushed an obstacle. </w:t>
      </w:r>
      <w:r>
        <w:t xml:space="preserve">The cause of this behavior is unknown, but the drive base planners were observed to be running slower than the </w:t>
      </w:r>
      <w:r>
        <w:lastRenderedPageBreak/>
        <w:t>desired rate due to the heavy load on the PC's CPU. It is possible that this caused the robot to overshoot the desired heading and perform a full rotation.</w:t>
      </w:r>
    </w:p>
    <w:p w:rsidR="00DB1587" w:rsidRDefault="00DB1587" w:rsidP="00DB1587">
      <w:pPr>
        <w:pStyle w:val="Caption"/>
        <w:keepNext/>
      </w:pPr>
      <w:bookmarkStart w:id="326" w:name="_Ref353645111"/>
      <w:r>
        <w:t xml:space="preserve">Table </w:t>
      </w:r>
      <w:r w:rsidR="00521A1E">
        <w:fldChar w:fldCharType="begin"/>
      </w:r>
      <w:r w:rsidR="002F3F95">
        <w:instrText xml:space="preserve"> SEQ Table \* ARABIC </w:instrText>
      </w:r>
      <w:r w:rsidR="00521A1E">
        <w:fldChar w:fldCharType="separate"/>
      </w:r>
      <w:r w:rsidR="00732038">
        <w:rPr>
          <w:noProof/>
        </w:rPr>
        <w:t>3</w:t>
      </w:r>
      <w:r w:rsidR="00521A1E">
        <w:rPr>
          <w:noProof/>
        </w:rPr>
        <w:fldChar w:fldCharType="end"/>
      </w:r>
      <w:bookmarkEnd w:id="326"/>
      <w:r>
        <w:t>: Results of drive base validation tests</w:t>
      </w:r>
    </w:p>
    <w:tbl>
      <w:tblPr>
        <w:tblStyle w:val="TableGrid"/>
        <w:tblW w:w="0" w:type="auto"/>
        <w:tblInd w:w="14" w:type="dxa"/>
        <w:tblLook w:val="04A0"/>
      </w:tblPr>
      <w:tblGrid>
        <w:gridCol w:w="751"/>
        <w:gridCol w:w="1440"/>
        <w:gridCol w:w="1609"/>
        <w:gridCol w:w="5042"/>
      </w:tblGrid>
      <w:tr w:rsidR="00E6318E" w:rsidRPr="00DB1587" w:rsidTr="006B3929">
        <w:tc>
          <w:tcPr>
            <w:tcW w:w="0" w:type="auto"/>
          </w:tcPr>
          <w:p w:rsidR="006B3929" w:rsidRPr="00DB1587" w:rsidRDefault="006B3929" w:rsidP="000F1F49">
            <w:pPr>
              <w:pStyle w:val="NoSpacing"/>
              <w:spacing w:after="0"/>
              <w:jc w:val="left"/>
              <w:rPr>
                <w:b/>
              </w:rPr>
            </w:pPr>
            <w:r w:rsidRPr="00DB1587">
              <w:rPr>
                <w:b/>
              </w:rPr>
              <w:t>Trial</w:t>
            </w:r>
          </w:p>
        </w:tc>
        <w:tc>
          <w:tcPr>
            <w:tcW w:w="0" w:type="auto"/>
          </w:tcPr>
          <w:p w:rsidR="006B3929" w:rsidRPr="00DB1587" w:rsidRDefault="006B3929" w:rsidP="000F1F49">
            <w:pPr>
              <w:pStyle w:val="NoSpacing"/>
              <w:spacing w:after="0"/>
              <w:jc w:val="left"/>
              <w:rPr>
                <w:b/>
              </w:rPr>
            </w:pPr>
            <w:r w:rsidRPr="00DB1587">
              <w:rPr>
                <w:b/>
              </w:rPr>
              <w:t>Start Position</w:t>
            </w:r>
          </w:p>
        </w:tc>
        <w:tc>
          <w:tcPr>
            <w:tcW w:w="0" w:type="auto"/>
          </w:tcPr>
          <w:p w:rsidR="006B3929" w:rsidRPr="00DB1587" w:rsidRDefault="006B3929" w:rsidP="000F1F49">
            <w:pPr>
              <w:pStyle w:val="NoSpacing"/>
              <w:spacing w:after="0"/>
              <w:jc w:val="left"/>
              <w:rPr>
                <w:b/>
              </w:rPr>
            </w:pPr>
            <w:r w:rsidRPr="00DB1587">
              <w:rPr>
                <w:b/>
              </w:rPr>
              <w:t>Drive To Table</w:t>
            </w:r>
          </w:p>
        </w:tc>
        <w:tc>
          <w:tcPr>
            <w:tcW w:w="0" w:type="auto"/>
          </w:tcPr>
          <w:p w:rsidR="006B3929" w:rsidRPr="00DB1587" w:rsidRDefault="006B3929" w:rsidP="000F1F49">
            <w:pPr>
              <w:pStyle w:val="NoSpacing"/>
              <w:spacing w:after="0"/>
              <w:jc w:val="left"/>
              <w:rPr>
                <w:b/>
              </w:rPr>
            </w:pPr>
            <w:r w:rsidRPr="00DB1587">
              <w:rPr>
                <w:b/>
              </w:rPr>
              <w:t>Drive to Final Position</w:t>
            </w:r>
          </w:p>
        </w:tc>
      </w:tr>
      <w:tr w:rsidR="00E6318E" w:rsidTr="006B3929">
        <w:tc>
          <w:tcPr>
            <w:tcW w:w="0" w:type="auto"/>
          </w:tcPr>
          <w:p w:rsidR="006B3929" w:rsidRDefault="006B3929" w:rsidP="006B3929">
            <w:pPr>
              <w:pStyle w:val="NoSpacing"/>
              <w:spacing w:after="0"/>
            </w:pPr>
            <w:r>
              <w:t>1</w:t>
            </w:r>
          </w:p>
        </w:tc>
        <w:tc>
          <w:tcPr>
            <w:tcW w:w="0" w:type="auto"/>
          </w:tcPr>
          <w:p w:rsidR="006B3929" w:rsidRDefault="006B3929" w:rsidP="006B3929">
            <w:pPr>
              <w:pStyle w:val="NoSpacing"/>
              <w:spacing w:after="0"/>
            </w:pPr>
            <w:r>
              <w:t>Left</w:t>
            </w:r>
          </w:p>
        </w:tc>
        <w:tc>
          <w:tcPr>
            <w:tcW w:w="0" w:type="auto"/>
          </w:tcPr>
          <w:p w:rsidR="006B3929" w:rsidRDefault="006B3929" w:rsidP="006B3929">
            <w:pPr>
              <w:pStyle w:val="NoSpacing"/>
              <w:spacing w:after="0"/>
            </w:pPr>
            <w:r>
              <w:t>Successful</w:t>
            </w:r>
          </w:p>
        </w:tc>
        <w:tc>
          <w:tcPr>
            <w:tcW w:w="0" w:type="auto"/>
          </w:tcPr>
          <w:p w:rsidR="006B3929" w:rsidRDefault="006B3929" w:rsidP="006B3929">
            <w:pPr>
              <w:pStyle w:val="NoSpacing"/>
              <w:spacing w:after="0"/>
            </w:pPr>
            <w:r>
              <w:t>Several spins at goal position before success</w:t>
            </w:r>
          </w:p>
        </w:tc>
      </w:tr>
      <w:tr w:rsidR="00E6318E" w:rsidTr="006B3929">
        <w:tc>
          <w:tcPr>
            <w:tcW w:w="0" w:type="auto"/>
          </w:tcPr>
          <w:p w:rsidR="006B3929" w:rsidRDefault="006B3929" w:rsidP="006B3929">
            <w:pPr>
              <w:pStyle w:val="NoSpacing"/>
              <w:spacing w:after="0"/>
            </w:pPr>
            <w:r>
              <w:t>2</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6B3929">
            <w:pPr>
              <w:pStyle w:val="NoSpacing"/>
              <w:spacing w:after="0"/>
            </w:pPr>
            <w:r>
              <w:t>Several spins at goal position before success</w:t>
            </w:r>
          </w:p>
        </w:tc>
      </w:tr>
      <w:tr w:rsidR="00E6318E" w:rsidTr="006B3929">
        <w:tc>
          <w:tcPr>
            <w:tcW w:w="0" w:type="auto"/>
          </w:tcPr>
          <w:p w:rsidR="006B3929" w:rsidRDefault="006B3929" w:rsidP="006B3929">
            <w:pPr>
              <w:pStyle w:val="NoSpacing"/>
              <w:spacing w:after="0"/>
            </w:pPr>
            <w:r>
              <w:t>3</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6B3929" w:rsidRDefault="006B3929" w:rsidP="006B3929">
            <w:pPr>
              <w:pStyle w:val="NoSpacing"/>
              <w:spacing w:after="0"/>
            </w:pPr>
            <w:r>
              <w:t>4</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6B3929" w:rsidRDefault="006B3929" w:rsidP="006B3929">
            <w:pPr>
              <w:pStyle w:val="NoSpacing"/>
              <w:spacing w:after="0"/>
            </w:pPr>
            <w:r>
              <w:t>5</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DB1587" w:rsidRDefault="00DB1587" w:rsidP="006B3929">
            <w:pPr>
              <w:pStyle w:val="NoSpacing"/>
              <w:spacing w:after="0"/>
            </w:pPr>
            <w:r>
              <w:t>6</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7</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8</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Several spins at goal position before success</w:t>
            </w:r>
          </w:p>
        </w:tc>
      </w:tr>
      <w:tr w:rsidR="00E6318E" w:rsidTr="006B3929">
        <w:tc>
          <w:tcPr>
            <w:tcW w:w="0" w:type="auto"/>
          </w:tcPr>
          <w:p w:rsidR="00DB1587" w:rsidRDefault="00DB1587" w:rsidP="006B3929">
            <w:pPr>
              <w:pStyle w:val="NoSpacing"/>
              <w:spacing w:after="0"/>
            </w:pPr>
            <w:r>
              <w:t>9</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10</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11</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12</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13</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14</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15</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C93BC9" w:rsidTr="00C93BC9">
        <w:tc>
          <w:tcPr>
            <w:tcW w:w="0" w:type="auto"/>
            <w:shd w:val="clear" w:color="auto" w:fill="auto"/>
          </w:tcPr>
          <w:p w:rsidR="00DB1587" w:rsidRDefault="00DB1587" w:rsidP="006B3929">
            <w:pPr>
              <w:pStyle w:val="NoSpacing"/>
              <w:spacing w:after="0"/>
            </w:pPr>
            <w:r>
              <w:t>16</w:t>
            </w:r>
          </w:p>
        </w:tc>
        <w:tc>
          <w:tcPr>
            <w:tcW w:w="0" w:type="auto"/>
            <w:shd w:val="clear" w:color="auto" w:fill="auto"/>
          </w:tcPr>
          <w:p w:rsidR="00DB1587" w:rsidRDefault="00DB1587" w:rsidP="006B3929">
            <w:pPr>
              <w:pStyle w:val="NoSpacing"/>
              <w:spacing w:after="0"/>
            </w:pPr>
            <w:r>
              <w:t>Right</w:t>
            </w:r>
          </w:p>
        </w:tc>
        <w:tc>
          <w:tcPr>
            <w:tcW w:w="0" w:type="auto"/>
            <w:shd w:val="clear" w:color="auto" w:fill="auto"/>
          </w:tcPr>
          <w:p w:rsidR="00DB1587" w:rsidRDefault="00E6318E" w:rsidP="006B3929">
            <w:pPr>
              <w:pStyle w:val="NoSpacing"/>
              <w:spacing w:after="0"/>
            </w:pPr>
            <w:r>
              <w:t>Successful</w:t>
            </w:r>
          </w:p>
        </w:tc>
        <w:tc>
          <w:tcPr>
            <w:tcW w:w="0" w:type="auto"/>
            <w:shd w:val="clear" w:color="auto" w:fill="auto"/>
          </w:tcPr>
          <w:p w:rsidR="00DB1587" w:rsidRPr="000F1F49" w:rsidRDefault="00E6318E" w:rsidP="006B3929">
            <w:pPr>
              <w:pStyle w:val="NoSpacing"/>
              <w:spacing w:after="0"/>
              <w:rPr>
                <w:sz w:val="20"/>
                <w:szCs w:val="20"/>
              </w:rPr>
            </w:pPr>
            <w:r w:rsidRPr="000F1F49">
              <w:rPr>
                <w:sz w:val="20"/>
                <w:szCs w:val="20"/>
              </w:rPr>
              <w:t>Arrives at goal position, then spins several times and the gripper brushes an obstacle</w:t>
            </w:r>
          </w:p>
        </w:tc>
      </w:tr>
    </w:tbl>
    <w:p w:rsidR="003E0180" w:rsidRDefault="00D8459D" w:rsidP="00DB1587">
      <w:r>
        <w:br/>
      </w:r>
      <w:r w:rsidR="00DB1587">
        <w:t>In order to validate the object recognition and manipulation system, the robot was scripted to pick up one of three objects</w:t>
      </w:r>
      <w:r w:rsidR="004407CD">
        <w:t xml:space="preserve"> placed randomly within a designated area on a table in front of the robot. The robot used the tabletop segmentation and object recognition software described in</w:t>
      </w:r>
      <w:r w:rsidR="00891B65">
        <w:t xml:space="preserve"> Section </w:t>
      </w:r>
      <w:r w:rsidR="00521A1E">
        <w:fldChar w:fldCharType="begin"/>
      </w:r>
      <w:r w:rsidR="00891B65">
        <w:instrText xml:space="preserve"> REF _Ref353790566 \r </w:instrText>
      </w:r>
      <w:r w:rsidR="00521A1E">
        <w:fldChar w:fldCharType="separate"/>
      </w:r>
      <w:r w:rsidR="00732038">
        <w:t>4.4</w:t>
      </w:r>
      <w:r w:rsidR="00521A1E">
        <w:fldChar w:fldCharType="end"/>
      </w:r>
      <w:r w:rsidR="00891B65">
        <w:t xml:space="preserve"> </w:t>
      </w:r>
      <w:r w:rsidR="00521A1E">
        <w:fldChar w:fldCharType="begin"/>
      </w:r>
      <w:r w:rsidR="002F3F95">
        <w:instrText xml:space="preserve"> REF _Ref353644934 \p </w:instrText>
      </w:r>
      <w:r w:rsidR="00521A1E">
        <w:fldChar w:fldCharType="separate"/>
      </w:r>
      <w:r w:rsidR="00732038">
        <w:t>above</w:t>
      </w:r>
      <w:r w:rsidR="00521A1E">
        <w:fldChar w:fldCharType="end"/>
      </w:r>
      <w:r w:rsidR="004407CD">
        <w:t xml:space="preserve"> to locate the objects on the table, pick one up, and drop it in the onboard carrier bin. The objects, </w:t>
      </w:r>
      <w:r w:rsidR="00DB1587">
        <w:t>5</w:t>
      </w:r>
      <w:r w:rsidR="004407CD">
        <w:t xml:space="preserve"> </w:t>
      </w:r>
      <w:r w:rsidR="00DB1587">
        <w:t>cm diameter by 5.5 cm tall paper cylinders</w:t>
      </w:r>
      <w:r w:rsidR="00891B65">
        <w:t>,</w:t>
      </w:r>
      <w:r w:rsidR="004407CD">
        <w:t xml:space="preserve"> were only slightly smaller than the gripper, which has a jaw opening of 5.3 cm when opened. Smaller (4.5 cm diameter) cylinders were also tested, but they were too small to be reliably located with the Kinect.</w:t>
      </w:r>
    </w:p>
    <w:p w:rsidR="00DB1587" w:rsidRDefault="007306CE" w:rsidP="00DB1587">
      <w:r>
        <w:lastRenderedPageBreak/>
        <w:t>Each trial beg</w:t>
      </w:r>
      <w:r w:rsidR="004407CD">
        <w:t>an</w:t>
      </w:r>
      <w:r>
        <w:t xml:space="preserve"> with the robot approaching the table with the arm stowed. During the approach, </w:t>
      </w:r>
      <w:r w:rsidR="004407CD">
        <w:t>the Kinect had</w:t>
      </w:r>
      <w:r>
        <w:t xml:space="preserve"> an unobscured view of the whole table, allowing </w:t>
      </w:r>
      <w:r w:rsidR="004407CD">
        <w:t>the robot</w:t>
      </w:r>
      <w:r>
        <w:t xml:space="preserve"> to add </w:t>
      </w:r>
      <w:r w:rsidR="004407CD">
        <w:t>the table</w:t>
      </w:r>
      <w:r>
        <w:t xml:space="preserve"> to the collision map. Once the robot </w:t>
      </w:r>
      <w:r w:rsidR="004407CD">
        <w:t>arrived</w:t>
      </w:r>
      <w:r>
        <w:t xml:space="preserve"> at the table, </w:t>
      </w:r>
      <w:r w:rsidR="004407CD">
        <w:t>it moved</w:t>
      </w:r>
      <w:r>
        <w:t xml:space="preserve"> its arm to the side to maximize the Kinect’s view of the table</w:t>
      </w:r>
      <w:r w:rsidR="00FD0126">
        <w:t>. Once the arm was out of the way, the robot</w:t>
      </w:r>
      <w:r>
        <w:t xml:space="preserve"> attempt</w:t>
      </w:r>
      <w:r w:rsidR="004407CD">
        <w:t>ed</w:t>
      </w:r>
      <w:r>
        <w:t xml:space="preserve"> object segmentation. If no objects </w:t>
      </w:r>
      <w:r w:rsidR="004407CD">
        <w:t>were</w:t>
      </w:r>
      <w:r>
        <w:t xml:space="preserve"> found, the robot move</w:t>
      </w:r>
      <w:r w:rsidR="004407CD">
        <w:t>d</w:t>
      </w:r>
      <w:r>
        <w:t xml:space="preserve"> the arm again and reattempted segmentation. If at least one object </w:t>
      </w:r>
      <w:r w:rsidR="004407CD">
        <w:t>wa</w:t>
      </w:r>
      <w:r>
        <w:t>s recognized, the robot attempt</w:t>
      </w:r>
      <w:r w:rsidR="004407CD">
        <w:t>ed</w:t>
      </w:r>
      <w:r>
        <w:t xml:space="preserve"> to pick one up and drop it in the bin. The results of these tests are shown in </w:t>
      </w:r>
      <w:r w:rsidR="00521A1E">
        <w:fldChar w:fldCharType="begin"/>
      </w:r>
      <w:r w:rsidR="00D06010">
        <w:instrText xml:space="preserve"> REF _Ref353957699 \h </w:instrText>
      </w:r>
      <w:r w:rsidR="00521A1E">
        <w:fldChar w:fldCharType="separate"/>
      </w:r>
      <w:r w:rsidR="00732038">
        <w:t xml:space="preserve">Figure </w:t>
      </w:r>
      <w:r w:rsidR="00732038">
        <w:rPr>
          <w:noProof/>
        </w:rPr>
        <w:t>18</w:t>
      </w:r>
      <w:r w:rsidR="00521A1E">
        <w:fldChar w:fldCharType="end"/>
      </w:r>
      <w:r w:rsidR="00D06010">
        <w:t xml:space="preserve"> </w:t>
      </w:r>
      <w:r w:rsidR="002E2F35">
        <w:t xml:space="preserve">and </w:t>
      </w:r>
      <w:r w:rsidR="00521A1E">
        <w:fldChar w:fldCharType="begin"/>
      </w:r>
      <w:r w:rsidR="002F3F95">
        <w:instrText xml:space="preserve"> REF _Ref353645641 </w:instrText>
      </w:r>
      <w:r w:rsidR="00521A1E">
        <w:fldChar w:fldCharType="separate"/>
      </w:r>
      <w:r w:rsidR="00732038">
        <w:t xml:space="preserve">Table </w:t>
      </w:r>
      <w:r w:rsidR="00732038">
        <w:rPr>
          <w:noProof/>
        </w:rPr>
        <w:t>4</w:t>
      </w:r>
      <w:r w:rsidR="00521A1E">
        <w:rPr>
          <w:noProof/>
        </w:rPr>
        <w:fldChar w:fldCharType="end"/>
      </w:r>
      <w:r>
        <w:t>.</w:t>
      </w:r>
    </w:p>
    <w:p w:rsidR="002E2F35" w:rsidRDefault="002E2F35" w:rsidP="002E2F35">
      <w:pPr>
        <w:keepNext/>
        <w:ind w:left="0"/>
      </w:pPr>
      <w:r>
        <w:rPr>
          <w:noProof/>
          <w:lang w:bidi="ar-SA"/>
        </w:rPr>
        <w:drawing>
          <wp:inline distT="0" distB="0" distL="0" distR="0">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2E2F35" w:rsidRDefault="002E2F35" w:rsidP="002E2F35">
      <w:pPr>
        <w:pStyle w:val="Caption"/>
        <w:jc w:val="both"/>
      </w:pPr>
      <w:bookmarkStart w:id="327" w:name="_Ref353957699"/>
      <w:bookmarkStart w:id="328" w:name="_Toc353973933"/>
      <w:r>
        <w:t xml:space="preserve">Figure </w:t>
      </w:r>
      <w:r w:rsidR="00521A1E">
        <w:fldChar w:fldCharType="begin"/>
      </w:r>
      <w:r>
        <w:instrText xml:space="preserve"> SEQ Figure \* ARABIC </w:instrText>
      </w:r>
      <w:r w:rsidR="00521A1E">
        <w:fldChar w:fldCharType="separate"/>
      </w:r>
      <w:r w:rsidR="00732038">
        <w:rPr>
          <w:noProof/>
        </w:rPr>
        <w:t>18</w:t>
      </w:r>
      <w:r w:rsidR="00521A1E">
        <w:rPr>
          <w:noProof/>
        </w:rPr>
        <w:fldChar w:fldCharType="end"/>
      </w:r>
      <w:bookmarkEnd w:id="327"/>
      <w:r>
        <w:t>: Manipulation test results</w:t>
      </w:r>
      <w:bookmarkEnd w:id="328"/>
    </w:p>
    <w:p w:rsidR="00240F58" w:rsidRDefault="00FD0126" w:rsidP="00FD0126">
      <w:pPr>
        <w:ind w:left="0"/>
      </w:pPr>
      <w:r>
        <w:t>Of the</w:t>
      </w:r>
      <w:r w:rsidR="00C93BC9">
        <w:t xml:space="preserve"> twenty-five trials, the robot completed the manipulation task </w:t>
      </w:r>
      <w:r w:rsidR="00240F58">
        <w:t xml:space="preserve">thirteen times. In </w:t>
      </w:r>
      <w:r w:rsidR="00EA57DF">
        <w:t>three</w:t>
      </w:r>
      <w:r w:rsidR="00240F58">
        <w:t xml:space="preserve"> attempts, the gripper missed the object, resulting in a failed pick. These failures can be attributed to the very small clearance between the 5 cm object and the 5.3 cm gripper jaw. In one of the trials (15), two objects were obscured from the Kinect by the robot arm </w:t>
      </w:r>
      <w:r w:rsidR="00240F58">
        <w:lastRenderedPageBreak/>
        <w:t xml:space="preserve">and the third was not reachable by the robot’s arm. The most common cause of failure was the robot gripper making contact with the table. This problem caused six trials to fail. The ROS arm navigation software used on the robot is configured to generate collision-free arm trajectories, as described in </w:t>
      </w:r>
      <w:r w:rsidR="002E2F35">
        <w:t xml:space="preserve">Section </w:t>
      </w:r>
      <w:r w:rsidR="00521A1E">
        <w:fldChar w:fldCharType="begin"/>
      </w:r>
      <w:r w:rsidR="002E2F35">
        <w:instrText xml:space="preserve"> REF _Ref353791076 \r </w:instrText>
      </w:r>
      <w:r w:rsidR="00521A1E">
        <w:fldChar w:fldCharType="separate"/>
      </w:r>
      <w:r w:rsidR="00732038">
        <w:t>4.3</w:t>
      </w:r>
      <w:r w:rsidR="00521A1E">
        <w:fldChar w:fldCharType="end"/>
      </w:r>
      <w:r w:rsidR="002E2F35">
        <w:t xml:space="preserve"> </w:t>
      </w:r>
      <w:r w:rsidR="00240F58">
        <w:t xml:space="preserve">above, but for an unknown reason, it does not always do so. A proposed solution, using recently released ROS software, is proposed in </w:t>
      </w:r>
      <w:r w:rsidR="00D8459D">
        <w:t xml:space="preserve">Section </w:t>
      </w:r>
      <w:r w:rsidR="00521A1E">
        <w:fldChar w:fldCharType="begin"/>
      </w:r>
      <w:r w:rsidR="002F3F95">
        <w:instrText xml:space="preserve"> REF _Ref353777385 \r </w:instrText>
      </w:r>
      <w:r w:rsidR="00521A1E">
        <w:fldChar w:fldCharType="separate"/>
      </w:r>
      <w:r w:rsidR="00732038">
        <w:t>8</w:t>
      </w:r>
      <w:r w:rsidR="00521A1E">
        <w:fldChar w:fldCharType="end"/>
      </w:r>
      <w:r w:rsidR="00D8459D">
        <w:t xml:space="preserve"> </w:t>
      </w:r>
      <w:r w:rsidR="00240F58">
        <w:t>below.</w:t>
      </w:r>
    </w:p>
    <w:p w:rsidR="007306CE" w:rsidRDefault="007306CE" w:rsidP="007306CE">
      <w:pPr>
        <w:pStyle w:val="Caption"/>
        <w:keepNext/>
      </w:pPr>
      <w:bookmarkStart w:id="329" w:name="_Ref353645641"/>
      <w:r>
        <w:t xml:space="preserve">Table </w:t>
      </w:r>
      <w:r w:rsidR="00521A1E">
        <w:fldChar w:fldCharType="begin"/>
      </w:r>
      <w:r w:rsidR="002F3F95">
        <w:instrText xml:space="preserve"> SEQ Table \* ARABIC </w:instrText>
      </w:r>
      <w:r w:rsidR="00521A1E">
        <w:fldChar w:fldCharType="separate"/>
      </w:r>
      <w:r w:rsidR="00732038">
        <w:rPr>
          <w:noProof/>
        </w:rPr>
        <w:t>4</w:t>
      </w:r>
      <w:r w:rsidR="00521A1E">
        <w:rPr>
          <w:noProof/>
        </w:rPr>
        <w:fldChar w:fldCharType="end"/>
      </w:r>
      <w:bookmarkEnd w:id="329"/>
      <w:r>
        <w:t>: Results of object recognition and manipulation tests</w:t>
      </w:r>
    </w:p>
    <w:tbl>
      <w:tblPr>
        <w:tblStyle w:val="TableGrid"/>
        <w:tblW w:w="0" w:type="auto"/>
        <w:tblInd w:w="14" w:type="dxa"/>
        <w:tblLook w:val="04A0"/>
      </w:tblPr>
      <w:tblGrid>
        <w:gridCol w:w="750"/>
        <w:gridCol w:w="1414"/>
        <w:gridCol w:w="3256"/>
        <w:gridCol w:w="2650"/>
      </w:tblGrid>
      <w:tr w:rsidR="00BE007F" w:rsidRPr="007306CE" w:rsidTr="00BE007F">
        <w:tc>
          <w:tcPr>
            <w:tcW w:w="0" w:type="auto"/>
          </w:tcPr>
          <w:p w:rsidR="007306CE" w:rsidRPr="007306CE" w:rsidRDefault="007306CE" w:rsidP="00BE007F">
            <w:pPr>
              <w:spacing w:after="0" w:line="240" w:lineRule="auto"/>
              <w:jc w:val="left"/>
              <w:rPr>
                <w:b/>
              </w:rPr>
            </w:pPr>
            <w:r w:rsidRPr="007306CE">
              <w:rPr>
                <w:b/>
              </w:rPr>
              <w:t>Trial</w:t>
            </w:r>
          </w:p>
        </w:tc>
        <w:tc>
          <w:tcPr>
            <w:tcW w:w="1414" w:type="dxa"/>
          </w:tcPr>
          <w:p w:rsidR="007306CE" w:rsidRPr="007306CE" w:rsidRDefault="007306CE" w:rsidP="007306CE">
            <w:pPr>
              <w:spacing w:after="0" w:line="240" w:lineRule="auto"/>
              <w:rPr>
                <w:b/>
              </w:rPr>
            </w:pPr>
            <w:r w:rsidRPr="007306CE">
              <w:rPr>
                <w:b/>
              </w:rPr>
              <w:t>Objects Recognized</w:t>
            </w:r>
          </w:p>
        </w:tc>
        <w:tc>
          <w:tcPr>
            <w:tcW w:w="0" w:type="auto"/>
          </w:tcPr>
          <w:p w:rsidR="007306CE" w:rsidRPr="007306CE" w:rsidRDefault="007306CE" w:rsidP="007306CE">
            <w:pPr>
              <w:spacing w:after="0" w:line="240" w:lineRule="auto"/>
              <w:rPr>
                <w:b/>
              </w:rPr>
            </w:pPr>
            <w:r w:rsidRPr="007306CE">
              <w:rPr>
                <w:b/>
              </w:rPr>
              <w:t>Pick Result</w:t>
            </w:r>
          </w:p>
        </w:tc>
        <w:tc>
          <w:tcPr>
            <w:tcW w:w="0" w:type="auto"/>
          </w:tcPr>
          <w:p w:rsidR="007306CE" w:rsidRPr="007306CE" w:rsidRDefault="007306CE" w:rsidP="007306CE">
            <w:pPr>
              <w:spacing w:after="0" w:line="240" w:lineRule="auto"/>
              <w:rPr>
                <w:b/>
              </w:rPr>
            </w:pPr>
            <w:r w:rsidRPr="007306CE">
              <w:rPr>
                <w:b/>
              </w:rPr>
              <w:t>Drop Result</w:t>
            </w:r>
          </w:p>
        </w:tc>
      </w:tr>
      <w:tr w:rsidR="00BE007F" w:rsidTr="00BE007F">
        <w:tc>
          <w:tcPr>
            <w:tcW w:w="0" w:type="auto"/>
          </w:tcPr>
          <w:p w:rsidR="00BE007F" w:rsidRDefault="00BE007F" w:rsidP="007306CE">
            <w:pPr>
              <w:spacing w:after="0" w:line="240" w:lineRule="auto"/>
            </w:pPr>
            <w:r>
              <w:t>1</w:t>
            </w:r>
          </w:p>
        </w:tc>
        <w:tc>
          <w:tcPr>
            <w:tcW w:w="1414" w:type="dxa"/>
          </w:tcPr>
          <w:p w:rsidR="00BE007F" w:rsidRDefault="00BE007F" w:rsidP="007306CE">
            <w:pPr>
              <w:spacing w:after="0" w:line="240" w:lineRule="auto"/>
            </w:pPr>
            <w:r>
              <w:t>3</w:t>
            </w:r>
          </w:p>
        </w:tc>
        <w:tc>
          <w:tcPr>
            <w:tcW w:w="0" w:type="auto"/>
          </w:tcPr>
          <w:p w:rsidR="00BE007F" w:rsidRDefault="00240F58" w:rsidP="00EA57DF">
            <w:pPr>
              <w:spacing w:after="0" w:line="240" w:lineRule="auto"/>
            </w:pPr>
            <w:r>
              <w:t>Success</w:t>
            </w:r>
          </w:p>
        </w:tc>
        <w:tc>
          <w:tcPr>
            <w:tcW w:w="0" w:type="auto"/>
          </w:tcPr>
          <w:p w:rsidR="00BE007F" w:rsidRDefault="00C93BC9" w:rsidP="007306CE">
            <w:pPr>
              <w:spacing w:after="0" w:line="240" w:lineRule="auto"/>
            </w:pPr>
            <w:r>
              <w:t>Succe</w:t>
            </w:r>
            <w:r w:rsidR="00BE007F">
              <w:t>s</w:t>
            </w:r>
            <w:r>
              <w:t>s</w:t>
            </w:r>
          </w:p>
        </w:tc>
      </w:tr>
      <w:tr w:rsidR="00240F58" w:rsidTr="00BE007F">
        <w:tc>
          <w:tcPr>
            <w:tcW w:w="0" w:type="auto"/>
          </w:tcPr>
          <w:p w:rsidR="00240F58" w:rsidRDefault="00240F58" w:rsidP="007306CE">
            <w:pPr>
              <w:spacing w:after="0" w:line="240" w:lineRule="auto"/>
            </w:pPr>
            <w:r>
              <w:t>2</w:t>
            </w:r>
          </w:p>
        </w:tc>
        <w:tc>
          <w:tcPr>
            <w:tcW w:w="1414" w:type="dxa"/>
          </w:tcPr>
          <w:p w:rsidR="00240F58" w:rsidRDefault="00240F58" w:rsidP="007306CE">
            <w:pPr>
              <w:spacing w:after="0" w:line="240" w:lineRule="auto"/>
            </w:pPr>
            <w:r>
              <w:t>3</w:t>
            </w:r>
          </w:p>
        </w:tc>
        <w:tc>
          <w:tcPr>
            <w:tcW w:w="0" w:type="auto"/>
          </w:tcPr>
          <w:p w:rsidR="00240F58" w:rsidRDefault="00240F58" w:rsidP="00EA57DF">
            <w:pPr>
              <w:spacing w:after="0" w:line="240" w:lineRule="auto"/>
            </w:pPr>
            <w:r>
              <w:t>Success</w:t>
            </w:r>
          </w:p>
        </w:tc>
        <w:tc>
          <w:tcPr>
            <w:tcW w:w="0" w:type="auto"/>
          </w:tcPr>
          <w:p w:rsidR="00240F58" w:rsidRDefault="00240F58" w:rsidP="007306CE">
            <w:pPr>
              <w:spacing w:after="0" w:line="240" w:lineRule="auto"/>
            </w:pPr>
            <w:r>
              <w:t>Success</w:t>
            </w:r>
          </w:p>
        </w:tc>
      </w:tr>
      <w:tr w:rsidR="00BE007F" w:rsidTr="00BE007F">
        <w:tc>
          <w:tcPr>
            <w:tcW w:w="0" w:type="auto"/>
          </w:tcPr>
          <w:p w:rsidR="007306CE" w:rsidRDefault="007306CE" w:rsidP="007306CE">
            <w:pPr>
              <w:spacing w:after="0" w:line="240" w:lineRule="auto"/>
            </w:pPr>
            <w:r>
              <w:t>3</w:t>
            </w:r>
          </w:p>
        </w:tc>
        <w:tc>
          <w:tcPr>
            <w:tcW w:w="1414" w:type="dxa"/>
          </w:tcPr>
          <w:p w:rsidR="007306CE" w:rsidRDefault="003E0180" w:rsidP="007306CE">
            <w:pPr>
              <w:spacing w:after="0" w:line="240" w:lineRule="auto"/>
            </w:pPr>
            <w:r>
              <w:t>3</w:t>
            </w:r>
          </w:p>
        </w:tc>
        <w:tc>
          <w:tcPr>
            <w:tcW w:w="0" w:type="auto"/>
          </w:tcPr>
          <w:p w:rsidR="007306CE" w:rsidRDefault="00BE007F" w:rsidP="00EA57DF">
            <w:pPr>
              <w:spacing w:after="0" w:line="240" w:lineRule="auto"/>
            </w:pPr>
            <w:r>
              <w:t>Success</w:t>
            </w:r>
          </w:p>
        </w:tc>
        <w:tc>
          <w:tcPr>
            <w:tcW w:w="0" w:type="auto"/>
          </w:tcPr>
          <w:p w:rsidR="007306CE" w:rsidRDefault="00BE007F" w:rsidP="007306CE">
            <w:pPr>
              <w:spacing w:after="0" w:line="240" w:lineRule="auto"/>
            </w:pPr>
            <w:r>
              <w:t>Success</w:t>
            </w:r>
          </w:p>
        </w:tc>
      </w:tr>
      <w:tr w:rsidR="00BE007F" w:rsidTr="00BE007F">
        <w:tc>
          <w:tcPr>
            <w:tcW w:w="0" w:type="auto"/>
          </w:tcPr>
          <w:p w:rsidR="007306CE" w:rsidRDefault="007306CE" w:rsidP="007306CE">
            <w:pPr>
              <w:spacing w:after="0" w:line="240" w:lineRule="auto"/>
            </w:pPr>
            <w:r>
              <w:t>4</w:t>
            </w:r>
          </w:p>
        </w:tc>
        <w:tc>
          <w:tcPr>
            <w:tcW w:w="1414" w:type="dxa"/>
          </w:tcPr>
          <w:p w:rsidR="007306CE" w:rsidRDefault="003E0180" w:rsidP="007306CE">
            <w:pPr>
              <w:spacing w:after="0" w:line="240" w:lineRule="auto"/>
            </w:pPr>
            <w:r>
              <w:t>2</w:t>
            </w:r>
          </w:p>
        </w:tc>
        <w:tc>
          <w:tcPr>
            <w:tcW w:w="0" w:type="auto"/>
          </w:tcPr>
          <w:p w:rsidR="007306CE" w:rsidRDefault="00BE007F" w:rsidP="00BE007F">
            <w:pPr>
              <w:spacing w:after="0" w:line="240" w:lineRule="auto"/>
            </w:pPr>
            <w:r>
              <w:t>Success ( 3</w:t>
            </w:r>
            <w:r w:rsidRPr="00BE007F">
              <w:rPr>
                <w:vertAlign w:val="superscript"/>
              </w:rPr>
              <w:t>rd</w:t>
            </w:r>
            <w:r>
              <w:t xml:space="preserve"> attempt)</w:t>
            </w:r>
          </w:p>
        </w:tc>
        <w:tc>
          <w:tcPr>
            <w:tcW w:w="0" w:type="auto"/>
          </w:tcPr>
          <w:p w:rsidR="007306CE" w:rsidRDefault="00BE007F" w:rsidP="007306CE">
            <w:pPr>
              <w:spacing w:after="0" w:line="240" w:lineRule="auto"/>
            </w:pPr>
            <w:r>
              <w:t>Success</w:t>
            </w:r>
          </w:p>
        </w:tc>
      </w:tr>
      <w:tr w:rsidR="00BE007F" w:rsidTr="00C93BC9">
        <w:tc>
          <w:tcPr>
            <w:tcW w:w="0" w:type="auto"/>
            <w:shd w:val="clear" w:color="auto" w:fill="auto"/>
          </w:tcPr>
          <w:p w:rsidR="007306CE" w:rsidRDefault="007306CE" w:rsidP="007306CE">
            <w:pPr>
              <w:spacing w:after="0" w:line="240" w:lineRule="auto"/>
            </w:pPr>
            <w:r>
              <w:t>5</w:t>
            </w:r>
          </w:p>
        </w:tc>
        <w:tc>
          <w:tcPr>
            <w:tcW w:w="1414" w:type="dxa"/>
            <w:shd w:val="clear" w:color="auto" w:fill="auto"/>
          </w:tcPr>
          <w:p w:rsidR="007306CE" w:rsidRDefault="003E0180" w:rsidP="007306CE">
            <w:pPr>
              <w:spacing w:after="0" w:line="240" w:lineRule="auto"/>
            </w:pPr>
            <w:r>
              <w:t>2</w:t>
            </w:r>
          </w:p>
        </w:tc>
        <w:tc>
          <w:tcPr>
            <w:tcW w:w="0" w:type="auto"/>
            <w:shd w:val="clear" w:color="auto" w:fill="auto"/>
          </w:tcPr>
          <w:p w:rsidR="007306CE" w:rsidRDefault="00BE007F" w:rsidP="00BE007F">
            <w:pPr>
              <w:spacing w:after="0" w:line="240" w:lineRule="auto"/>
            </w:pPr>
            <w:r>
              <w:t>Missed (gripper nudges table)</w:t>
            </w:r>
          </w:p>
        </w:tc>
        <w:tc>
          <w:tcPr>
            <w:tcW w:w="0" w:type="auto"/>
            <w:shd w:val="clear" w:color="auto" w:fill="auto"/>
          </w:tcPr>
          <w:p w:rsidR="007306CE" w:rsidRDefault="00EA57DF" w:rsidP="00EA57DF">
            <w:pPr>
              <w:spacing w:after="0" w:line="240" w:lineRule="auto"/>
            </w:pPr>
            <w:r>
              <w:t>Success (</w:t>
            </w:r>
            <w:r w:rsidR="00BE007F">
              <w:t>with no object</w:t>
            </w:r>
            <w:r>
              <w:t>)</w:t>
            </w:r>
          </w:p>
        </w:tc>
      </w:tr>
      <w:tr w:rsidR="00BE007F" w:rsidTr="00C93BC9">
        <w:tc>
          <w:tcPr>
            <w:tcW w:w="0" w:type="auto"/>
            <w:shd w:val="clear" w:color="auto" w:fill="auto"/>
          </w:tcPr>
          <w:p w:rsidR="007306CE" w:rsidRDefault="007306CE" w:rsidP="007306CE">
            <w:pPr>
              <w:spacing w:after="0" w:line="240" w:lineRule="auto"/>
            </w:pPr>
            <w:r>
              <w:t>6</w:t>
            </w:r>
          </w:p>
        </w:tc>
        <w:tc>
          <w:tcPr>
            <w:tcW w:w="1414" w:type="dxa"/>
            <w:shd w:val="clear" w:color="auto" w:fill="auto"/>
          </w:tcPr>
          <w:p w:rsidR="007306CE" w:rsidRDefault="003E0180" w:rsidP="007306CE">
            <w:pPr>
              <w:spacing w:after="0" w:line="240" w:lineRule="auto"/>
            </w:pPr>
            <w:r>
              <w:t>2</w:t>
            </w:r>
          </w:p>
        </w:tc>
        <w:tc>
          <w:tcPr>
            <w:tcW w:w="0" w:type="auto"/>
            <w:shd w:val="clear" w:color="auto" w:fill="auto"/>
          </w:tcPr>
          <w:p w:rsidR="007306CE" w:rsidRDefault="00BE007F" w:rsidP="00BE007F">
            <w:pPr>
              <w:spacing w:after="0" w:line="240" w:lineRule="auto"/>
            </w:pPr>
            <w:r>
              <w:t>Success ( 2</w:t>
            </w:r>
            <w:r w:rsidRPr="00BE007F">
              <w:rPr>
                <w:vertAlign w:val="superscript"/>
              </w:rPr>
              <w:t>nd</w:t>
            </w:r>
            <w:r>
              <w:t xml:space="preserve"> attempt)</w:t>
            </w:r>
          </w:p>
        </w:tc>
        <w:tc>
          <w:tcPr>
            <w:tcW w:w="0" w:type="auto"/>
            <w:shd w:val="clear" w:color="auto" w:fill="auto"/>
          </w:tcPr>
          <w:p w:rsidR="007306CE" w:rsidRDefault="00BE007F" w:rsidP="007306CE">
            <w:pPr>
              <w:spacing w:after="0" w:line="240" w:lineRule="auto"/>
            </w:pPr>
            <w:r>
              <w:t>Success</w:t>
            </w:r>
          </w:p>
        </w:tc>
      </w:tr>
      <w:tr w:rsidR="00240F58" w:rsidTr="00C93BC9">
        <w:tc>
          <w:tcPr>
            <w:tcW w:w="0" w:type="auto"/>
            <w:shd w:val="clear" w:color="auto" w:fill="auto"/>
          </w:tcPr>
          <w:p w:rsidR="00240F58" w:rsidRDefault="00240F58" w:rsidP="007306CE">
            <w:pPr>
              <w:spacing w:after="0" w:line="240" w:lineRule="auto"/>
            </w:pPr>
            <w:r>
              <w:t>7</w:t>
            </w:r>
          </w:p>
        </w:tc>
        <w:tc>
          <w:tcPr>
            <w:tcW w:w="1414" w:type="dxa"/>
            <w:shd w:val="clear" w:color="auto" w:fill="auto"/>
          </w:tcPr>
          <w:p w:rsidR="00240F58" w:rsidRDefault="00240F58" w:rsidP="007306CE">
            <w:pPr>
              <w:spacing w:after="0" w:line="240" w:lineRule="auto"/>
            </w:pPr>
            <w:r>
              <w:t>3</w:t>
            </w:r>
          </w:p>
        </w:tc>
        <w:tc>
          <w:tcPr>
            <w:tcW w:w="0" w:type="auto"/>
            <w:shd w:val="clear" w:color="auto" w:fill="auto"/>
          </w:tcPr>
          <w:p w:rsidR="00240F58" w:rsidRDefault="00EA57DF" w:rsidP="00EA57DF">
            <w:pPr>
              <w:spacing w:after="0" w:line="240" w:lineRule="auto"/>
            </w:pPr>
            <w:r>
              <w:t>Success</w:t>
            </w:r>
          </w:p>
        </w:tc>
        <w:tc>
          <w:tcPr>
            <w:tcW w:w="0" w:type="auto"/>
            <w:shd w:val="clear" w:color="auto" w:fill="auto"/>
          </w:tcPr>
          <w:p w:rsidR="00240F58" w:rsidRDefault="00240F58" w:rsidP="007306CE">
            <w:pPr>
              <w:spacing w:after="0" w:line="240" w:lineRule="auto"/>
            </w:pPr>
            <w:r>
              <w:t>Success</w:t>
            </w:r>
          </w:p>
        </w:tc>
      </w:tr>
      <w:tr w:rsidR="00240F58" w:rsidTr="00C93BC9">
        <w:tc>
          <w:tcPr>
            <w:tcW w:w="0" w:type="auto"/>
            <w:shd w:val="clear" w:color="auto" w:fill="auto"/>
          </w:tcPr>
          <w:p w:rsidR="00240F58" w:rsidRDefault="00240F58" w:rsidP="007306CE">
            <w:pPr>
              <w:spacing w:after="0" w:line="240" w:lineRule="auto"/>
            </w:pPr>
            <w:r>
              <w:t>8</w:t>
            </w:r>
          </w:p>
        </w:tc>
        <w:tc>
          <w:tcPr>
            <w:tcW w:w="1414" w:type="dxa"/>
            <w:shd w:val="clear" w:color="auto" w:fill="auto"/>
          </w:tcPr>
          <w:p w:rsidR="00240F58" w:rsidRDefault="00240F58" w:rsidP="007306CE">
            <w:pPr>
              <w:spacing w:after="0" w:line="240" w:lineRule="auto"/>
            </w:pPr>
            <w:r>
              <w:t>4</w:t>
            </w:r>
          </w:p>
        </w:tc>
        <w:tc>
          <w:tcPr>
            <w:tcW w:w="0" w:type="auto"/>
            <w:shd w:val="clear" w:color="auto" w:fill="auto"/>
          </w:tcPr>
          <w:p w:rsidR="00240F58" w:rsidRDefault="00240F58" w:rsidP="00240F58">
            <w:pPr>
              <w:spacing w:after="0" w:line="240" w:lineRule="auto"/>
            </w:pPr>
            <w:r>
              <w:t>Success ( 2</w:t>
            </w:r>
            <w:r w:rsidRPr="00BE007F">
              <w:rPr>
                <w:vertAlign w:val="superscript"/>
              </w:rPr>
              <w:t>nd</w:t>
            </w:r>
            <w:r>
              <w:t xml:space="preserve"> attempt)</w:t>
            </w:r>
          </w:p>
        </w:tc>
        <w:tc>
          <w:tcPr>
            <w:tcW w:w="0" w:type="auto"/>
            <w:shd w:val="clear" w:color="auto" w:fill="auto"/>
          </w:tcPr>
          <w:p w:rsidR="00240F58" w:rsidRDefault="00240F58"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9</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Pr="00EA57DF" w:rsidRDefault="00EA57DF" w:rsidP="00EA57DF">
            <w:pPr>
              <w:spacing w:after="0" w:line="240" w:lineRule="auto"/>
              <w:rPr>
                <w:sz w:val="20"/>
                <w:szCs w:val="20"/>
              </w:rPr>
            </w:pPr>
            <w:r w:rsidRPr="00EA57DF">
              <w:rPr>
                <w:sz w:val="20"/>
                <w:szCs w:val="20"/>
              </w:rPr>
              <w:t>Success, i</w:t>
            </w:r>
            <w:r w:rsidR="00BE007F" w:rsidRPr="00EA57DF">
              <w:rPr>
                <w:sz w:val="20"/>
                <w:szCs w:val="20"/>
              </w:rPr>
              <w:t>nsecure grip ( 3</w:t>
            </w:r>
            <w:r w:rsidR="00BE007F" w:rsidRPr="00EA57DF">
              <w:rPr>
                <w:sz w:val="20"/>
                <w:szCs w:val="20"/>
                <w:vertAlign w:val="superscript"/>
              </w:rPr>
              <w:t>rd</w:t>
            </w:r>
            <w:r w:rsidR="00BE007F" w:rsidRPr="00EA57DF">
              <w:rPr>
                <w:sz w:val="20"/>
                <w:szCs w:val="20"/>
              </w:rPr>
              <w:t xml:space="preserve"> attempt)</w:t>
            </w:r>
          </w:p>
        </w:tc>
        <w:tc>
          <w:tcPr>
            <w:tcW w:w="0" w:type="auto"/>
            <w:shd w:val="clear" w:color="auto" w:fill="auto"/>
          </w:tcPr>
          <w:p w:rsidR="00BE007F" w:rsidRDefault="00EA57DF" w:rsidP="007306CE">
            <w:pPr>
              <w:spacing w:after="0" w:line="240" w:lineRule="auto"/>
            </w:pPr>
            <w:r>
              <w:t>Success (object fell)</w:t>
            </w:r>
          </w:p>
        </w:tc>
      </w:tr>
      <w:tr w:rsidR="00BE007F" w:rsidTr="00C93BC9">
        <w:tc>
          <w:tcPr>
            <w:tcW w:w="0" w:type="auto"/>
            <w:shd w:val="clear" w:color="auto" w:fill="auto"/>
          </w:tcPr>
          <w:p w:rsidR="00BE007F" w:rsidRDefault="00BE007F" w:rsidP="007306CE">
            <w:pPr>
              <w:spacing w:after="0" w:line="240" w:lineRule="auto"/>
            </w:pPr>
            <w:r>
              <w:t>10</w:t>
            </w:r>
          </w:p>
        </w:tc>
        <w:tc>
          <w:tcPr>
            <w:tcW w:w="1414" w:type="dxa"/>
            <w:shd w:val="clear" w:color="auto" w:fill="auto"/>
          </w:tcPr>
          <w:p w:rsidR="00BE007F" w:rsidRDefault="00BE007F" w:rsidP="007306CE">
            <w:pPr>
              <w:spacing w:after="0" w:line="240" w:lineRule="auto"/>
            </w:pPr>
            <w:r>
              <w:t>3</w:t>
            </w:r>
          </w:p>
        </w:tc>
        <w:tc>
          <w:tcPr>
            <w:tcW w:w="0" w:type="auto"/>
            <w:shd w:val="clear" w:color="auto" w:fill="auto"/>
          </w:tcPr>
          <w:p w:rsidR="00BE007F" w:rsidRDefault="00BE007F" w:rsidP="007306CE">
            <w:pPr>
              <w:spacing w:after="0" w:line="240" w:lineRule="auto"/>
            </w:pPr>
            <w:r>
              <w:t>Missed</w:t>
            </w:r>
          </w:p>
        </w:tc>
        <w:tc>
          <w:tcPr>
            <w:tcW w:w="0" w:type="auto"/>
            <w:shd w:val="clear" w:color="auto" w:fill="auto"/>
          </w:tcPr>
          <w:p w:rsidR="00BE007F" w:rsidRDefault="00EA57DF" w:rsidP="00240F58">
            <w:pPr>
              <w:spacing w:after="0" w:line="240" w:lineRule="auto"/>
            </w:pPr>
            <w:r>
              <w:t>Success (with no object)</w:t>
            </w:r>
          </w:p>
        </w:tc>
      </w:tr>
      <w:tr w:rsidR="00BE007F" w:rsidTr="00C93BC9">
        <w:tc>
          <w:tcPr>
            <w:tcW w:w="0" w:type="auto"/>
            <w:shd w:val="clear" w:color="auto" w:fill="auto"/>
          </w:tcPr>
          <w:p w:rsidR="00BE007F" w:rsidRDefault="00BE007F" w:rsidP="007306CE">
            <w:pPr>
              <w:spacing w:after="0" w:line="240" w:lineRule="auto"/>
            </w:pPr>
            <w:r>
              <w:t>11</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Missed</w:t>
            </w:r>
          </w:p>
        </w:tc>
        <w:tc>
          <w:tcPr>
            <w:tcW w:w="0" w:type="auto"/>
            <w:shd w:val="clear" w:color="auto" w:fill="auto"/>
          </w:tcPr>
          <w:p w:rsidR="00BE007F" w:rsidRDefault="00EA57DF" w:rsidP="00240F58">
            <w:pPr>
              <w:spacing w:after="0" w:line="240" w:lineRule="auto"/>
            </w:pPr>
            <w:r>
              <w:t>Success (with no object)</w:t>
            </w:r>
            <w:r w:rsidR="00BE007F">
              <w:t>t</w:t>
            </w:r>
          </w:p>
        </w:tc>
      </w:tr>
      <w:tr w:rsidR="00C93BC9" w:rsidTr="00C93BC9">
        <w:tc>
          <w:tcPr>
            <w:tcW w:w="0" w:type="auto"/>
            <w:shd w:val="clear" w:color="auto" w:fill="auto"/>
          </w:tcPr>
          <w:p w:rsidR="00BE007F" w:rsidRDefault="00BE007F" w:rsidP="007306CE">
            <w:pPr>
              <w:spacing w:after="0" w:line="240" w:lineRule="auto"/>
            </w:pPr>
            <w:r>
              <w:t>12</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EA57DF" w:rsidP="00EA57DF">
            <w:pPr>
              <w:spacing w:after="0" w:line="240" w:lineRule="auto"/>
            </w:pPr>
            <w:r>
              <w:t>Success</w:t>
            </w:r>
          </w:p>
        </w:tc>
        <w:tc>
          <w:tcPr>
            <w:tcW w:w="0" w:type="auto"/>
            <w:shd w:val="clear" w:color="auto" w:fill="auto"/>
          </w:tcPr>
          <w:p w:rsidR="00BE007F" w:rsidRDefault="00BE007F"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13</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240F58">
            <w:pPr>
              <w:spacing w:after="0" w:line="240" w:lineRule="auto"/>
            </w:pPr>
            <w:r>
              <w:t>Missed (gripper nudges table)</w:t>
            </w:r>
          </w:p>
        </w:tc>
        <w:tc>
          <w:tcPr>
            <w:tcW w:w="0" w:type="auto"/>
            <w:shd w:val="clear" w:color="auto" w:fill="auto"/>
          </w:tcPr>
          <w:p w:rsidR="00BE007F" w:rsidRDefault="00EA57DF" w:rsidP="00240F58">
            <w:pPr>
              <w:spacing w:after="0" w:line="240" w:lineRule="auto"/>
            </w:pPr>
            <w:r>
              <w:t>Success (with no object)</w:t>
            </w:r>
          </w:p>
        </w:tc>
      </w:tr>
      <w:tr w:rsidR="00C93BC9" w:rsidTr="00C93BC9">
        <w:tc>
          <w:tcPr>
            <w:tcW w:w="0" w:type="auto"/>
            <w:shd w:val="clear" w:color="auto" w:fill="auto"/>
          </w:tcPr>
          <w:p w:rsidR="00BE007F" w:rsidRDefault="00BE007F" w:rsidP="007306CE">
            <w:pPr>
              <w:spacing w:after="0" w:line="240" w:lineRule="auto"/>
            </w:pPr>
            <w:r>
              <w:t>14</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Success (2</w:t>
            </w:r>
            <w:r w:rsidRPr="00BE007F">
              <w:rPr>
                <w:vertAlign w:val="superscript"/>
              </w:rPr>
              <w:t>nd</w:t>
            </w:r>
            <w:r>
              <w:t xml:space="preserve"> attempt)</w:t>
            </w:r>
          </w:p>
        </w:tc>
        <w:tc>
          <w:tcPr>
            <w:tcW w:w="0" w:type="auto"/>
            <w:shd w:val="clear" w:color="auto" w:fill="auto"/>
          </w:tcPr>
          <w:p w:rsidR="00BE007F" w:rsidRDefault="00BE007F"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15</w:t>
            </w:r>
          </w:p>
        </w:tc>
        <w:tc>
          <w:tcPr>
            <w:tcW w:w="1414" w:type="dxa"/>
            <w:shd w:val="clear" w:color="auto" w:fill="auto"/>
          </w:tcPr>
          <w:p w:rsidR="00BE007F" w:rsidRDefault="00BE007F" w:rsidP="007306CE">
            <w:pPr>
              <w:spacing w:after="0" w:line="240" w:lineRule="auto"/>
            </w:pPr>
            <w:r>
              <w:t>1</w:t>
            </w:r>
          </w:p>
        </w:tc>
        <w:tc>
          <w:tcPr>
            <w:tcW w:w="0" w:type="auto"/>
            <w:shd w:val="clear" w:color="auto" w:fill="auto"/>
          </w:tcPr>
          <w:p w:rsidR="00BE007F" w:rsidRDefault="00BE007F" w:rsidP="007306CE">
            <w:pPr>
              <w:spacing w:after="0" w:line="240" w:lineRule="auto"/>
            </w:pPr>
            <w:r>
              <w:t>Cannot find a path to the object</w:t>
            </w:r>
          </w:p>
        </w:tc>
        <w:tc>
          <w:tcPr>
            <w:tcW w:w="0" w:type="auto"/>
            <w:shd w:val="clear" w:color="auto" w:fill="auto"/>
          </w:tcPr>
          <w:p w:rsidR="00BE007F" w:rsidRDefault="00BE007F" w:rsidP="007306CE">
            <w:pPr>
              <w:spacing w:after="0" w:line="240" w:lineRule="auto"/>
            </w:pPr>
            <w:r>
              <w:t>N/A</w:t>
            </w:r>
          </w:p>
        </w:tc>
      </w:tr>
      <w:tr w:rsidR="00BE007F" w:rsidTr="00C93BC9">
        <w:tc>
          <w:tcPr>
            <w:tcW w:w="0" w:type="auto"/>
            <w:shd w:val="clear" w:color="auto" w:fill="auto"/>
          </w:tcPr>
          <w:p w:rsidR="00BE007F" w:rsidRDefault="00BE007F" w:rsidP="007306CE">
            <w:pPr>
              <w:spacing w:after="0" w:line="240" w:lineRule="auto"/>
            </w:pPr>
            <w:r>
              <w:t>16</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Gripper hits table</w:t>
            </w:r>
          </w:p>
        </w:tc>
        <w:tc>
          <w:tcPr>
            <w:tcW w:w="0" w:type="auto"/>
            <w:shd w:val="clear" w:color="auto" w:fill="auto"/>
          </w:tcPr>
          <w:p w:rsidR="00BE007F" w:rsidRDefault="00BE007F" w:rsidP="007306CE">
            <w:pPr>
              <w:spacing w:after="0" w:line="240" w:lineRule="auto"/>
            </w:pPr>
            <w:r>
              <w:t>N/A</w:t>
            </w:r>
          </w:p>
        </w:tc>
      </w:tr>
      <w:tr w:rsidR="00FD0126" w:rsidTr="00C93BC9">
        <w:tc>
          <w:tcPr>
            <w:tcW w:w="0" w:type="auto"/>
            <w:shd w:val="clear" w:color="auto" w:fill="auto"/>
          </w:tcPr>
          <w:p w:rsidR="00FD0126" w:rsidRDefault="00FD0126" w:rsidP="007306CE">
            <w:pPr>
              <w:spacing w:after="0" w:line="240" w:lineRule="auto"/>
            </w:pPr>
            <w:r>
              <w:t>17</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7306CE">
            <w:pPr>
              <w:spacing w:after="0" w:line="240" w:lineRule="auto"/>
            </w:pPr>
            <w:r>
              <w:t>Gripper hits table</w:t>
            </w:r>
          </w:p>
        </w:tc>
        <w:tc>
          <w:tcPr>
            <w:tcW w:w="0" w:type="auto"/>
            <w:shd w:val="clear" w:color="auto" w:fill="auto"/>
          </w:tcPr>
          <w:p w:rsidR="00FD0126" w:rsidRDefault="00FD0126" w:rsidP="007306CE">
            <w:pPr>
              <w:spacing w:after="0" w:line="240" w:lineRule="auto"/>
            </w:pPr>
            <w:r>
              <w:t>N/A</w:t>
            </w:r>
          </w:p>
        </w:tc>
      </w:tr>
      <w:tr w:rsidR="00240F58" w:rsidTr="00FD0126">
        <w:tc>
          <w:tcPr>
            <w:tcW w:w="0" w:type="auto"/>
            <w:shd w:val="clear" w:color="auto" w:fill="auto"/>
          </w:tcPr>
          <w:p w:rsidR="00240F58" w:rsidRDefault="00240F58" w:rsidP="007306CE">
            <w:pPr>
              <w:spacing w:after="0" w:line="240" w:lineRule="auto"/>
            </w:pPr>
            <w:r>
              <w:t>18</w:t>
            </w:r>
          </w:p>
        </w:tc>
        <w:tc>
          <w:tcPr>
            <w:tcW w:w="1414" w:type="dxa"/>
            <w:shd w:val="clear" w:color="auto" w:fill="auto"/>
          </w:tcPr>
          <w:p w:rsidR="00240F58" w:rsidRDefault="00240F58" w:rsidP="007306CE">
            <w:pPr>
              <w:spacing w:after="0" w:line="240" w:lineRule="auto"/>
            </w:pPr>
            <w:r>
              <w:t>2</w:t>
            </w:r>
          </w:p>
        </w:tc>
        <w:tc>
          <w:tcPr>
            <w:tcW w:w="0" w:type="auto"/>
            <w:shd w:val="clear" w:color="auto" w:fill="auto"/>
          </w:tcPr>
          <w:p w:rsidR="00240F58" w:rsidRDefault="00EA57DF" w:rsidP="00EA57DF">
            <w:pPr>
              <w:spacing w:after="0" w:line="240" w:lineRule="auto"/>
            </w:pPr>
            <w:r>
              <w:t>Success</w:t>
            </w:r>
          </w:p>
        </w:tc>
        <w:tc>
          <w:tcPr>
            <w:tcW w:w="0" w:type="auto"/>
            <w:shd w:val="clear" w:color="auto" w:fill="auto"/>
          </w:tcPr>
          <w:p w:rsidR="00240F58" w:rsidRDefault="00240F58" w:rsidP="007306CE">
            <w:pPr>
              <w:spacing w:after="0" w:line="240" w:lineRule="auto"/>
            </w:pPr>
            <w:r>
              <w:t>Success</w:t>
            </w:r>
          </w:p>
        </w:tc>
      </w:tr>
      <w:tr w:rsidR="00240F58" w:rsidTr="00FD0126">
        <w:tc>
          <w:tcPr>
            <w:tcW w:w="0" w:type="auto"/>
            <w:shd w:val="clear" w:color="auto" w:fill="auto"/>
          </w:tcPr>
          <w:p w:rsidR="00240F58" w:rsidRDefault="00240F58" w:rsidP="007306CE">
            <w:pPr>
              <w:spacing w:after="0" w:line="240" w:lineRule="auto"/>
            </w:pPr>
            <w:r>
              <w:t>19</w:t>
            </w:r>
          </w:p>
        </w:tc>
        <w:tc>
          <w:tcPr>
            <w:tcW w:w="1414" w:type="dxa"/>
            <w:shd w:val="clear" w:color="auto" w:fill="auto"/>
          </w:tcPr>
          <w:p w:rsidR="00240F58" w:rsidRDefault="00240F58" w:rsidP="007306CE">
            <w:pPr>
              <w:spacing w:after="0" w:line="240" w:lineRule="auto"/>
            </w:pPr>
            <w:r>
              <w:t>3</w:t>
            </w:r>
          </w:p>
        </w:tc>
        <w:tc>
          <w:tcPr>
            <w:tcW w:w="0" w:type="auto"/>
            <w:shd w:val="clear" w:color="auto" w:fill="auto"/>
          </w:tcPr>
          <w:p w:rsidR="00240F58" w:rsidRDefault="00EA57DF" w:rsidP="00EA57DF">
            <w:pPr>
              <w:spacing w:after="0" w:line="240" w:lineRule="auto"/>
            </w:pPr>
            <w:r>
              <w:t>Success</w:t>
            </w:r>
          </w:p>
        </w:tc>
        <w:tc>
          <w:tcPr>
            <w:tcW w:w="0" w:type="auto"/>
            <w:shd w:val="clear" w:color="auto" w:fill="auto"/>
          </w:tcPr>
          <w:p w:rsidR="00240F58" w:rsidRDefault="00240F58" w:rsidP="00240F58">
            <w:pPr>
              <w:spacing w:after="0" w:line="240" w:lineRule="auto"/>
            </w:pPr>
            <w:r>
              <w:t>Success</w:t>
            </w:r>
          </w:p>
        </w:tc>
      </w:tr>
      <w:tr w:rsidR="00FD0126" w:rsidTr="00C93BC9">
        <w:tc>
          <w:tcPr>
            <w:tcW w:w="0" w:type="auto"/>
            <w:shd w:val="clear" w:color="auto" w:fill="auto"/>
          </w:tcPr>
          <w:p w:rsidR="00FD0126" w:rsidRDefault="00FD0126" w:rsidP="007306CE">
            <w:pPr>
              <w:spacing w:after="0" w:line="240" w:lineRule="auto"/>
            </w:pPr>
            <w:r>
              <w:t>20</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240F58">
            <w:pPr>
              <w:spacing w:after="0" w:line="240" w:lineRule="auto"/>
            </w:pPr>
            <w:r>
              <w:t>Gripper hits table</w:t>
            </w:r>
          </w:p>
        </w:tc>
        <w:tc>
          <w:tcPr>
            <w:tcW w:w="0" w:type="auto"/>
            <w:shd w:val="clear" w:color="auto" w:fill="auto"/>
          </w:tcPr>
          <w:p w:rsidR="00FD0126" w:rsidRDefault="00FD0126" w:rsidP="00240F58">
            <w:pPr>
              <w:spacing w:after="0" w:line="240" w:lineRule="auto"/>
            </w:pPr>
            <w:r>
              <w:t>N/A</w:t>
            </w:r>
          </w:p>
        </w:tc>
      </w:tr>
      <w:tr w:rsidR="00FD0126" w:rsidTr="00C93BC9">
        <w:tc>
          <w:tcPr>
            <w:tcW w:w="0" w:type="auto"/>
            <w:shd w:val="clear" w:color="auto" w:fill="auto"/>
          </w:tcPr>
          <w:p w:rsidR="00FD0126" w:rsidRDefault="00FD0126" w:rsidP="007306CE">
            <w:pPr>
              <w:spacing w:after="0" w:line="240" w:lineRule="auto"/>
            </w:pPr>
            <w:r>
              <w:t>21</w:t>
            </w:r>
          </w:p>
        </w:tc>
        <w:tc>
          <w:tcPr>
            <w:tcW w:w="1414" w:type="dxa"/>
            <w:shd w:val="clear" w:color="auto" w:fill="auto"/>
          </w:tcPr>
          <w:p w:rsidR="00FD0126" w:rsidRDefault="00EA57DF" w:rsidP="007306CE">
            <w:pPr>
              <w:spacing w:after="0" w:line="240" w:lineRule="auto"/>
            </w:pPr>
            <w:r>
              <w:t>1</w:t>
            </w:r>
          </w:p>
        </w:tc>
        <w:tc>
          <w:tcPr>
            <w:tcW w:w="0" w:type="auto"/>
            <w:shd w:val="clear" w:color="auto" w:fill="auto"/>
          </w:tcPr>
          <w:p w:rsidR="00FD0126" w:rsidRDefault="00EA57DF" w:rsidP="00240F58">
            <w:pPr>
              <w:spacing w:after="0" w:line="240" w:lineRule="auto"/>
            </w:pPr>
            <w:r w:rsidRPr="00EA57DF">
              <w:rPr>
                <w:sz w:val="20"/>
                <w:szCs w:val="20"/>
              </w:rPr>
              <w:t>Success, insecure grip ( 3</w:t>
            </w:r>
            <w:r w:rsidRPr="00EA57DF">
              <w:rPr>
                <w:sz w:val="20"/>
                <w:szCs w:val="20"/>
                <w:vertAlign w:val="superscript"/>
              </w:rPr>
              <w:t>rd</w:t>
            </w:r>
            <w:r w:rsidRPr="00EA57DF">
              <w:rPr>
                <w:sz w:val="20"/>
                <w:szCs w:val="20"/>
              </w:rPr>
              <w:t xml:space="preserve"> attempt)</w:t>
            </w:r>
          </w:p>
        </w:tc>
        <w:tc>
          <w:tcPr>
            <w:tcW w:w="0" w:type="auto"/>
            <w:shd w:val="clear" w:color="auto" w:fill="auto"/>
          </w:tcPr>
          <w:p w:rsidR="00FD0126" w:rsidRDefault="00EA57DF" w:rsidP="00240F58">
            <w:pPr>
              <w:spacing w:after="0" w:line="240" w:lineRule="auto"/>
            </w:pPr>
            <w:r>
              <w:t>Success (object fell)</w:t>
            </w:r>
          </w:p>
        </w:tc>
      </w:tr>
      <w:tr w:rsidR="00FD0126" w:rsidTr="00FD0126">
        <w:tc>
          <w:tcPr>
            <w:tcW w:w="0" w:type="auto"/>
            <w:shd w:val="clear" w:color="auto" w:fill="auto"/>
          </w:tcPr>
          <w:p w:rsidR="00FD0126" w:rsidRDefault="00FD0126" w:rsidP="007306CE">
            <w:pPr>
              <w:spacing w:after="0" w:line="240" w:lineRule="auto"/>
            </w:pPr>
            <w:r>
              <w:t>22</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EA57DF" w:rsidP="00EA57DF">
            <w:pPr>
              <w:spacing w:after="0" w:line="240" w:lineRule="auto"/>
            </w:pPr>
            <w:r>
              <w:t>Success</w:t>
            </w:r>
          </w:p>
        </w:tc>
        <w:tc>
          <w:tcPr>
            <w:tcW w:w="0" w:type="auto"/>
            <w:shd w:val="clear" w:color="auto" w:fill="auto"/>
          </w:tcPr>
          <w:p w:rsidR="00FD0126" w:rsidRDefault="00FD0126" w:rsidP="007306CE">
            <w:pPr>
              <w:spacing w:after="0" w:line="240" w:lineRule="auto"/>
            </w:pPr>
            <w:r>
              <w:t>Success (takes over 60 s)</w:t>
            </w:r>
          </w:p>
        </w:tc>
      </w:tr>
      <w:tr w:rsidR="00FD0126" w:rsidTr="00C93BC9">
        <w:tc>
          <w:tcPr>
            <w:tcW w:w="0" w:type="auto"/>
            <w:shd w:val="clear" w:color="auto" w:fill="auto"/>
          </w:tcPr>
          <w:p w:rsidR="00FD0126" w:rsidRDefault="00FD0126" w:rsidP="007306CE">
            <w:pPr>
              <w:spacing w:after="0" w:line="240" w:lineRule="auto"/>
            </w:pPr>
            <w:r>
              <w:t>23</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240F58">
            <w:pPr>
              <w:spacing w:after="0" w:line="240" w:lineRule="auto"/>
            </w:pPr>
            <w:r>
              <w:t>Gripper hits table</w:t>
            </w:r>
          </w:p>
        </w:tc>
        <w:tc>
          <w:tcPr>
            <w:tcW w:w="0" w:type="auto"/>
            <w:shd w:val="clear" w:color="auto" w:fill="auto"/>
          </w:tcPr>
          <w:p w:rsidR="00FD0126" w:rsidRDefault="00FD0126" w:rsidP="00240F58">
            <w:pPr>
              <w:spacing w:after="0" w:line="240" w:lineRule="auto"/>
            </w:pPr>
            <w:r>
              <w:t>N/A</w:t>
            </w:r>
          </w:p>
        </w:tc>
      </w:tr>
      <w:tr w:rsidR="00FD0126" w:rsidTr="00FD0126">
        <w:tc>
          <w:tcPr>
            <w:tcW w:w="0" w:type="auto"/>
            <w:shd w:val="clear" w:color="auto" w:fill="auto"/>
          </w:tcPr>
          <w:p w:rsidR="00FD0126" w:rsidRDefault="00FD0126" w:rsidP="007306CE">
            <w:pPr>
              <w:spacing w:after="0" w:line="240" w:lineRule="auto"/>
            </w:pPr>
            <w:r>
              <w:t>24</w:t>
            </w:r>
          </w:p>
        </w:tc>
        <w:tc>
          <w:tcPr>
            <w:tcW w:w="1414" w:type="dxa"/>
            <w:shd w:val="clear" w:color="auto" w:fill="auto"/>
          </w:tcPr>
          <w:p w:rsidR="00FD0126" w:rsidRDefault="00FD0126" w:rsidP="007306CE">
            <w:pPr>
              <w:spacing w:after="0" w:line="240" w:lineRule="auto"/>
            </w:pPr>
            <w:r>
              <w:t>3</w:t>
            </w:r>
          </w:p>
        </w:tc>
        <w:tc>
          <w:tcPr>
            <w:tcW w:w="0" w:type="auto"/>
            <w:shd w:val="clear" w:color="auto" w:fill="auto"/>
          </w:tcPr>
          <w:p w:rsidR="00FD0126" w:rsidRDefault="00EA57DF" w:rsidP="00EA57DF">
            <w:pPr>
              <w:spacing w:after="0" w:line="240" w:lineRule="auto"/>
            </w:pPr>
            <w:r>
              <w:t>Success</w:t>
            </w:r>
          </w:p>
        </w:tc>
        <w:tc>
          <w:tcPr>
            <w:tcW w:w="0" w:type="auto"/>
            <w:shd w:val="clear" w:color="auto" w:fill="auto"/>
          </w:tcPr>
          <w:p w:rsidR="00FD0126" w:rsidRDefault="00FD0126" w:rsidP="007306CE">
            <w:pPr>
              <w:spacing w:after="0" w:line="240" w:lineRule="auto"/>
            </w:pPr>
            <w:r>
              <w:t>Success</w:t>
            </w:r>
          </w:p>
        </w:tc>
      </w:tr>
      <w:tr w:rsidR="00FD0126" w:rsidTr="00C93BC9">
        <w:tc>
          <w:tcPr>
            <w:tcW w:w="0" w:type="auto"/>
            <w:shd w:val="clear" w:color="auto" w:fill="auto"/>
          </w:tcPr>
          <w:p w:rsidR="00FD0126" w:rsidRDefault="00FD0126" w:rsidP="007306CE">
            <w:pPr>
              <w:spacing w:after="0" w:line="240" w:lineRule="auto"/>
            </w:pPr>
            <w:r>
              <w:t>25</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7306CE">
            <w:pPr>
              <w:spacing w:after="0" w:line="240" w:lineRule="auto"/>
            </w:pPr>
            <w:r>
              <w:t>Missed</w:t>
            </w:r>
          </w:p>
        </w:tc>
        <w:tc>
          <w:tcPr>
            <w:tcW w:w="0" w:type="auto"/>
            <w:shd w:val="clear" w:color="auto" w:fill="auto"/>
          </w:tcPr>
          <w:p w:rsidR="00FD0126" w:rsidRDefault="00EA57DF" w:rsidP="00240F58">
            <w:pPr>
              <w:spacing w:after="0" w:line="240" w:lineRule="auto"/>
            </w:pPr>
            <w:r>
              <w:t>Success (with no object)</w:t>
            </w:r>
          </w:p>
        </w:tc>
      </w:tr>
    </w:tbl>
    <w:p w:rsidR="00C93BC9" w:rsidRDefault="00C93BC9" w:rsidP="007306CE"/>
    <w:p w:rsidR="00AF0BEB" w:rsidRDefault="007306CE" w:rsidP="007306CE">
      <w:r>
        <w:lastRenderedPageBreak/>
        <w:t xml:space="preserve">Finally, these </w:t>
      </w:r>
      <w:r w:rsidR="00284455">
        <w:t>tests</w:t>
      </w:r>
      <w:r>
        <w:t xml:space="preserve"> were combined into a single procedure </w:t>
      </w:r>
      <w:r w:rsidR="008976FA">
        <w:t xml:space="preserve">that </w:t>
      </w:r>
      <w:r w:rsidR="00AF0BEB">
        <w:t>simulate</w:t>
      </w:r>
      <w:r w:rsidR="008976FA">
        <w:t>s</w:t>
      </w:r>
      <w:r w:rsidR="00AF0BEB">
        <w:t xml:space="preserve"> part of the task of retrieving an assembly kit from factory inventory. The </w:t>
      </w:r>
      <w:r w:rsidR="00A13408">
        <w:t>procedure</w:t>
      </w:r>
      <w:r w:rsidR="00AF0BEB">
        <w:t xml:space="preserve"> is as follows</w:t>
      </w:r>
      <w:r w:rsidR="008976FA">
        <w:t>:</w:t>
      </w:r>
    </w:p>
    <w:p w:rsidR="00AF0BEB" w:rsidRDefault="00AF0BEB" w:rsidP="00CA427F">
      <w:pPr>
        <w:pStyle w:val="ListParagraph"/>
        <w:numPr>
          <w:ilvl w:val="1"/>
          <w:numId w:val="9"/>
        </w:numPr>
      </w:pPr>
      <w:r>
        <w:t xml:space="preserve">Beginning at </w:t>
      </w:r>
      <w:r w:rsidR="008976FA">
        <w:t>one of two starting locations</w:t>
      </w:r>
      <w:r>
        <w:t>, drive to a predetermined location near a table a few meters away.</w:t>
      </w:r>
    </w:p>
    <w:p w:rsidR="00AF0BEB" w:rsidRDefault="008976FA" w:rsidP="00CA427F">
      <w:pPr>
        <w:pStyle w:val="ListParagraph"/>
        <w:numPr>
          <w:ilvl w:val="1"/>
          <w:numId w:val="9"/>
        </w:numPr>
      </w:pPr>
      <w:r>
        <w:t>L</w:t>
      </w:r>
      <w:r w:rsidR="00AF0BEB">
        <w:t xml:space="preserve">ocate </w:t>
      </w:r>
      <w:r w:rsidR="00A15744">
        <w:t xml:space="preserve">at least one of </w:t>
      </w:r>
      <w:r>
        <w:t>three</w:t>
      </w:r>
      <w:r w:rsidR="00A15744">
        <w:t xml:space="preserve"> </w:t>
      </w:r>
      <w:r w:rsidR="00AF0BEB">
        <w:t xml:space="preserve">small manipulable </w:t>
      </w:r>
      <w:r>
        <w:t xml:space="preserve">objects </w:t>
      </w:r>
      <w:r w:rsidR="00AF0BEB">
        <w:t>on the table</w:t>
      </w:r>
      <w:r>
        <w:t xml:space="preserve"> using the Kinect.</w:t>
      </w:r>
    </w:p>
    <w:p w:rsidR="00AF0BEB" w:rsidRDefault="008976FA" w:rsidP="00CA427F">
      <w:pPr>
        <w:pStyle w:val="ListParagraph"/>
        <w:numPr>
          <w:ilvl w:val="1"/>
          <w:numId w:val="9"/>
        </w:numPr>
      </w:pPr>
      <w:r>
        <w:t>Lift one of the target objects from the table.</w:t>
      </w:r>
    </w:p>
    <w:p w:rsidR="00AF0BEB" w:rsidRDefault="008976FA" w:rsidP="00CA427F">
      <w:pPr>
        <w:pStyle w:val="ListParagraph"/>
        <w:numPr>
          <w:ilvl w:val="1"/>
          <w:numId w:val="9"/>
        </w:numPr>
      </w:pPr>
      <w:r>
        <w:t>Place the target object in the onboard carrier bin.</w:t>
      </w:r>
    </w:p>
    <w:p w:rsidR="00AF0BEB" w:rsidRDefault="008976FA" w:rsidP="00CA427F">
      <w:pPr>
        <w:pStyle w:val="ListParagraph"/>
        <w:numPr>
          <w:ilvl w:val="1"/>
          <w:numId w:val="9"/>
        </w:numPr>
      </w:pPr>
      <w:r>
        <w:t>Drive to the final destination.</w:t>
      </w:r>
    </w:p>
    <w:p w:rsidR="00AF0BEB" w:rsidRDefault="00AF0BEB" w:rsidP="00CA427F">
      <w:r>
        <w:t>This task is meant to simulate the act of driving through a factory to a shelf (represented by the table), picking up an item for a kit, and delivering it to the assembly station. In an actual factory environment, steps 1 through 4 would be performed repeatedly until every item in the kit was retrieved.</w:t>
      </w:r>
    </w:p>
    <w:p w:rsidR="008976FA" w:rsidRDefault="008976FA" w:rsidP="00CA427F">
      <w:r>
        <w:t xml:space="preserve">The driving portions of the task </w:t>
      </w:r>
      <w:r w:rsidR="00891B65">
        <w:t>test</w:t>
      </w:r>
      <w:r>
        <w:t xml:space="preserve"> the drive base hardware and software, including the localization and navigation systems. The object recognition portion of the task </w:t>
      </w:r>
      <w:r w:rsidR="00F542CE">
        <w:t>tests</w:t>
      </w:r>
      <w:r>
        <w:t xml:space="preserve"> the </w:t>
      </w:r>
      <w:r w:rsidR="008C0AF2">
        <w:t xml:space="preserve">Kinect and the tabletop perception software. The manipulation portions of the task </w:t>
      </w:r>
      <w:r w:rsidR="00CF5C35">
        <w:t>test</w:t>
      </w:r>
      <w:r w:rsidR="008C0AF2">
        <w:t xml:space="preserve"> the arm hardware and the arm navigation stack, including the inverse kinematic solver, path planner, and collision environment monitor.</w:t>
      </w:r>
    </w:p>
    <w:p w:rsidR="00C117A6" w:rsidRPr="0004189D" w:rsidRDefault="00EE4519" w:rsidP="00CA427F">
      <w:r>
        <w:t xml:space="preserve">The task described was performed by the robot eight times. The robot started from one of two locations, designated "left" and "right", which were marked on the floor of the testing area. Between each trial, the target objects were placed randomly </w:t>
      </w:r>
      <w:r w:rsidR="00E305DF">
        <w:t xml:space="preserve">within a designated area </w:t>
      </w:r>
      <w:r>
        <w:t xml:space="preserve">on the table and the robot's localization software was reinitialized, with </w:t>
      </w:r>
      <w:r>
        <w:lastRenderedPageBreak/>
        <w:t xml:space="preserve">AMCL seeded at the appropriate starting location. Of the eight trials performed, seven were considered successful. </w:t>
      </w:r>
      <w:r w:rsidR="00521A1E">
        <w:fldChar w:fldCharType="begin"/>
      </w:r>
      <w:r w:rsidR="00FE22E7">
        <w:instrText xml:space="preserve"> REF _Ref353790767 </w:instrText>
      </w:r>
      <w:r w:rsidR="00521A1E">
        <w:fldChar w:fldCharType="separate"/>
      </w:r>
      <w:r w:rsidR="00732038">
        <w:t xml:space="preserve">Table </w:t>
      </w:r>
      <w:r w:rsidR="00732038">
        <w:rPr>
          <w:noProof/>
        </w:rPr>
        <w:t>5</w:t>
      </w:r>
      <w:r w:rsidR="00521A1E">
        <w:fldChar w:fldCharType="end"/>
      </w:r>
      <w:r w:rsidR="00FE22E7">
        <w:t xml:space="preserve"> </w:t>
      </w:r>
      <w:r w:rsidR="00B77C94">
        <w:t>shows these results.</w:t>
      </w:r>
    </w:p>
    <w:p w:rsidR="00EE4519" w:rsidRDefault="00EE4519" w:rsidP="00EE4519">
      <w:pPr>
        <w:pStyle w:val="Caption"/>
        <w:keepNext/>
      </w:pPr>
      <w:bookmarkStart w:id="330" w:name="_Ref353790767"/>
      <w:r>
        <w:t xml:space="preserve">Table </w:t>
      </w:r>
      <w:r w:rsidR="00521A1E">
        <w:fldChar w:fldCharType="begin"/>
      </w:r>
      <w:r w:rsidR="002F3F95">
        <w:instrText xml:space="preserve"> SEQ Table \* ARABIC </w:instrText>
      </w:r>
      <w:r w:rsidR="00521A1E">
        <w:fldChar w:fldCharType="separate"/>
      </w:r>
      <w:r w:rsidR="00732038">
        <w:rPr>
          <w:noProof/>
        </w:rPr>
        <w:t>5</w:t>
      </w:r>
      <w:r w:rsidR="00521A1E">
        <w:rPr>
          <w:noProof/>
        </w:rPr>
        <w:fldChar w:fldCharType="end"/>
      </w:r>
      <w:bookmarkEnd w:id="330"/>
      <w:r w:rsidR="00B77C94">
        <w:t>: Validation Task Results</w:t>
      </w:r>
    </w:p>
    <w:tbl>
      <w:tblPr>
        <w:tblStyle w:val="TableGrid"/>
        <w:tblW w:w="0" w:type="auto"/>
        <w:tblLook w:val="04A0"/>
      </w:tblPr>
      <w:tblGrid>
        <w:gridCol w:w="750"/>
        <w:gridCol w:w="1365"/>
        <w:gridCol w:w="1854"/>
        <w:gridCol w:w="4887"/>
      </w:tblGrid>
      <w:tr w:rsidR="00EE4519" w:rsidRPr="00580CE5" w:rsidTr="00580CE5">
        <w:tc>
          <w:tcPr>
            <w:tcW w:w="0" w:type="auto"/>
          </w:tcPr>
          <w:p w:rsidR="00EE4519" w:rsidRPr="00580CE5" w:rsidRDefault="00EE4519" w:rsidP="00B77C94">
            <w:pPr>
              <w:pStyle w:val="NoSpacing"/>
              <w:spacing w:after="0"/>
              <w:rPr>
                <w:b/>
              </w:rPr>
            </w:pPr>
            <w:bookmarkStart w:id="331" w:name="_Toc353178004"/>
            <w:r w:rsidRPr="00580CE5">
              <w:rPr>
                <w:b/>
              </w:rPr>
              <w:t>Trial</w:t>
            </w:r>
          </w:p>
        </w:tc>
        <w:tc>
          <w:tcPr>
            <w:tcW w:w="0" w:type="auto"/>
          </w:tcPr>
          <w:p w:rsidR="00EE4519" w:rsidRPr="00580CE5" w:rsidRDefault="00EE4519" w:rsidP="00B77C94">
            <w:pPr>
              <w:pStyle w:val="NoSpacing"/>
              <w:spacing w:after="0"/>
              <w:rPr>
                <w:b/>
              </w:rPr>
            </w:pPr>
            <w:r w:rsidRPr="00580CE5">
              <w:rPr>
                <w:b/>
              </w:rPr>
              <w:t>Start Position</w:t>
            </w:r>
          </w:p>
        </w:tc>
        <w:tc>
          <w:tcPr>
            <w:tcW w:w="0" w:type="auto"/>
          </w:tcPr>
          <w:p w:rsidR="00EE4519" w:rsidRPr="00580CE5" w:rsidRDefault="00EE4519" w:rsidP="00B77C94">
            <w:pPr>
              <w:pStyle w:val="NoSpacing"/>
              <w:spacing w:after="0"/>
              <w:rPr>
                <w:b/>
              </w:rPr>
            </w:pPr>
            <w:r w:rsidRPr="00580CE5">
              <w:rPr>
                <w:b/>
              </w:rPr>
              <w:t>Objects Recognized</w:t>
            </w:r>
          </w:p>
        </w:tc>
        <w:tc>
          <w:tcPr>
            <w:tcW w:w="0" w:type="auto"/>
          </w:tcPr>
          <w:p w:rsidR="00EE4519" w:rsidRPr="00580CE5" w:rsidRDefault="00EE4519" w:rsidP="00B77C94">
            <w:pPr>
              <w:pStyle w:val="NoSpacing"/>
              <w:spacing w:after="0"/>
              <w:rPr>
                <w:b/>
              </w:rPr>
            </w:pPr>
            <w:r w:rsidRPr="00580CE5">
              <w:rPr>
                <w:b/>
              </w:rPr>
              <w:t>Notes</w:t>
            </w:r>
          </w:p>
        </w:tc>
      </w:tr>
      <w:tr w:rsidR="00EE4519" w:rsidTr="00580CE5">
        <w:tc>
          <w:tcPr>
            <w:tcW w:w="0" w:type="auto"/>
          </w:tcPr>
          <w:p w:rsidR="00EE4519" w:rsidRDefault="00EE4519" w:rsidP="00B77C94">
            <w:pPr>
              <w:pStyle w:val="NoSpacing"/>
              <w:spacing w:after="0"/>
            </w:pPr>
            <w:r>
              <w:t>1</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r w:rsidRPr="00EE4519">
              <w:rPr>
                <w:sz w:val="20"/>
                <w:szCs w:val="20"/>
              </w:rPr>
              <w:t>Robot spins before settling into final position</w:t>
            </w:r>
          </w:p>
        </w:tc>
      </w:tr>
      <w:tr w:rsidR="00EE4519" w:rsidTr="00580CE5">
        <w:tc>
          <w:tcPr>
            <w:tcW w:w="0" w:type="auto"/>
          </w:tcPr>
          <w:p w:rsidR="00EE4519" w:rsidRDefault="00EE4519" w:rsidP="00B77C94">
            <w:pPr>
              <w:pStyle w:val="NoSpacing"/>
              <w:spacing w:after="0"/>
            </w:pPr>
            <w:r>
              <w:t>2</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r w:rsidRPr="00EE4519">
              <w:rPr>
                <w:sz w:val="20"/>
                <w:szCs w:val="20"/>
              </w:rPr>
              <w:t>Gripper brushes table and knocks over 1 object; robot spins before settling into final position</w:t>
            </w:r>
          </w:p>
        </w:tc>
      </w:tr>
      <w:tr w:rsidR="00EE4519" w:rsidTr="00C93BC9">
        <w:tc>
          <w:tcPr>
            <w:tcW w:w="0" w:type="auto"/>
            <w:shd w:val="clear" w:color="auto" w:fill="auto"/>
          </w:tcPr>
          <w:p w:rsidR="00EE4519" w:rsidRDefault="00EE4519" w:rsidP="00B77C94">
            <w:pPr>
              <w:pStyle w:val="NoSpacing"/>
              <w:spacing w:after="0"/>
            </w:pPr>
            <w:r>
              <w:t>3</w:t>
            </w:r>
          </w:p>
        </w:tc>
        <w:tc>
          <w:tcPr>
            <w:tcW w:w="0" w:type="auto"/>
            <w:shd w:val="clear" w:color="auto" w:fill="auto"/>
          </w:tcPr>
          <w:p w:rsidR="00EE4519" w:rsidRDefault="00EE4519" w:rsidP="00B77C94">
            <w:pPr>
              <w:pStyle w:val="NoSpacing"/>
              <w:spacing w:after="0"/>
            </w:pPr>
            <w:r>
              <w:t>Left</w:t>
            </w:r>
          </w:p>
        </w:tc>
        <w:tc>
          <w:tcPr>
            <w:tcW w:w="0" w:type="auto"/>
            <w:shd w:val="clear" w:color="auto" w:fill="auto"/>
          </w:tcPr>
          <w:p w:rsidR="00EE4519" w:rsidRDefault="002C4320" w:rsidP="00B77C94">
            <w:pPr>
              <w:pStyle w:val="NoSpacing"/>
              <w:spacing w:after="0"/>
            </w:pPr>
            <w:r>
              <w:t>N/A</w:t>
            </w:r>
          </w:p>
        </w:tc>
        <w:tc>
          <w:tcPr>
            <w:tcW w:w="0" w:type="auto"/>
            <w:shd w:val="clear" w:color="auto" w:fill="auto"/>
          </w:tcPr>
          <w:p w:rsidR="00EE4519" w:rsidRPr="00EE4519" w:rsidRDefault="00EE4519" w:rsidP="00B77C94">
            <w:pPr>
              <w:pStyle w:val="NoSpacing"/>
              <w:spacing w:after="0"/>
              <w:rPr>
                <w:sz w:val="20"/>
                <w:szCs w:val="20"/>
              </w:rPr>
            </w:pPr>
            <w:r w:rsidRPr="00EE4519">
              <w:rPr>
                <w:sz w:val="20"/>
                <w:szCs w:val="20"/>
              </w:rPr>
              <w:t>Robot approaches table, but get stuck in spin</w:t>
            </w:r>
          </w:p>
        </w:tc>
      </w:tr>
      <w:tr w:rsidR="00EE4519" w:rsidTr="00580CE5">
        <w:tc>
          <w:tcPr>
            <w:tcW w:w="0" w:type="auto"/>
          </w:tcPr>
          <w:p w:rsidR="00EE4519" w:rsidRDefault="00EE4519" w:rsidP="00B77C94">
            <w:pPr>
              <w:pStyle w:val="NoSpacing"/>
              <w:spacing w:after="0"/>
            </w:pPr>
            <w:r>
              <w:t>4</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sidRPr="00EE4519">
              <w:rPr>
                <w:sz w:val="20"/>
                <w:szCs w:val="20"/>
              </w:rPr>
              <w:t>Object recognition/pickup succeeds on fourth attempt</w:t>
            </w:r>
          </w:p>
        </w:tc>
      </w:tr>
      <w:tr w:rsidR="00EE4519" w:rsidTr="00580CE5">
        <w:tc>
          <w:tcPr>
            <w:tcW w:w="0" w:type="auto"/>
          </w:tcPr>
          <w:p w:rsidR="00EE4519" w:rsidRDefault="00EE4519" w:rsidP="00B77C94">
            <w:pPr>
              <w:pStyle w:val="NoSpacing"/>
              <w:spacing w:after="0"/>
            </w:pPr>
            <w:r>
              <w:t>5</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Pr>
                <w:sz w:val="20"/>
                <w:szCs w:val="20"/>
              </w:rPr>
              <w:t>Low batteries prevent robot from aligning in final position</w:t>
            </w:r>
          </w:p>
        </w:tc>
      </w:tr>
      <w:tr w:rsidR="00EE4519" w:rsidTr="00580CE5">
        <w:tc>
          <w:tcPr>
            <w:tcW w:w="0" w:type="auto"/>
          </w:tcPr>
          <w:p w:rsidR="00EE4519" w:rsidRDefault="00EE4519" w:rsidP="00B77C94">
            <w:pPr>
              <w:pStyle w:val="NoSpacing"/>
              <w:spacing w:after="0"/>
            </w:pPr>
            <w:r>
              <w:t>6</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p>
        </w:tc>
      </w:tr>
      <w:tr w:rsidR="00EE4519" w:rsidTr="00580CE5">
        <w:tc>
          <w:tcPr>
            <w:tcW w:w="0" w:type="auto"/>
          </w:tcPr>
          <w:p w:rsidR="00EE4519" w:rsidRDefault="00EE4519" w:rsidP="00B77C94">
            <w:pPr>
              <w:pStyle w:val="NoSpacing"/>
              <w:spacing w:after="0"/>
            </w:pPr>
            <w:r>
              <w:t>7</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Pr>
                <w:sz w:val="20"/>
                <w:szCs w:val="20"/>
              </w:rPr>
              <w:t>Low batteries prevent robot from aligning in final position</w:t>
            </w:r>
          </w:p>
        </w:tc>
      </w:tr>
      <w:tr w:rsidR="00EE4519" w:rsidTr="00580CE5">
        <w:tc>
          <w:tcPr>
            <w:tcW w:w="0" w:type="auto"/>
          </w:tcPr>
          <w:p w:rsidR="00EE4519" w:rsidRDefault="00EE4519" w:rsidP="00B77C94">
            <w:pPr>
              <w:pStyle w:val="NoSpacing"/>
              <w:spacing w:after="0"/>
            </w:pPr>
            <w:r>
              <w:t>8</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3</w:t>
            </w:r>
          </w:p>
        </w:tc>
        <w:tc>
          <w:tcPr>
            <w:tcW w:w="0" w:type="auto"/>
          </w:tcPr>
          <w:p w:rsidR="00EE4519" w:rsidRPr="00EE4519" w:rsidRDefault="00EE4519" w:rsidP="00B77C94">
            <w:pPr>
              <w:pStyle w:val="NoSpacing"/>
              <w:spacing w:after="0"/>
              <w:rPr>
                <w:sz w:val="20"/>
                <w:szCs w:val="20"/>
              </w:rPr>
            </w:pPr>
            <w:r w:rsidRPr="00EE4519">
              <w:rPr>
                <w:sz w:val="20"/>
                <w:szCs w:val="20"/>
              </w:rPr>
              <w:t>Robot spins before settling into final position</w:t>
            </w:r>
          </w:p>
        </w:tc>
      </w:tr>
    </w:tbl>
    <w:p w:rsidR="00AF0BEB" w:rsidRDefault="00B77C94" w:rsidP="00CA427F">
      <w:r>
        <w:br/>
      </w:r>
      <w:r w:rsidR="00E305DF">
        <w:t>Of the seven successful trials, most exhibit a similar behavior at the end of the trial. The robot spins one or more times before settling into the final position. This behavior (at the table, rather than the final position) was also the cause of the single failed trial. The cause of this behavior is unknown, but the drive base planners were observed to be running slower than the desired rate due to the heavy load on the PC's CPU. It is possible that this caused the robot to overshoot the desired heading, causing it to perform a full rotation. Whereas the robot eventually recovered from this problem at the final position, it could not recover at the table because of the tight tolerance required to approach so close to the table.</w:t>
      </w:r>
      <w:bookmarkEnd w:id="331"/>
    </w:p>
    <w:p w:rsidR="00585D43" w:rsidRDefault="00585D43" w:rsidP="00585D43">
      <w:pPr>
        <w:pStyle w:val="Heading2"/>
      </w:pPr>
      <w:bookmarkStart w:id="332" w:name="_Toc353973904"/>
      <w:r>
        <w:t>Battery Performance</w:t>
      </w:r>
      <w:bookmarkEnd w:id="332"/>
    </w:p>
    <w:p w:rsidR="00AF0BEB" w:rsidRDefault="00AF0BEB" w:rsidP="00CA427F">
      <w:r>
        <w:t xml:space="preserve">Three tests were performed to determine the life of the battery. In each test, the test process was run until the battery voltage reached 21.5 volts DC, which was considered </w:t>
      </w:r>
      <w:r>
        <w:lastRenderedPageBreak/>
        <w:t>the critical shutdown voltage. At this point, each cell in the lead acid battery has been depleted to about 1.8 volts, or 90% of its nominal voltage.</w:t>
      </w:r>
    </w:p>
    <w:p w:rsidR="00961E9C" w:rsidRDefault="00961E9C" w:rsidP="00CA427F">
      <w:r>
        <w:rPr>
          <w:noProof/>
          <w:lang w:bidi="ar-SA"/>
        </w:rPr>
        <w:drawing>
          <wp:inline distT="0" distB="0" distL="0" distR="0">
            <wp:extent cx="5486400" cy="3050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Idle.png"/>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333" w:name="_Toc351997953"/>
      <w:bookmarkStart w:id="334" w:name="_Toc353178068"/>
      <w:bookmarkStart w:id="335" w:name="_Toc353973934"/>
      <w:r>
        <w:t xml:space="preserve">Figure </w:t>
      </w:r>
      <w:r w:rsidR="00521A1E">
        <w:fldChar w:fldCharType="begin"/>
      </w:r>
      <w:r w:rsidR="00851713">
        <w:instrText xml:space="preserve"> SEQ Figure \* ARABIC </w:instrText>
      </w:r>
      <w:r w:rsidR="00521A1E">
        <w:fldChar w:fldCharType="separate"/>
      </w:r>
      <w:r w:rsidR="00732038">
        <w:rPr>
          <w:noProof/>
        </w:rPr>
        <w:t>19</w:t>
      </w:r>
      <w:r w:rsidR="00521A1E">
        <w:fldChar w:fldCharType="end"/>
      </w:r>
      <w:r>
        <w:t xml:space="preserve">: Voltage curve during </w:t>
      </w:r>
      <w:r w:rsidR="00585D43">
        <w:t xml:space="preserve">battery </w:t>
      </w:r>
      <w:r>
        <w:t>discharge test with actuators idle.</w:t>
      </w:r>
      <w:bookmarkEnd w:id="333"/>
      <w:bookmarkEnd w:id="334"/>
      <w:bookmarkEnd w:id="335"/>
    </w:p>
    <w:p w:rsidR="000A326A" w:rsidRDefault="00AF0BEB" w:rsidP="00CA427F">
      <w:r>
        <w:t>In the first test, the robot’s systems are all turned on, but the actuators are disabled. In this idle test, the robot ran for 4 hours and 44 minutes before it hit the critical voltage.</w:t>
      </w:r>
    </w:p>
    <w:p w:rsidR="00AF0BEB" w:rsidRDefault="000A326A" w:rsidP="00CA427F">
      <w:r>
        <w:t>In the second test, the robot was strapped to a platform with rollers, and the drivetrain was exercised by commanding rotational velocities that followed a sawtooth profile, increasing from the maximum negative velocity to the maximum positive velocity, then resetting back to the maximum negative velocity. In this test, the robot ran for 3 hours and 13 minutes before it hit the critical voltage.</w:t>
      </w:r>
    </w:p>
    <w:p w:rsidR="00961E9C" w:rsidRDefault="00961E9C" w:rsidP="00CA427F">
      <w:r>
        <w:rPr>
          <w:noProof/>
          <w:lang w:bidi="ar-SA"/>
        </w:rPr>
        <w:lastRenderedPageBreak/>
        <w:drawing>
          <wp:inline distT="0" distB="0" distL="0" distR="0">
            <wp:extent cx="5486400" cy="3050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Drivetrain.png"/>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336" w:name="_Toc351997954"/>
      <w:bookmarkStart w:id="337" w:name="_Toc353178069"/>
      <w:bookmarkStart w:id="338" w:name="_Toc353973935"/>
      <w:r>
        <w:t xml:space="preserve">Figure </w:t>
      </w:r>
      <w:r w:rsidR="00521A1E">
        <w:fldChar w:fldCharType="begin"/>
      </w:r>
      <w:r w:rsidR="00851713">
        <w:instrText xml:space="preserve"> SEQ Figure \* ARABIC </w:instrText>
      </w:r>
      <w:r w:rsidR="00521A1E">
        <w:fldChar w:fldCharType="separate"/>
      </w:r>
      <w:r w:rsidR="00732038">
        <w:rPr>
          <w:noProof/>
        </w:rPr>
        <w:t>20</w:t>
      </w:r>
      <w:r w:rsidR="00521A1E">
        <w:fldChar w:fldCharType="end"/>
      </w:r>
      <w:r>
        <w:t xml:space="preserve">: Voltage curve during </w:t>
      </w:r>
      <w:r w:rsidR="00585D43">
        <w:t xml:space="preserve">battery </w:t>
      </w:r>
      <w:r>
        <w:t>discharge test with drivetrain exercised.</w:t>
      </w:r>
      <w:bookmarkEnd w:id="336"/>
      <w:bookmarkEnd w:id="337"/>
      <w:bookmarkEnd w:id="338"/>
    </w:p>
    <w:p w:rsidR="00BB1C4E" w:rsidRDefault="00BB1C4E" w:rsidP="00BB1C4E">
      <w:pPr>
        <w:keepNext/>
      </w:pPr>
      <w:r>
        <w:rPr>
          <w:noProof/>
          <w:lang w:bidi="ar-SA"/>
        </w:rPr>
        <w:drawing>
          <wp:inline distT="0" distB="0" distL="0" distR="0">
            <wp:extent cx="5486400" cy="305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Arm.png"/>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050540"/>
                    </a:xfrm>
                    <a:prstGeom prst="rect">
                      <a:avLst/>
                    </a:prstGeom>
                  </pic:spPr>
                </pic:pic>
              </a:graphicData>
            </a:graphic>
          </wp:inline>
        </w:drawing>
      </w:r>
    </w:p>
    <w:p w:rsidR="00BB1C4E" w:rsidRDefault="00BB1C4E" w:rsidP="00BB1C4E">
      <w:pPr>
        <w:pStyle w:val="Caption"/>
        <w:jc w:val="both"/>
      </w:pPr>
      <w:bookmarkStart w:id="339" w:name="_Toc353973936"/>
      <w:r>
        <w:t xml:space="preserve">Figure </w:t>
      </w:r>
      <w:r w:rsidR="00521A1E">
        <w:fldChar w:fldCharType="begin"/>
      </w:r>
      <w:r w:rsidR="002F3F95">
        <w:instrText xml:space="preserve"> SEQ Figure \* ARABIC </w:instrText>
      </w:r>
      <w:r w:rsidR="00521A1E">
        <w:fldChar w:fldCharType="separate"/>
      </w:r>
      <w:r w:rsidR="00732038">
        <w:rPr>
          <w:noProof/>
        </w:rPr>
        <w:t>21</w:t>
      </w:r>
      <w:r w:rsidR="00521A1E">
        <w:rPr>
          <w:noProof/>
        </w:rPr>
        <w:fldChar w:fldCharType="end"/>
      </w:r>
      <w:r>
        <w:t xml:space="preserve">: Voltage curve during </w:t>
      </w:r>
      <w:r w:rsidR="00585D43">
        <w:t xml:space="preserve">battery </w:t>
      </w:r>
      <w:r>
        <w:t>discharge test with arm exercised</w:t>
      </w:r>
      <w:bookmarkEnd w:id="339"/>
    </w:p>
    <w:p w:rsidR="00AF0BEB" w:rsidRDefault="00AF0BEB" w:rsidP="00CA427F">
      <w:r>
        <w:t xml:space="preserve">In the third test, the drivetrain was disabled but the arm was commanded to repeatedly execute trajectories between the stow position and the position to drop an object in the </w:t>
      </w:r>
      <w:r>
        <w:lastRenderedPageBreak/>
        <w:t xml:space="preserve">bin. At the end of each trajectory, the gripper was opened </w:t>
      </w:r>
      <w:r w:rsidR="00BB1C4E">
        <w:t>or</w:t>
      </w:r>
      <w:r>
        <w:t xml:space="preserve"> closed. In this test, the robot ran for </w:t>
      </w:r>
      <w:r w:rsidR="00BB1C4E">
        <w:t>only 36 minutes</w:t>
      </w:r>
      <w:r>
        <w:t>.</w:t>
      </w:r>
      <w:r w:rsidR="00BB1C4E">
        <w:t xml:space="preserve"> </w:t>
      </w:r>
      <w:r w:rsidR="00585D43">
        <w:t>These results indicate</w:t>
      </w:r>
      <w:r w:rsidR="00BB1C4E">
        <w:t xml:space="preserve"> that the arm consumes significantly more power than other components of the robot.</w:t>
      </w:r>
    </w:p>
    <w:p w:rsidR="00AF0BEB" w:rsidRPr="00A76EAD" w:rsidRDefault="00585D43" w:rsidP="00CA427F">
      <w:r>
        <w:t xml:space="preserve">These tests indicate </w:t>
      </w:r>
      <w:r w:rsidR="00AF0BEB">
        <w:t>that the robot could run in t</w:t>
      </w:r>
      <w:r w:rsidR="00BB1C4E">
        <w:t>ypical operation for about one hour</w:t>
      </w:r>
      <w:r w:rsidR="00AF0BEB">
        <w:t xml:space="preserve"> before its batteries</w:t>
      </w:r>
      <w:r>
        <w:t xml:space="preserve"> are critically low.</w:t>
      </w:r>
    </w:p>
    <w:p w:rsidR="00AF0BEB" w:rsidRDefault="00AF0BEB">
      <w:pPr>
        <w:pStyle w:val="Heading2"/>
      </w:pPr>
      <w:bookmarkStart w:id="340" w:name="_Toc353178011"/>
      <w:bookmarkStart w:id="341" w:name="_Toc352798832"/>
      <w:bookmarkStart w:id="342" w:name="_Toc353440096"/>
      <w:bookmarkStart w:id="343" w:name="_Toc353973905"/>
      <w:r>
        <w:t>The Kinect</w:t>
      </w:r>
      <w:bookmarkEnd w:id="340"/>
      <w:bookmarkEnd w:id="341"/>
      <w:bookmarkEnd w:id="342"/>
      <w:bookmarkEnd w:id="343"/>
    </w:p>
    <w:p w:rsidR="00E141B1" w:rsidRDefault="00AF0BEB">
      <w:pPr>
        <w:pStyle w:val="Heading3"/>
      </w:pPr>
      <w:bookmarkStart w:id="344" w:name="_Toc353178012"/>
      <w:bookmarkStart w:id="345" w:name="_Toc352798833"/>
      <w:bookmarkStart w:id="346" w:name="_Toc353440097"/>
      <w:bookmarkStart w:id="347" w:name="_Toc353973906"/>
      <w:r>
        <w:t>For Object Localization and Arm Planning</w:t>
      </w:r>
      <w:bookmarkEnd w:id="344"/>
      <w:bookmarkEnd w:id="345"/>
      <w:bookmarkEnd w:id="346"/>
      <w:bookmarkEnd w:id="347"/>
    </w:p>
    <w:p w:rsidR="00AF0BEB" w:rsidRDefault="00AF0BEB" w:rsidP="00CA427F">
      <w:r>
        <w:t xml:space="preserve">A major part of the validation task depended on the Kinect as a sensor for object segmentation and recognition. </w:t>
      </w:r>
      <w:r w:rsidR="008A5227">
        <w:t xml:space="preserve">The Kinect point cloud was used as the input to segmentation and localization nodes to determine the location of manipulable objects on a table. </w:t>
      </w:r>
      <w:r w:rsidR="003F7285">
        <w:t>Although the Kinect has been shown to have some warping</w:t>
      </w:r>
      <w:r w:rsidR="00521A1E">
        <w:fldChar w:fldCharType="begin"/>
      </w:r>
      <w:r w:rsidR="00D804A3">
        <w:instrText xml:space="preserve"> ADDIN ZOTERO_ITEM CSL_CITATION {"citationID":"1e2jsfumq7","properties":{"formattedCitation":"[32]","plainCitation":"[32]"},"citationItems":[{"id":95,"uris":["http://zotero.org/users/1284010/items/T4Q5N9GJ"],"uri":["http://zotero.org/users/1284010/items/T4Q5N9GJ"],"itemData":{"id":95,"type":"thesis","title":"Using the XBOX Kinect to detect features of the floor surface","publisher":"Case Western Reserve University","publisher-place":"Cleveland, OH","genre":"MS","event-place":"Cleveland, OH","abstract":"This thesis examines the effectiveness of the Xbox Kinect as a sensor to identify features of the navigation surface in front of a smart wheelchair robot. Recent advances in mobile robotics have brought about the development of smart wheelchairs to assist disabled people, allowing them to be more independent. Because these robots have a human occupant, safety is the highest priority, and the robot must be able to detect hazards like holes, stairs, or obstacles. Furthermore, wheelchairs often need to locate and navigate on ramps. The results demonstrate how data from the Kinect can be processed to effectively find these features, which will help to keep the occupant safe and allow for a smooth ride.","author":[{"family":"Cockrell","given":"Stephanie"}],"issued":{"date-parts":[["2013",1]]}}}],"schema":"https://github.com/citation-style-language/schema/raw/master/csl-citation.json"} </w:instrText>
      </w:r>
      <w:r w:rsidR="00521A1E">
        <w:fldChar w:fldCharType="separate"/>
      </w:r>
      <w:r w:rsidR="00D804A3" w:rsidRPr="00D804A3">
        <w:t>[32]</w:t>
      </w:r>
      <w:r w:rsidR="00521A1E">
        <w:fldChar w:fldCharType="end"/>
      </w:r>
      <w:r w:rsidR="003F7285">
        <w:t>, it proved adequate to recognize the small cylindrical objects used for the validation task. Two different Kinects were tested on this robot. The first Kinect used was improperly calibrated, and its color data was very badly registered to its depth data. It is unknown whether this is caused by a factory defect or damage during use. The second Kinect tested did not exhibit these problems and was successfully used to localize objects in the validation task.</w:t>
      </w:r>
    </w:p>
    <w:p w:rsidR="00E141B1" w:rsidRDefault="00AF0BEB">
      <w:pPr>
        <w:pStyle w:val="Heading3"/>
      </w:pPr>
      <w:bookmarkStart w:id="348" w:name="_Toc353178013"/>
      <w:bookmarkStart w:id="349" w:name="_Toc352798834"/>
      <w:bookmarkStart w:id="350" w:name="_Toc353440098"/>
      <w:bookmarkStart w:id="351" w:name="_Toc353973907"/>
      <w:r>
        <w:t>For Reading QR Codes</w:t>
      </w:r>
      <w:bookmarkEnd w:id="348"/>
      <w:bookmarkEnd w:id="349"/>
      <w:bookmarkEnd w:id="350"/>
      <w:bookmarkEnd w:id="351"/>
    </w:p>
    <w:p w:rsidR="003731CE" w:rsidRDefault="00AF0BEB" w:rsidP="00CA427F">
      <w:r>
        <w:t xml:space="preserve">The Kinect’s RGB camera captures video at VGA resolution (640 by 480 pixels). Experiments with reading QR codes showed that a Kinect did not have sufficient resolution to read a tag, even when the tag filled the entire field of view of the Kinect. </w:t>
      </w:r>
      <w:r w:rsidR="008A5227">
        <w:t>T</w:t>
      </w:r>
      <w:r>
        <w:t xml:space="preserve">his means that in order for the Kinect to be useful for recognition of tagged “smart” </w:t>
      </w:r>
      <w:r>
        <w:lastRenderedPageBreak/>
        <w:t>payloads, it must be paired with (and calibrated to) an external camera with a higher resolution sensor.</w:t>
      </w:r>
    </w:p>
    <w:p w:rsidR="00D23F78" w:rsidRDefault="00D23F78" w:rsidP="00D23F78">
      <w:pPr>
        <w:pStyle w:val="Heading1"/>
      </w:pPr>
      <w:bookmarkStart w:id="352" w:name="_Toc353440099"/>
      <w:bookmarkStart w:id="353" w:name="_Toc353973908"/>
      <w:r>
        <w:lastRenderedPageBreak/>
        <w:t>Conclusion</w:t>
      </w:r>
      <w:bookmarkEnd w:id="352"/>
      <w:bookmarkEnd w:id="353"/>
    </w:p>
    <w:p w:rsidR="00D23F78" w:rsidDel="008F5CAD" w:rsidRDefault="008F5CAD" w:rsidP="008F5CAD">
      <w:pPr>
        <w:rPr>
          <w:del w:id="354" w:author="Edward Venator" w:date="2013-04-26T22:19:00Z"/>
        </w:rPr>
      </w:pPr>
      <w:ins w:id="355" w:author="Edward Venator" w:date="2013-04-26T22:17:00Z">
        <w:r>
          <w:t>The lack of cheap, robust mobile manipulators has prevented manufacturers from adopting them and has hampered research into mobile mani</w:t>
        </w:r>
      </w:ins>
      <w:ins w:id="356" w:author="Edward Venator" w:date="2013-04-26T22:18:00Z">
        <w:r>
          <w:t xml:space="preserve">pulation. ABBY, being both cheap and robust, fills </w:t>
        </w:r>
      </w:ins>
      <w:ins w:id="357" w:author="Edward Venator" w:date="2013-04-26T22:21:00Z">
        <w:r>
          <w:t>the</w:t>
        </w:r>
      </w:ins>
      <w:ins w:id="358" w:author="Edward Venator" w:date="2013-04-26T22:18:00Z">
        <w:r>
          <w:t xml:space="preserve"> need</w:t>
        </w:r>
      </w:ins>
      <w:ins w:id="359" w:author="Edward Venator" w:date="2013-04-26T22:21:00Z">
        <w:r>
          <w:t>s of both groups</w:t>
        </w:r>
      </w:ins>
      <w:ins w:id="360" w:author="Edward Venator" w:date="2013-04-26T22:18:00Z">
        <w:r>
          <w:t xml:space="preserve">. </w:t>
        </w:r>
      </w:ins>
      <w:del w:id="361" w:author="Edward Venator" w:date="2013-04-26T22:19:00Z">
        <w:r w:rsidR="00D23F78" w:rsidDel="008F5CAD">
          <w:delText>As demonstrated by the validation task, ABBY has proved to be a usable mobile manipulation platform. The rapid development of this platform was facilitated by leveraging the existing resources of the open source community, particularly ROS.</w:delText>
        </w:r>
      </w:del>
    </w:p>
    <w:p w:rsidR="00D23F78" w:rsidRDefault="00D23F78" w:rsidP="00D23F78">
      <w:del w:id="362" w:author="Edward Venator" w:date="2013-04-26T22:19:00Z">
        <w:r w:rsidDel="008F5CAD">
          <w:delText xml:space="preserve">ABBY is both cheap and robust. </w:delText>
        </w:r>
      </w:del>
      <w:r>
        <w:t>With a total component cost less than $40,000, this platform is significantly cheaper than existing mobile manipulation platforms. This savings in cost was in large part due to the use of mass-produced hardware components. The hardware platform is constructed of industrial and commercial components. These components have been rigorously tested by their manufacturers and in the field. As a result, the hardware is more durable than experimental “research-grade” hardware, which is not subject to the quality controls of mass-produced products. These hardware components were successfully integrated into a system capable of traversing indoor environments and manipulating small objects.</w:t>
      </w:r>
    </w:p>
    <w:p w:rsidR="00585D43" w:rsidRDefault="00D23F78" w:rsidP="00585D43">
      <w:r>
        <w:t xml:space="preserve">In addition to a robust hardware platform, existing software from the ROS community was integrated to create a capable robot. ABBY is able to navigate indoor environments with </w:t>
      </w:r>
      <w:r w:rsidRPr="0011366F">
        <w:rPr>
          <w:i/>
        </w:rPr>
        <w:t>a priori</w:t>
      </w:r>
      <w:r>
        <w:t xml:space="preserve"> maps using a combination of relative and global localization and a ROS-standard planner. Using ROS software adapted to this platform, ABBY can locate objects on a table using a Kinect camera. </w:t>
      </w:r>
      <w:ins w:id="363" w:author="Edward Venator" w:date="2013-04-26T22:41:00Z">
        <w:r w:rsidR="006F0CF7">
          <w:t>A software driver for ABB industrial robotic arms was created specifically for this project and contributed to</w:t>
        </w:r>
      </w:ins>
      <w:ins w:id="364" w:author="Edward Venator" w:date="2013-04-26T22:43:00Z">
        <w:r w:rsidR="006F0CF7">
          <w:t xml:space="preserve"> the</w:t>
        </w:r>
      </w:ins>
      <w:ins w:id="365" w:author="Edward Venator" w:date="2013-04-26T22:41:00Z">
        <w:r w:rsidR="006F0CF7">
          <w:t xml:space="preserve"> ROS </w:t>
        </w:r>
      </w:ins>
      <w:ins w:id="366" w:author="Edward Venator" w:date="2013-04-26T22:42:00Z">
        <w:r w:rsidR="006F0CF7">
          <w:t>Industrial</w:t>
        </w:r>
      </w:ins>
      <w:ins w:id="367" w:author="Edward Venator" w:date="2013-04-26T22:43:00Z">
        <w:r w:rsidR="006F0CF7">
          <w:t xml:space="preserve"> project</w:t>
        </w:r>
      </w:ins>
      <w:ins w:id="368" w:author="Edward Venator" w:date="2013-04-26T22:42:00Z">
        <w:r w:rsidR="006F0CF7">
          <w:t xml:space="preserve">. </w:t>
        </w:r>
      </w:ins>
      <w:r>
        <w:t xml:space="preserve">Using </w:t>
      </w:r>
      <w:del w:id="369" w:author="Edward Venator" w:date="2013-04-26T22:42:00Z">
        <w:r w:rsidDel="006F0CF7">
          <w:delText xml:space="preserve">a </w:delText>
        </w:r>
        <w:r w:rsidDel="006F0CF7">
          <w:lastRenderedPageBreak/>
          <w:delText>software driver developed specifically for this project</w:delText>
        </w:r>
      </w:del>
      <w:ins w:id="370" w:author="Edward Venator" w:date="2013-04-26T22:42:00Z">
        <w:r w:rsidR="006F0CF7">
          <w:t>this software</w:t>
        </w:r>
      </w:ins>
      <w:r>
        <w:t xml:space="preserve">, ABBY can pick up recognized objects and store them in an onboard carrying bin. </w:t>
      </w:r>
      <w:del w:id="371" w:author="Edward Venator" w:date="2013-04-26T22:42:00Z">
        <w:r w:rsidDel="006F0CF7">
          <w:delText>This software</w:delText>
        </w:r>
      </w:del>
      <w:ins w:id="372" w:author="Edward Venator" w:date="2013-04-26T22:42:00Z">
        <w:r w:rsidR="006F0CF7">
          <w:t>The software on ABBY</w:t>
        </w:r>
      </w:ins>
      <w:r>
        <w:t xml:space="preserve"> is modular, using existing ROS frameworks and APIs wherever possible. The use of a modular software system will enable future researchers to easily augment the system with new experimental software</w:t>
      </w:r>
      <w:r w:rsidR="00585D43">
        <w:t>.</w:t>
      </w:r>
    </w:p>
    <w:p w:rsidR="00585D43" w:rsidRPr="00801869" w:rsidRDefault="00585D43" w:rsidP="00585D43">
      <w:pPr>
        <w:rPr>
          <w:highlight w:val="yellow"/>
        </w:rPr>
      </w:pPr>
      <w:r>
        <w:t xml:space="preserve">Overall, the robot shows promising initial results. </w:t>
      </w:r>
      <w:r w:rsidR="006C3290">
        <w:t>In sixteen trials of the mobile base, fifteen were complete successes. Of twenty-five trials of the manipulation system, fifteen were successes.</w:t>
      </w:r>
      <w:r w:rsidR="002C4320">
        <w:t xml:space="preserve"> The limited range of the gripper calls for precise object localization, which was nonetheless achieved with the Kinect in the majority of trials. </w:t>
      </w:r>
      <w:r w:rsidR="006C3290">
        <w:t xml:space="preserve"> The biggest problem </w:t>
      </w:r>
      <w:r w:rsidR="002C4320">
        <w:t>with the manipulation system was unreliable collision checking.</w:t>
      </w:r>
      <w:r w:rsidR="003C50A1">
        <w:t xml:space="preserve"> Development of collision checking software was beyond the scope of this </w:t>
      </w:r>
      <w:r w:rsidR="00F45C80">
        <w:t xml:space="preserve">project, and this is an area of future research. </w:t>
      </w:r>
      <w:r w:rsidR="002C4320">
        <w:t>In combined mobile manipulation trials, the robot performed its task perfectly in seven out of eight trials. These results show that the robot's hardware and software systems are reliable enough to make it a useful research platform</w:t>
      </w:r>
      <w:ins w:id="373" w:author="Edward Venator" w:date="2013-04-26T22:44:00Z">
        <w:r w:rsidR="006F0CF7">
          <w:t>, demonstrating that a mobile manipulator can be created for much lower cost than currently available platforms.</w:t>
        </w:r>
      </w:ins>
      <w:del w:id="374" w:author="Edward Venator" w:date="2013-04-26T22:44:00Z">
        <w:r w:rsidR="002C4320" w:rsidDel="006F0CF7">
          <w:delText>.</w:delText>
        </w:r>
      </w:del>
    </w:p>
    <w:p w:rsidR="00585D43" w:rsidRDefault="00585D43" w:rsidP="00585D43">
      <w:r>
        <w:t>This robot was designed for experiments with kitting operations in a factory environment. However, the platform is useful for other applications as well. Researchers at other institutions have used mobile manipulators for household tasks, and this platform could be used for similar research. This research could also dovetail with previous work at Case into assistive robots for the disabled.</w:t>
      </w:r>
      <w:ins w:id="375" w:author="Edward Venator" w:date="2013-04-26T22:45:00Z">
        <w:r w:rsidR="006F0CF7">
          <w:t xml:space="preserve"> By providing a low-cost platform for mobile manipulation research, this robot enables researchers to tackle these and other problems without the significant e</w:t>
        </w:r>
      </w:ins>
      <w:ins w:id="376" w:author="Edward Venator" w:date="2013-04-26T22:46:00Z">
        <w:r w:rsidR="006F0CF7">
          <w:t>xpense of other mobile manipulators.</w:t>
        </w:r>
      </w:ins>
    </w:p>
    <w:p w:rsidR="00D23F78" w:rsidRDefault="00585D43" w:rsidP="00D23F78">
      <w:r>
        <w:lastRenderedPageBreak/>
        <w:t>This robot, with upgrades to its end effector, would also be an effective mobile manufacturing platform. Rather than having to build and rebuild a fixed manufacturing cell for each change in production requirements, industrial engineers could design rapidly reconfigurable assembly lines composed of one or more mobile manipulators. These systems would also allow rapid set-up of small manufacturing operations at new manufacturing sites and remote locations such as construction sites or in space.</w:t>
      </w:r>
    </w:p>
    <w:p w:rsidR="0054369A" w:rsidRDefault="0054369A" w:rsidP="0054369A">
      <w:pPr>
        <w:pStyle w:val="Heading1"/>
      </w:pPr>
      <w:bookmarkStart w:id="377" w:name="_Ref353777385"/>
      <w:bookmarkStart w:id="378" w:name="_Toc353973909"/>
      <w:r>
        <w:lastRenderedPageBreak/>
        <w:t>Future Work</w:t>
      </w:r>
      <w:bookmarkEnd w:id="377"/>
      <w:bookmarkEnd w:id="378"/>
    </w:p>
    <w:p w:rsidR="00D23F78" w:rsidRDefault="00D23F78" w:rsidP="00D23F78">
      <w:r>
        <w:t xml:space="preserve">Although this platform is </w:t>
      </w:r>
      <w:r w:rsidR="0054369A">
        <w:t>now</w:t>
      </w:r>
      <w:r>
        <w:t xml:space="preserve"> functional</w:t>
      </w:r>
      <w:r w:rsidR="0054369A">
        <w:t xml:space="preserve"> and useful for research</w:t>
      </w:r>
      <w:r>
        <w:t>, there are several areas in which future researchers could improve it.</w:t>
      </w:r>
    </w:p>
    <w:p w:rsidR="00116792" w:rsidRDefault="00116792" w:rsidP="0054369A">
      <w:r>
        <w:t>The biggest problem with the manipulation subsystem is that the ROS arm navigation software sometimes generates trajectories that result in collisions with furniture in the robot’s environment. The cause of this problem is unknown</w:t>
      </w:r>
      <w:r w:rsidR="001E4408">
        <w:t>. Future researchers should evaluate alternative ROS-compatible collision checkers.</w:t>
      </w:r>
    </w:p>
    <w:p w:rsidR="00BB1C4E" w:rsidRDefault="00BB1C4E" w:rsidP="0054369A">
      <w:r>
        <w:t xml:space="preserve">The current power system only allows </w:t>
      </w:r>
      <w:r w:rsidR="007A7778">
        <w:t>about one hour of operation before</w:t>
      </w:r>
      <w:r>
        <w:t xml:space="preserve"> </w:t>
      </w:r>
      <w:r w:rsidR="007A7778">
        <w:t>re</w:t>
      </w:r>
      <w:r>
        <w:t>charging</w:t>
      </w:r>
      <w:r w:rsidR="007A7778">
        <w:t xml:space="preserve"> the batteries</w:t>
      </w:r>
      <w:r>
        <w:t>. The ability to charge or change the batteries autonomously would make the robot more useful.</w:t>
      </w:r>
    </w:p>
    <w:p w:rsidR="00E141B1" w:rsidRDefault="001E4408" w:rsidP="0054369A">
      <w:r>
        <w:t xml:space="preserve">There are two promising avenues of exploration to reduce the cost of the platform. </w:t>
      </w:r>
      <w:r w:rsidR="00D23F78">
        <w:t xml:space="preserve">The cRIO </w:t>
      </w:r>
      <w:r w:rsidR="00D23F78" w:rsidRPr="00D23F78">
        <w:t xml:space="preserve">and auxiliary hardware used to control the mobile base (breakout boards and speed controllers) </w:t>
      </w:r>
      <w:r>
        <w:t>account for over 10% of the overall system cost. Future researchers should explore n</w:t>
      </w:r>
      <w:r w:rsidR="00D23F78" w:rsidRPr="00D23F78">
        <w:t xml:space="preserve">ewer, more affordable alternatives </w:t>
      </w:r>
      <w:r>
        <w:t>to</w:t>
      </w:r>
      <w:r w:rsidR="00D23F78" w:rsidRPr="00D23F78">
        <w:t xml:space="preserve"> reduce the cost of the system </w:t>
      </w:r>
      <w:r>
        <w:t>without compromising its capabilities</w:t>
      </w:r>
      <w:r w:rsidR="00D23F78" w:rsidRPr="00D23F78">
        <w:t>.</w:t>
      </w:r>
      <w:r>
        <w:t xml:space="preserve"> </w:t>
      </w:r>
      <w:r w:rsidR="00D23F78" w:rsidRPr="00D23F78">
        <w:t>The SICK LIDAR</w:t>
      </w:r>
      <w:r>
        <w:t xml:space="preserve"> accounts for over 15% of the overall system cost. Future researchers should evaluate other ranging sensors to determine if there is a more affordable alternative that is sufficiently accurate and robust for this platform.</w:t>
      </w:r>
    </w:p>
    <w:p w:rsidR="00E141B1" w:rsidRDefault="00F45C80" w:rsidP="00F45C80">
      <w:r>
        <w:t xml:space="preserve">Evaluation and integration of more sensors could allow the robot to perform more functions than it can now. </w:t>
      </w:r>
      <w:r w:rsidRPr="00D23F78">
        <w:t>T</w:t>
      </w:r>
      <w:r>
        <w:t xml:space="preserve">he Kinect </w:t>
      </w:r>
      <w:r w:rsidRPr="00D23F78">
        <w:t>is a low-resolution (VGA) camera</w:t>
      </w:r>
      <w:r>
        <w:t>, and o</w:t>
      </w:r>
      <w:r w:rsidRPr="00D23F78">
        <w:t xml:space="preserve">ne of the key future goals of this project is to be able to identify manipulable objects from bar </w:t>
      </w:r>
      <w:r>
        <w:lastRenderedPageBreak/>
        <w:t>codes or QR code</w:t>
      </w:r>
      <w:r w:rsidR="000F1F49">
        <w:t>s</w:t>
      </w:r>
      <w:r w:rsidRPr="00D23F78">
        <w:t xml:space="preserve">. </w:t>
      </w:r>
      <w:r>
        <w:t>A</w:t>
      </w:r>
      <w:r w:rsidRPr="00D23F78">
        <w:t xml:space="preserve"> higher resolution camera (perhaps mounted on the robot's manipulator) could be used to examine objects to be picked up.</w:t>
      </w:r>
      <w:r>
        <w:t xml:space="preserve"> Because the ro</w:t>
      </w:r>
      <w:r w:rsidR="006C3290">
        <w:t>bot has no rear-facing sensors</w:t>
      </w:r>
      <w:r>
        <w:t>, it</w:t>
      </w:r>
      <w:r w:rsidR="006C3290">
        <w:t xml:space="preserve"> cannot safely back up, and </w:t>
      </w:r>
      <w:r>
        <w:t>SLAM algorithms fail when the robot drives through doorways</w:t>
      </w:r>
      <w:r w:rsidR="006C3290">
        <w:t xml:space="preserve">. </w:t>
      </w:r>
      <w:r w:rsidR="00D23F78" w:rsidRPr="00D23F78">
        <w:t xml:space="preserve">Adding rear-facing </w:t>
      </w:r>
      <w:r w:rsidR="006C3290">
        <w:t xml:space="preserve">sensors </w:t>
      </w:r>
      <w:r w:rsidR="00D23F78" w:rsidRPr="00D23F78">
        <w:t>would all</w:t>
      </w:r>
      <w:r w:rsidR="006C3290">
        <w:t xml:space="preserve">ow the robot to safely back up and </w:t>
      </w:r>
      <w:r w:rsidR="00D23F78" w:rsidRPr="00D23F78">
        <w:t>might also solve the problems that prevented the use of SLAM for absolute localization.</w:t>
      </w:r>
    </w:p>
    <w:p w:rsidR="00E141B1" w:rsidRDefault="00D23F78" w:rsidP="0054369A">
      <w:r w:rsidRPr="00D23F78">
        <w:t>The two-position parallel plate gripper used for this project was simple and readily available, but it limits the robot to being able to manipulate boxes in a limited range of sizes.</w:t>
      </w:r>
      <w:r w:rsidR="00F45C80">
        <w:t xml:space="preserve"> Future researchers should explore different types of grippers and evaluate their cost effectiveness and performance in this robot's intended application.</w:t>
      </w:r>
    </w:p>
    <w:p w:rsidR="003731CE" w:rsidRDefault="00D23F78" w:rsidP="0054369A">
      <w:r w:rsidRPr="00D23F78">
        <w:t>Over the course of the project, several problems were identified with ROS stability. For ROS software to be a viable option in an industrial environment, it must be meticulously tested and shown to be robust, secure, and safe. Currently, most software outside of the ROS core does not meet these requirements. Testing more ROS packages and improving their stability would be a boon to the open source robotics community and to the industrial robotics industry.</w:t>
      </w:r>
    </w:p>
    <w:p w:rsidR="00F45C80" w:rsidRDefault="00D23F78" w:rsidP="00F45C80">
      <w:r w:rsidRPr="00DE35D6">
        <w:t>As described above, the current emergency stop system is i</w:t>
      </w:r>
      <w:r w:rsidR="006B701A" w:rsidRPr="006B701A">
        <w:t>ncomplete and relies on a tethered emergency stop button. A revised emergency stop design</w:t>
      </w:r>
      <w:r w:rsidR="0054369A">
        <w:t>, described in Appendix 2,</w:t>
      </w:r>
      <w:r w:rsidR="006B701A" w:rsidRPr="006B701A">
        <w:t xml:space="preserve"> was cre</w:t>
      </w:r>
      <w:r>
        <w:t>ated as part of this thesis, but has not yet been constructed and installed on the platform</w:t>
      </w:r>
      <w:r w:rsidR="005E38AC">
        <w:t>.</w:t>
      </w:r>
    </w:p>
    <w:p w:rsidR="00F45C80" w:rsidRDefault="00F45C80" w:rsidP="00F45C80">
      <w:r>
        <w:t xml:space="preserve">As described above, the robot currently operates at low speed so that a reflexive speed limiting system is not necessary. Adding reflexive speed limiting to the robot would </w:t>
      </w:r>
      <w:r>
        <w:lastRenderedPageBreak/>
        <w:t>allow high speed operation without compromising safety. Some proposed speed limiting systems are described in Appendix 3.</w:t>
      </w:r>
    </w:p>
    <w:p w:rsidR="00A2151D" w:rsidRDefault="00A2151D" w:rsidP="00A2151D"/>
    <w:p w:rsidR="00697DB7" w:rsidRPr="00697DB7" w:rsidRDefault="00697DB7">
      <w:pPr>
        <w:pStyle w:val="Heading1"/>
      </w:pPr>
      <w:bookmarkStart w:id="379" w:name="_Toc351997931"/>
      <w:bookmarkStart w:id="380" w:name="_Toc353440100"/>
      <w:bookmarkStart w:id="381" w:name="_Toc353973910"/>
      <w:r>
        <w:lastRenderedPageBreak/>
        <w:t>Bibliography</w:t>
      </w:r>
      <w:bookmarkEnd w:id="379"/>
      <w:bookmarkEnd w:id="380"/>
      <w:bookmarkEnd w:id="381"/>
    </w:p>
    <w:p w:rsidR="004C2309" w:rsidRPr="004C2309" w:rsidRDefault="00521A1E" w:rsidP="004C2309">
      <w:pPr>
        <w:pStyle w:val="Bibliography"/>
      </w:pPr>
      <w:r w:rsidRPr="00521A1E">
        <w:rPr>
          <w:rFonts w:ascii="Calibri" w:hAnsi="Calibri"/>
          <w:sz w:val="22"/>
        </w:rPr>
        <w:fldChar w:fldCharType="begin"/>
      </w:r>
      <w:r w:rsidR="004C2309">
        <w:instrText xml:space="preserve"> ADDIN ZOTERO_BIBL {"custom":[]} CSL_BIBLIOGRAPHY </w:instrText>
      </w:r>
      <w:r w:rsidRPr="00521A1E">
        <w:rPr>
          <w:rFonts w:ascii="Calibri" w:hAnsi="Calibri"/>
          <w:sz w:val="22"/>
        </w:rPr>
        <w:fldChar w:fldCharType="separate"/>
      </w:r>
      <w:bookmarkStart w:id="382" w:name="_Toc352766597"/>
      <w:bookmarkStart w:id="383" w:name="_Toc352766699"/>
      <w:bookmarkStart w:id="384" w:name="_Toc352766801"/>
      <w:bookmarkStart w:id="385" w:name="_Toc353152087"/>
      <w:bookmarkStart w:id="386" w:name="_Toc353177771"/>
      <w:bookmarkStart w:id="387" w:name="_Toc353178041"/>
      <w:bookmarkStart w:id="388" w:name="_Toc353435131"/>
      <w:bookmarkStart w:id="389" w:name="_Toc353435239"/>
      <w:bookmarkStart w:id="390" w:name="_Toc353435342"/>
      <w:bookmarkStart w:id="391" w:name="_Toc352795648"/>
      <w:bookmarkStart w:id="392" w:name="_Toc352798846"/>
      <w:bookmarkStart w:id="393" w:name="_Toc352795649"/>
      <w:bookmarkStart w:id="394" w:name="_Toc352798847"/>
      <w:bookmarkStart w:id="395" w:name="_Toc352795650"/>
      <w:bookmarkStart w:id="396" w:name="_Toc352798848"/>
      <w:bookmarkStart w:id="397" w:name="_Toc352795651"/>
      <w:bookmarkStart w:id="398" w:name="_Toc352798849"/>
      <w:bookmarkStart w:id="399" w:name="_Toc352795652"/>
      <w:bookmarkStart w:id="400" w:name="_Toc352798850"/>
      <w:bookmarkStart w:id="401" w:name="_Toc352795653"/>
      <w:bookmarkStart w:id="402" w:name="_Toc352798851"/>
      <w:bookmarkStart w:id="403" w:name="_Toc352795654"/>
      <w:bookmarkStart w:id="404" w:name="_Toc352798852"/>
      <w:bookmarkStart w:id="405" w:name="_Toc352795655"/>
      <w:bookmarkStart w:id="406" w:name="_Toc352798853"/>
      <w:bookmarkStart w:id="407" w:name="_Toc352795656"/>
      <w:bookmarkStart w:id="408" w:name="_Toc352798854"/>
      <w:bookmarkStart w:id="409" w:name="_Toc352795657"/>
      <w:bookmarkStart w:id="410" w:name="_Toc352798855"/>
      <w:bookmarkStart w:id="411" w:name="_Toc352795658"/>
      <w:bookmarkStart w:id="412" w:name="_Toc352798856"/>
      <w:bookmarkStart w:id="413" w:name="_Toc352795659"/>
      <w:bookmarkStart w:id="414" w:name="_Toc352798857"/>
      <w:bookmarkStart w:id="415" w:name="_Toc352795660"/>
      <w:bookmarkStart w:id="416" w:name="_Toc352798858"/>
      <w:bookmarkStart w:id="417" w:name="_Toc352795661"/>
      <w:bookmarkStart w:id="418" w:name="_Toc352798859"/>
      <w:bookmarkStart w:id="419" w:name="_Toc352795662"/>
      <w:bookmarkStart w:id="420" w:name="_Toc352798860"/>
      <w:bookmarkStart w:id="421" w:name="_Toc352795663"/>
      <w:bookmarkStart w:id="422" w:name="_Toc352798861"/>
      <w:bookmarkStart w:id="423" w:name="_Toc352795664"/>
      <w:bookmarkStart w:id="424" w:name="_Toc352798862"/>
      <w:bookmarkStart w:id="425" w:name="_Toc352795665"/>
      <w:bookmarkStart w:id="426" w:name="_Toc352798863"/>
      <w:bookmarkStart w:id="427" w:name="_Toc352795666"/>
      <w:bookmarkStart w:id="428" w:name="_Toc352798864"/>
      <w:bookmarkStart w:id="429" w:name="_Toc352795667"/>
      <w:bookmarkStart w:id="430" w:name="_Toc352798865"/>
      <w:bookmarkStart w:id="431" w:name="_Toc352795668"/>
      <w:bookmarkStart w:id="432" w:name="_Toc352798866"/>
      <w:bookmarkStart w:id="433" w:name="_Toc352795669"/>
      <w:bookmarkStart w:id="434" w:name="_Toc352798867"/>
      <w:bookmarkStart w:id="435" w:name="_Toc352795670"/>
      <w:bookmarkStart w:id="436" w:name="_Toc352798868"/>
      <w:bookmarkStart w:id="437" w:name="_Toc352795671"/>
      <w:bookmarkStart w:id="438" w:name="_Toc352798869"/>
      <w:bookmarkStart w:id="439" w:name="_Toc352795672"/>
      <w:bookmarkStart w:id="440" w:name="_Toc352798870"/>
      <w:bookmarkStart w:id="441" w:name="_Toc352795673"/>
      <w:bookmarkStart w:id="442" w:name="_Toc352798871"/>
      <w:bookmarkStart w:id="443" w:name="_Toc352795674"/>
      <w:bookmarkStart w:id="444" w:name="_Toc352798872"/>
      <w:bookmarkStart w:id="445" w:name="_Toc352795675"/>
      <w:bookmarkStart w:id="446" w:name="_Toc352798873"/>
      <w:bookmarkStart w:id="447" w:name="_Toc352795676"/>
      <w:bookmarkStart w:id="448" w:name="_Toc352798874"/>
      <w:bookmarkStart w:id="449" w:name="_Toc352795677"/>
      <w:bookmarkStart w:id="450" w:name="_Toc352798875"/>
      <w:bookmarkStart w:id="451" w:name="_Toc352795678"/>
      <w:bookmarkStart w:id="452" w:name="_Toc352798876"/>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r w:rsidR="004C2309" w:rsidRPr="004C2309">
        <w:t>[1]</w:t>
      </w:r>
      <w:r w:rsidR="004C2309" w:rsidRPr="004C2309">
        <w:tab/>
        <w:t xml:space="preserve">H. M. Barbera, J. P. C. Quinonero, M. A. Z. Izquierdo, and A. G. Skarmeta, “i-Fork: a flexible AGV system using topological and grid maps,” in </w:t>
      </w:r>
      <w:r w:rsidR="004C2309" w:rsidRPr="004C2309">
        <w:rPr>
          <w:i/>
          <w:iCs/>
        </w:rPr>
        <w:t>IEEE International Conference on Robotics and Automation (ICRA)</w:t>
      </w:r>
      <w:r w:rsidR="004C2309" w:rsidRPr="004C2309">
        <w:t>, 2003, vol. 2, pp. 2147–2152 vol.2.</w:t>
      </w:r>
    </w:p>
    <w:p w:rsidR="004C2309" w:rsidRPr="004C2309" w:rsidRDefault="004C2309" w:rsidP="004C2309">
      <w:pPr>
        <w:pStyle w:val="Bibliography"/>
      </w:pPr>
      <w:r w:rsidRPr="004C2309">
        <w:t>[2]</w:t>
      </w:r>
      <w:r w:rsidRPr="004C2309">
        <w:tab/>
        <w:t xml:space="preserve">K. C. T. Vivaldini, J. P. M. Galdames, T. S. Bueno, R. C. Araújo, R. M. Sobral, M. Becker, and G. A. P. Caurin, “Robotic forklifts for intelligent warehouses: Routing, path planning, and auto-localization,” in </w:t>
      </w:r>
      <w:r w:rsidRPr="004C2309">
        <w:rPr>
          <w:i/>
          <w:iCs/>
        </w:rPr>
        <w:t>2010 IEEE International Conference on Industrial Technology (ICIT)</w:t>
      </w:r>
      <w:r w:rsidRPr="004C2309">
        <w:t>, 2010, pp. 1463–1468.</w:t>
      </w:r>
    </w:p>
    <w:p w:rsidR="004C2309" w:rsidRPr="004C2309" w:rsidRDefault="004C2309" w:rsidP="004C2309">
      <w:pPr>
        <w:pStyle w:val="Bibliography"/>
      </w:pPr>
      <w:r w:rsidRPr="004C2309">
        <w:t>[3]</w:t>
      </w:r>
      <w:r w:rsidRPr="004C2309">
        <w:tab/>
        <w:t xml:space="preserve">G. Garibotto, S. Masciangelo, P. Bassino, C. Coelho, A. Pavan, and M. Marson, “Industrial exploitation of computer vision in logistic automation: autonomous control of an intelligent forklift truck,” in </w:t>
      </w:r>
      <w:r w:rsidRPr="004C2309">
        <w:rPr>
          <w:i/>
          <w:iCs/>
        </w:rPr>
        <w:t>1998 IEEE International Conference on Robotics and Automation</w:t>
      </w:r>
      <w:r w:rsidRPr="004C2309">
        <w:t>, 1998, vol. 2, pp. 1459–1464 vol.2.</w:t>
      </w:r>
    </w:p>
    <w:p w:rsidR="004C2309" w:rsidRPr="004C2309" w:rsidRDefault="004C2309" w:rsidP="004C2309">
      <w:pPr>
        <w:pStyle w:val="Bibliography"/>
      </w:pPr>
      <w:r w:rsidRPr="004C2309">
        <w:t>[4]</w:t>
      </w:r>
      <w:r w:rsidRPr="004C2309">
        <w:tab/>
        <w:t>“Kiva vs. Automated Guided Vehicles.” [Online]. Available: http://www.kivasystems.com/solutions/kiva-vs-traditional/solutionskiva-vs-traditionalkiva-vs-agvs/. [Accessed: 22-Mar-2013].</w:t>
      </w:r>
    </w:p>
    <w:p w:rsidR="004C2309" w:rsidRPr="004C2309" w:rsidRDefault="004C2309" w:rsidP="004C2309">
      <w:pPr>
        <w:pStyle w:val="Bibliography"/>
      </w:pPr>
      <w:r w:rsidRPr="004C2309">
        <w:t>[5]</w:t>
      </w:r>
      <w:r w:rsidRPr="004C2309">
        <w:tab/>
        <w:t xml:space="preserve">R. D’Andrea and P. Wurman, “Future challenges of coordinating hundreds of autonomous vehicles in distribution facilities,” in </w:t>
      </w:r>
      <w:r w:rsidRPr="004C2309">
        <w:rPr>
          <w:i/>
          <w:iCs/>
        </w:rPr>
        <w:t>IEEE International Conference on Technologies for Practical Robot Applications (TePRA)</w:t>
      </w:r>
      <w:r w:rsidRPr="004C2309">
        <w:t>, Nov., pp. 80–83.</w:t>
      </w:r>
    </w:p>
    <w:p w:rsidR="004C2309" w:rsidRPr="004C2309" w:rsidRDefault="004C2309" w:rsidP="004C2309">
      <w:pPr>
        <w:pStyle w:val="Bibliography"/>
      </w:pPr>
      <w:r w:rsidRPr="004C2309">
        <w:t>[6]</w:t>
      </w:r>
      <w:r w:rsidRPr="004C2309">
        <w:tab/>
        <w:t xml:space="preserve">R. Bischoff, U. Huggenberger, and E. Prassler, “KUKA youBot - a mobile manipulator for research and education,” in </w:t>
      </w:r>
      <w:r w:rsidRPr="004C2309">
        <w:rPr>
          <w:i/>
          <w:iCs/>
        </w:rPr>
        <w:t>2011 IEEE International Conference on Robotics and Automation (ICRA)</w:t>
      </w:r>
      <w:r w:rsidRPr="004C2309">
        <w:t>, May, pp. 1–4.</w:t>
      </w:r>
    </w:p>
    <w:p w:rsidR="004C2309" w:rsidRPr="004C2309" w:rsidRDefault="004C2309" w:rsidP="004C2309">
      <w:pPr>
        <w:pStyle w:val="Bibliography"/>
      </w:pPr>
      <w:r w:rsidRPr="004C2309">
        <w:t>[7]</w:t>
      </w:r>
      <w:r w:rsidRPr="004C2309">
        <w:tab/>
        <w:t xml:space="preserve">C. Cosma, M. Confente, M. Governo, and P. Fiorini, “An autonomous robot for indoor light logistics,” in </w:t>
      </w:r>
      <w:r w:rsidRPr="004C2309">
        <w:rPr>
          <w:i/>
          <w:iCs/>
        </w:rPr>
        <w:t>2004 IEEE/RSJ International Conference on Intelligent Robots and Systems, 2004. (IROS 2004). Proceedings</w:t>
      </w:r>
      <w:r w:rsidRPr="004C2309">
        <w:t>, Sept.-2 Oct., vol. 3, pp. 3003–3008 vol.3.</w:t>
      </w:r>
    </w:p>
    <w:p w:rsidR="004C2309" w:rsidRPr="004C2309" w:rsidRDefault="004C2309" w:rsidP="004C2309">
      <w:pPr>
        <w:pStyle w:val="Bibliography"/>
      </w:pPr>
      <w:r w:rsidRPr="004C2309">
        <w:t>[8]</w:t>
      </w:r>
      <w:r w:rsidRPr="004C2309">
        <w:tab/>
        <w:t xml:space="preserve">A. Hermann, Z. Xue, S. W. Ruhl, and R. Dillmann, “Hardware and software architecture of a bimanual mobile manipulator for industrial application,” in </w:t>
      </w:r>
      <w:r w:rsidRPr="004C2309">
        <w:rPr>
          <w:i/>
          <w:iCs/>
        </w:rPr>
        <w:t>2011 IEEE International Conference on Robotics and Biomimetics (ROBIO)</w:t>
      </w:r>
      <w:r w:rsidRPr="004C2309">
        <w:t>, Dec., pp. 2282–2288.</w:t>
      </w:r>
    </w:p>
    <w:p w:rsidR="004C2309" w:rsidRPr="004C2309" w:rsidRDefault="004C2309" w:rsidP="004C2309">
      <w:pPr>
        <w:pStyle w:val="Bibliography"/>
      </w:pPr>
      <w:r w:rsidRPr="004C2309">
        <w:t>[9]</w:t>
      </w:r>
      <w:r w:rsidRPr="004C2309">
        <w:tab/>
        <w:t>C. Rockey, E. Perko, and Ben Ballard, “HARLIE,” IGVC, May 2010.</w:t>
      </w:r>
    </w:p>
    <w:p w:rsidR="004C2309" w:rsidRPr="004C2309" w:rsidRDefault="004C2309" w:rsidP="004C2309">
      <w:pPr>
        <w:pStyle w:val="Bibliography"/>
      </w:pPr>
      <w:r w:rsidRPr="004C2309">
        <w:t>[10]</w:t>
      </w:r>
      <w:r w:rsidRPr="004C2309">
        <w:tab/>
        <w:t>“Product Specifications - IRB 120.” ABB, 2010.</w:t>
      </w:r>
    </w:p>
    <w:p w:rsidR="004C2309" w:rsidRPr="004C2309" w:rsidRDefault="004C2309" w:rsidP="004C2309">
      <w:pPr>
        <w:pStyle w:val="Bibliography"/>
      </w:pPr>
      <w:r w:rsidRPr="004C2309">
        <w:t>[11]</w:t>
      </w:r>
      <w:r w:rsidRPr="004C2309">
        <w:tab/>
        <w:t>Samlex America, “DC-DC Step Down Converters Model SDC-15.” Samlex America.</w:t>
      </w:r>
    </w:p>
    <w:p w:rsidR="004C2309" w:rsidRPr="004C2309" w:rsidRDefault="004C2309" w:rsidP="004C2309">
      <w:pPr>
        <w:pStyle w:val="Bibliography"/>
      </w:pPr>
      <w:r w:rsidRPr="004C2309">
        <w:t>[12]</w:t>
      </w:r>
      <w:r w:rsidRPr="004C2309">
        <w:tab/>
        <w:t>Eric Perko, “Precision Navigation for Indoor Mobile Robots,” Masters, Case Western Reserve University, Cleveland, OH, 2013.</w:t>
      </w:r>
    </w:p>
    <w:p w:rsidR="004C2309" w:rsidRPr="004C2309" w:rsidRDefault="004C2309" w:rsidP="004C2309">
      <w:pPr>
        <w:pStyle w:val="Bibliography"/>
      </w:pPr>
      <w:r w:rsidRPr="004C2309">
        <w:lastRenderedPageBreak/>
        <w:t>[13]</w:t>
      </w:r>
      <w:r w:rsidRPr="004C2309">
        <w:tab/>
        <w:t>“ROS/Concepts - ROS Wiki.” [Online]. Available: http://www.ros.org/wiki/ROS/Concepts. [Accessed: 22-Mar-2013].</w:t>
      </w:r>
    </w:p>
    <w:p w:rsidR="004C2309" w:rsidRPr="004C2309" w:rsidRDefault="004C2309" w:rsidP="004C2309">
      <w:pPr>
        <w:pStyle w:val="Bibliography"/>
      </w:pPr>
      <w:r w:rsidRPr="004C2309">
        <w:t>[14]</w:t>
      </w:r>
      <w:r w:rsidRPr="004C2309">
        <w:tab/>
        <w:t>“actionlib - ROS Wiki.” [Online]. Available: http://www.ros.org/wiki/actionlib. [Accessed: 22-Mar-2013].</w:t>
      </w:r>
    </w:p>
    <w:p w:rsidR="004C2309" w:rsidRPr="004C2309" w:rsidRDefault="004C2309" w:rsidP="004C2309">
      <w:pPr>
        <w:pStyle w:val="Bibliography"/>
      </w:pPr>
      <w:r w:rsidRPr="004C2309">
        <w:t>[15]</w:t>
      </w:r>
      <w:r w:rsidRPr="004C2309">
        <w:tab/>
        <w:t>“openni_kinect - ROS Wiki.” [Online]. Available: http://www.ros.org/wiki/openni_kinect. [Accessed: 03-Apr-2013].</w:t>
      </w:r>
    </w:p>
    <w:p w:rsidR="004C2309" w:rsidRPr="004C2309" w:rsidRDefault="004C2309" w:rsidP="004C2309">
      <w:pPr>
        <w:pStyle w:val="Bibliography"/>
      </w:pPr>
      <w:r w:rsidRPr="004C2309">
        <w:t>[16]</w:t>
      </w:r>
      <w:r w:rsidRPr="004C2309">
        <w:tab/>
        <w:t>“laser_drivers - ROS Wiki.” [Online]. Available: http://www.ros.org/wiki/laser_drivers?distro=fuerte. [Accessed: 03-Apr-2013].</w:t>
      </w:r>
    </w:p>
    <w:p w:rsidR="004C2309" w:rsidRPr="004C2309" w:rsidRDefault="004C2309" w:rsidP="004C2309">
      <w:pPr>
        <w:pStyle w:val="Bibliography"/>
      </w:pPr>
      <w:r w:rsidRPr="004C2309">
        <w:t>[17]</w:t>
      </w:r>
      <w:r w:rsidRPr="004C2309">
        <w:tab/>
        <w:t xml:space="preserve">E. Venator, “Rosserial Service ‘Failed to parse subscriber’ - ROS Answers,” </w:t>
      </w:r>
      <w:r w:rsidRPr="004C2309">
        <w:rPr>
          <w:i/>
          <w:iCs/>
        </w:rPr>
        <w:t>ROS Answers</w:t>
      </w:r>
      <w:r w:rsidRPr="004C2309">
        <w:t>. [Online]. Available: http://answers.ros.org/question/48548/rosserial-service-failed-to-parse-subscriber/. [Accessed: 22-Mar-2013].</w:t>
      </w:r>
    </w:p>
    <w:p w:rsidR="004C2309" w:rsidRPr="004C2309" w:rsidRDefault="004C2309" w:rsidP="004C2309">
      <w:pPr>
        <w:pStyle w:val="Bibliography"/>
      </w:pPr>
      <w:r w:rsidRPr="004C2309">
        <w:t>[18]</w:t>
      </w:r>
      <w:r w:rsidRPr="004C2309">
        <w:tab/>
        <w:t xml:space="preserve">E. Venator, “rosserial,” </w:t>
      </w:r>
      <w:r w:rsidRPr="004C2309">
        <w:rPr>
          <w:i/>
          <w:iCs/>
        </w:rPr>
        <w:t>GitHub</w:t>
      </w:r>
      <w:r w:rsidRPr="004C2309">
        <w:t>. [Online]. Available: https://github.com/evenator/rosserial. [Accessed: 22-Mar-2013].</w:t>
      </w:r>
    </w:p>
    <w:p w:rsidR="004C2309" w:rsidRPr="004C2309" w:rsidRDefault="004C2309" w:rsidP="004C2309">
      <w:pPr>
        <w:pStyle w:val="Bibliography"/>
      </w:pPr>
      <w:r w:rsidRPr="004C2309">
        <w:t>[19]</w:t>
      </w:r>
      <w:r w:rsidRPr="004C2309">
        <w:tab/>
        <w:t>Shaun Edwards and Chris Lewis, “ROS-Industrial – Applying the Robot Operating System (ROS) to Industrial Applications,” presented at the ICRA ECHORD Workshop, St. Paul, Minnesota, USA, 2012.</w:t>
      </w:r>
    </w:p>
    <w:p w:rsidR="004C2309" w:rsidRPr="004C2309" w:rsidRDefault="004C2309" w:rsidP="004C2309">
      <w:pPr>
        <w:pStyle w:val="Bibliography"/>
      </w:pPr>
      <w:r w:rsidRPr="004C2309">
        <w:t>[20]</w:t>
      </w:r>
      <w:r w:rsidRPr="004C2309">
        <w:tab/>
        <w:t>E. Venator, Gregory Lee, and W. Newman, “Hardware and Software Architecture of ABBY: An Industrial Mobile Manipulator,” presented at the IEEE International Conference on Automation Science and Engineering (Submitted), Madison, WI, USA, 2013.</w:t>
      </w:r>
    </w:p>
    <w:p w:rsidR="004C2309" w:rsidRPr="004C2309" w:rsidRDefault="004C2309" w:rsidP="004C2309">
      <w:pPr>
        <w:pStyle w:val="Bibliography"/>
      </w:pPr>
      <w:r w:rsidRPr="004C2309">
        <w:t>[21]</w:t>
      </w:r>
      <w:r w:rsidRPr="004C2309">
        <w:tab/>
        <w:t xml:space="preserve">S. Thrun, W. Burgard, and D. Fox, </w:t>
      </w:r>
      <w:r w:rsidRPr="004C2309">
        <w:rPr>
          <w:i/>
          <w:iCs/>
        </w:rPr>
        <w:t>Probabilistic Robotics</w:t>
      </w:r>
      <w:r w:rsidRPr="004C2309">
        <w:t>. The MIT Press, 2005.</w:t>
      </w:r>
    </w:p>
    <w:p w:rsidR="004C2309" w:rsidRPr="004C2309" w:rsidRDefault="004C2309" w:rsidP="004C2309">
      <w:pPr>
        <w:pStyle w:val="Bibliography"/>
      </w:pPr>
      <w:r w:rsidRPr="004C2309">
        <w:t>[22]</w:t>
      </w:r>
      <w:r w:rsidRPr="004C2309">
        <w:tab/>
        <w:t>Giorgio Grisetti, Cyrill Stachness, and Wolfram Burgard, “GMapping.” [Online]. Available: http://www.openslam.org/gmapping.html. [Accessed: 17-Feb-2013].</w:t>
      </w:r>
    </w:p>
    <w:p w:rsidR="004C2309" w:rsidRPr="004C2309" w:rsidRDefault="004C2309" w:rsidP="004C2309">
      <w:pPr>
        <w:pStyle w:val="Bibliography"/>
      </w:pPr>
      <w:r w:rsidRPr="004C2309">
        <w:t>[23]</w:t>
      </w:r>
      <w:r w:rsidRPr="004C2309">
        <w:tab/>
        <w:t>Tony Yanick, Chase Nemeth, Beom Koh, and Avinash Karamchandani, “ALEN,” IGVC, 2009.</w:t>
      </w:r>
    </w:p>
    <w:p w:rsidR="004C2309" w:rsidRPr="004C2309" w:rsidRDefault="004C2309" w:rsidP="004C2309">
      <w:pPr>
        <w:pStyle w:val="Bibliography"/>
      </w:pPr>
      <w:r w:rsidRPr="004C2309">
        <w:t>[24]</w:t>
      </w:r>
      <w:r w:rsidRPr="004C2309">
        <w:tab/>
        <w:t>“navfn - ROS Wiki.” [Online]. Available: http://www.ros.org/wiki/navfn. [Accessed: 13-Feb-2013].</w:t>
      </w:r>
    </w:p>
    <w:p w:rsidR="004C2309" w:rsidRPr="004C2309" w:rsidRDefault="004C2309" w:rsidP="004C2309">
      <w:pPr>
        <w:pStyle w:val="Bibliography"/>
      </w:pPr>
      <w:r w:rsidRPr="004C2309">
        <w:t>[25]</w:t>
      </w:r>
      <w:r w:rsidRPr="004C2309">
        <w:tab/>
        <w:t xml:space="preserve">E. W. Dijkstra, “A note on two problems in connexion with graphs,” </w:t>
      </w:r>
      <w:r w:rsidRPr="004C2309">
        <w:rPr>
          <w:i/>
          <w:iCs/>
        </w:rPr>
        <w:t>Numer. Math.</w:t>
      </w:r>
      <w:r w:rsidRPr="004C2309">
        <w:t>, vol. 1, no. 1, pp. 269–271, Dec. 1959.</w:t>
      </w:r>
    </w:p>
    <w:p w:rsidR="004C2309" w:rsidRPr="004C2309" w:rsidRDefault="004C2309" w:rsidP="004C2309">
      <w:pPr>
        <w:pStyle w:val="Bibliography"/>
      </w:pPr>
      <w:r w:rsidRPr="004C2309">
        <w:t>[26]</w:t>
      </w:r>
      <w:r w:rsidRPr="004C2309">
        <w:tab/>
        <w:t>“Kinematic and Dynamic Solvers | The Orocos Project.” [Online]. Available: http://www.orocos.org/kdl/UserManual/kinematic_solvers. [Accessed: 20-Mar-2013].</w:t>
      </w:r>
    </w:p>
    <w:p w:rsidR="004C2309" w:rsidRPr="004C2309" w:rsidRDefault="004C2309" w:rsidP="004C2309">
      <w:pPr>
        <w:pStyle w:val="Bibliography"/>
      </w:pPr>
      <w:r w:rsidRPr="004C2309">
        <w:t>[27]</w:t>
      </w:r>
      <w:r w:rsidRPr="004C2309">
        <w:tab/>
        <w:t>“OpenRAVE | ikfast Module | OpenRAVE Documentation.” [Online]. Available: http://openrave.org/docs/latest_stable/openravepy/ikfast/#ikfast-the-robot-kinematics-compiler. [Accessed: 20-Mar-2013].</w:t>
      </w:r>
    </w:p>
    <w:p w:rsidR="004C2309" w:rsidRPr="004C2309" w:rsidRDefault="004C2309" w:rsidP="004C2309">
      <w:pPr>
        <w:pStyle w:val="Bibliography"/>
      </w:pPr>
      <w:r w:rsidRPr="004C2309">
        <w:t>[28]</w:t>
      </w:r>
      <w:r w:rsidRPr="004C2309">
        <w:tab/>
        <w:t xml:space="preserve">G. Sánchez and J.-C. Latombe, “A Single-Query Bi-Directional Probabilistic Roadmap Planner with Lazy Collision Checking,” in </w:t>
      </w:r>
      <w:r w:rsidRPr="004C2309">
        <w:rPr>
          <w:i/>
          <w:iCs/>
        </w:rPr>
        <w:t>Robotics Research</w:t>
      </w:r>
      <w:r w:rsidRPr="004C2309">
        <w:t>, P. R. A. Jarvis and P. A. Zelinsky, Eds. Springer Berlin Heidelberg, 2003, pp. 403–417.</w:t>
      </w:r>
    </w:p>
    <w:p w:rsidR="004C2309" w:rsidRPr="004C2309" w:rsidRDefault="004C2309" w:rsidP="004C2309">
      <w:pPr>
        <w:pStyle w:val="Bibliography"/>
      </w:pPr>
      <w:r w:rsidRPr="004C2309">
        <w:lastRenderedPageBreak/>
        <w:t>[29]</w:t>
      </w:r>
      <w:r w:rsidRPr="004C2309">
        <w:tab/>
        <w:t>“tabletop_object_detector - ROS Wiki.” [Online]. Available: http://www.ros.org/wiki/tabletop_object_detector. [Accessed: 17-Feb-2013].</w:t>
      </w:r>
    </w:p>
    <w:p w:rsidR="004C2309" w:rsidRPr="004C2309" w:rsidRDefault="004C2309" w:rsidP="004C2309">
      <w:pPr>
        <w:pStyle w:val="Bibliography"/>
      </w:pPr>
      <w:r w:rsidRPr="004C2309">
        <w:t>[30]</w:t>
      </w:r>
      <w:r w:rsidRPr="004C2309">
        <w:tab/>
        <w:t>M. A. Fischler and R. C. Bolles, “Random Sample Consensus: A Paradigm for Model Fitting with Applications to Image Analysis and Automated Cartography,” AI Center, SRI International, 333 Ravenswood Ave., Menlo Park, CA 94025, 213, Mar. 1980.</w:t>
      </w:r>
    </w:p>
    <w:p w:rsidR="004C2309" w:rsidRPr="004C2309" w:rsidRDefault="004C2309" w:rsidP="004C2309">
      <w:pPr>
        <w:pStyle w:val="Bibliography"/>
      </w:pPr>
      <w:r w:rsidRPr="004C2309">
        <w:t>[31]</w:t>
      </w:r>
      <w:r w:rsidRPr="004C2309">
        <w:tab/>
        <w:t xml:space="preserve">“QR code,” </w:t>
      </w:r>
      <w:r w:rsidRPr="004C2309">
        <w:rPr>
          <w:i/>
          <w:iCs/>
        </w:rPr>
        <w:t>Wikipedia, the free encyclopedia</w:t>
      </w:r>
      <w:r w:rsidRPr="004C2309">
        <w:t>. 21-Mar-2013.</w:t>
      </w:r>
    </w:p>
    <w:p w:rsidR="004C2309" w:rsidRPr="004C2309" w:rsidRDefault="004C2309" w:rsidP="004C2309">
      <w:pPr>
        <w:pStyle w:val="Bibliography"/>
      </w:pPr>
      <w:r w:rsidRPr="004C2309">
        <w:t>[32]</w:t>
      </w:r>
      <w:r w:rsidRPr="004C2309">
        <w:tab/>
        <w:t>S. Cockrell, “Using the XBOX Kinect to detect features of the floor surface,” MS, Case Western Reserve University, Cleveland, OH, 2013.</w:t>
      </w:r>
    </w:p>
    <w:p w:rsidR="004C2309" w:rsidRPr="004C2309" w:rsidRDefault="004C2309" w:rsidP="004C2309">
      <w:pPr>
        <w:pStyle w:val="Bibliography"/>
      </w:pPr>
      <w:r w:rsidRPr="004C2309">
        <w:t>[33]</w:t>
      </w:r>
      <w:r w:rsidRPr="004C2309">
        <w:tab/>
        <w:t>Chad Rockey, “Low-Cost Sensor Package for Smart Wheelchair Obstacle Avoidance,” Masters, Case Western Reserve University, Cleveland, OH, 2012.</w:t>
      </w:r>
    </w:p>
    <w:p w:rsidR="004C2309" w:rsidRPr="004C2309" w:rsidRDefault="004C2309" w:rsidP="004C2309">
      <w:pPr>
        <w:pStyle w:val="Bibliography"/>
      </w:pPr>
      <w:r w:rsidRPr="004C2309">
        <w:t>[34]</w:t>
      </w:r>
      <w:r w:rsidRPr="004C2309">
        <w:tab/>
        <w:t>rethink robotics, “baxter.” .</w:t>
      </w:r>
    </w:p>
    <w:p w:rsidR="004C2309" w:rsidRPr="004C2309" w:rsidRDefault="004C2309" w:rsidP="004C2309">
      <w:pPr>
        <w:pStyle w:val="Bibliography"/>
      </w:pPr>
      <w:r w:rsidRPr="004C2309">
        <w:t>[35]</w:t>
      </w:r>
      <w:r w:rsidRPr="004C2309">
        <w:tab/>
        <w:t xml:space="preserve">W. Shackleford, R. Norcross, J. Marvel, and S. Szabo, “Integrating occlusion monitoring into human tracking for robot speed and separation monitoring,” in </w:t>
      </w:r>
      <w:r w:rsidRPr="004C2309">
        <w:rPr>
          <w:i/>
          <w:iCs/>
        </w:rPr>
        <w:t>Proceedings of the Workshop on Performance Metrics for Intelligent Systems</w:t>
      </w:r>
      <w:r w:rsidRPr="004C2309">
        <w:t>, New York, NY, USA, 2012, pp. 168–173.</w:t>
      </w:r>
    </w:p>
    <w:p w:rsidR="001047D9" w:rsidRDefault="00521A1E" w:rsidP="00EF2F11">
      <w:pPr>
        <w:pStyle w:val="Heading1"/>
        <w:numPr>
          <w:ilvl w:val="0"/>
          <w:numId w:val="0"/>
        </w:numPr>
      </w:pPr>
      <w:r>
        <w:lastRenderedPageBreak/>
        <w:fldChar w:fldCharType="end"/>
      </w:r>
      <w:bookmarkStart w:id="453" w:name="_Ref352755563"/>
      <w:bookmarkStart w:id="454" w:name="_Toc353973911"/>
      <w:bookmarkStart w:id="455" w:name="_Toc351997932"/>
      <w:r w:rsidR="001047D9">
        <w:t>Appendix 1: Bill of Materials</w:t>
      </w:r>
      <w:bookmarkEnd w:id="453"/>
      <w:bookmarkEnd w:id="454"/>
    </w:p>
    <w:tbl>
      <w:tblPr>
        <w:tblStyle w:val="TableGrid"/>
        <w:tblW w:w="0" w:type="auto"/>
        <w:tblInd w:w="14" w:type="dxa"/>
        <w:tblLook w:val="04A0"/>
      </w:tblPr>
      <w:tblGrid>
        <w:gridCol w:w="4864"/>
        <w:gridCol w:w="2879"/>
      </w:tblGrid>
      <w:tr w:rsidR="00B161FC" w:rsidRPr="001E4408" w:rsidTr="00CA19BC">
        <w:tc>
          <w:tcPr>
            <w:tcW w:w="4864" w:type="dxa"/>
          </w:tcPr>
          <w:p w:rsidR="00E141B1" w:rsidRPr="001E4408" w:rsidRDefault="00CA19BC" w:rsidP="001E4408">
            <w:pPr>
              <w:pStyle w:val="NoSpacing"/>
              <w:spacing w:after="120"/>
              <w:jc w:val="left"/>
              <w:rPr>
                <w:b/>
              </w:rPr>
            </w:pPr>
            <w:r w:rsidRPr="001E4408">
              <w:rPr>
                <w:b/>
              </w:rPr>
              <w:t>Item</w:t>
            </w:r>
          </w:p>
        </w:tc>
        <w:tc>
          <w:tcPr>
            <w:tcW w:w="2879" w:type="dxa"/>
          </w:tcPr>
          <w:p w:rsidR="00B161FC" w:rsidRPr="001E4408" w:rsidRDefault="00CA19BC" w:rsidP="001E4408">
            <w:pPr>
              <w:pStyle w:val="NoSpacing"/>
              <w:spacing w:after="120"/>
              <w:rPr>
                <w:b/>
              </w:rPr>
            </w:pPr>
            <w:r w:rsidRPr="001E4408">
              <w:rPr>
                <w:b/>
              </w:rPr>
              <w:t>Cost</w:t>
            </w:r>
          </w:p>
        </w:tc>
      </w:tr>
      <w:tr w:rsidR="00B161FC" w:rsidRPr="001E4408" w:rsidTr="00CA19BC">
        <w:tc>
          <w:tcPr>
            <w:tcW w:w="4864" w:type="dxa"/>
          </w:tcPr>
          <w:p w:rsidR="00E141B1" w:rsidRPr="001E4408" w:rsidRDefault="00B161FC" w:rsidP="001E4408">
            <w:pPr>
              <w:pStyle w:val="NoSpacing"/>
              <w:spacing w:after="120"/>
              <w:jc w:val="left"/>
            </w:pPr>
            <w:r w:rsidRPr="001E4408">
              <w:t>Wheelchair Base</w:t>
            </w:r>
          </w:p>
        </w:tc>
        <w:tc>
          <w:tcPr>
            <w:tcW w:w="2879" w:type="dxa"/>
          </w:tcPr>
          <w:p w:rsidR="00E141B1" w:rsidRPr="001E4408" w:rsidRDefault="00B161FC" w:rsidP="001E4408">
            <w:pPr>
              <w:pStyle w:val="NoSpacing"/>
              <w:spacing w:after="120"/>
              <w:jc w:val="right"/>
            </w:pPr>
            <w:r w:rsidRPr="001E4408">
              <w:t>$3000</w:t>
            </w:r>
          </w:p>
        </w:tc>
      </w:tr>
      <w:tr w:rsidR="00B161FC" w:rsidRPr="001E4408" w:rsidTr="00CA19BC">
        <w:tc>
          <w:tcPr>
            <w:tcW w:w="4864" w:type="dxa"/>
          </w:tcPr>
          <w:p w:rsidR="00E141B1" w:rsidRPr="001E4408" w:rsidRDefault="00B161FC" w:rsidP="001E4408">
            <w:pPr>
              <w:pStyle w:val="NoSpacing"/>
              <w:spacing w:after="120"/>
              <w:jc w:val="left"/>
            </w:pPr>
            <w:r w:rsidRPr="001E4408">
              <w:t>Batteries</w:t>
            </w:r>
          </w:p>
        </w:tc>
        <w:tc>
          <w:tcPr>
            <w:tcW w:w="2879" w:type="dxa"/>
          </w:tcPr>
          <w:p w:rsidR="00E141B1" w:rsidRPr="001E4408" w:rsidRDefault="00B161FC" w:rsidP="001E4408">
            <w:pPr>
              <w:pStyle w:val="NoSpacing"/>
              <w:spacing w:after="120"/>
              <w:jc w:val="right"/>
            </w:pPr>
            <w:r w:rsidRPr="001E4408">
              <w:t>$400</w:t>
            </w:r>
          </w:p>
        </w:tc>
      </w:tr>
      <w:tr w:rsidR="00B161FC" w:rsidRPr="001E4408" w:rsidTr="00CA19BC">
        <w:tc>
          <w:tcPr>
            <w:tcW w:w="4864" w:type="dxa"/>
          </w:tcPr>
          <w:p w:rsidR="00E141B1" w:rsidRPr="001E4408" w:rsidRDefault="00B161FC" w:rsidP="001E4408">
            <w:pPr>
              <w:pStyle w:val="NoSpacing"/>
              <w:spacing w:after="120"/>
              <w:jc w:val="left"/>
            </w:pPr>
            <w:r w:rsidRPr="001E4408">
              <w:t>Chassis Frame Materials</w:t>
            </w:r>
          </w:p>
        </w:tc>
        <w:tc>
          <w:tcPr>
            <w:tcW w:w="2879" w:type="dxa"/>
          </w:tcPr>
          <w:p w:rsidR="00E141B1" w:rsidRPr="001E4408" w:rsidRDefault="00B161FC" w:rsidP="001E4408">
            <w:pPr>
              <w:pStyle w:val="NoSpacing"/>
              <w:spacing w:after="120"/>
              <w:jc w:val="right"/>
            </w:pPr>
            <w:r w:rsidRPr="001E4408">
              <w:t>$1000</w:t>
            </w:r>
          </w:p>
        </w:tc>
      </w:tr>
      <w:tr w:rsidR="00B161FC" w:rsidRPr="001E4408" w:rsidTr="00CA19BC">
        <w:tc>
          <w:tcPr>
            <w:tcW w:w="4864" w:type="dxa"/>
          </w:tcPr>
          <w:p w:rsidR="00E141B1" w:rsidRPr="001E4408" w:rsidRDefault="00B161FC" w:rsidP="001E4408">
            <w:pPr>
              <w:pStyle w:val="NoSpacing"/>
              <w:spacing w:after="120"/>
              <w:jc w:val="left"/>
            </w:pPr>
            <w:r w:rsidRPr="001E4408">
              <w:t>LIDAR</w:t>
            </w:r>
          </w:p>
        </w:tc>
        <w:tc>
          <w:tcPr>
            <w:tcW w:w="2879" w:type="dxa"/>
          </w:tcPr>
          <w:p w:rsidR="00E141B1" w:rsidRPr="001E4408" w:rsidRDefault="00B161FC" w:rsidP="001E4408">
            <w:pPr>
              <w:pStyle w:val="NoSpacing"/>
              <w:spacing w:after="120"/>
              <w:jc w:val="right"/>
            </w:pPr>
            <w:r w:rsidRPr="001E4408">
              <w:t>$6000</w:t>
            </w:r>
          </w:p>
        </w:tc>
      </w:tr>
      <w:tr w:rsidR="00B161FC" w:rsidRPr="001E4408" w:rsidTr="00CA19BC">
        <w:tc>
          <w:tcPr>
            <w:tcW w:w="4864" w:type="dxa"/>
          </w:tcPr>
          <w:p w:rsidR="00E141B1" w:rsidRPr="001E4408" w:rsidRDefault="00B161FC" w:rsidP="001E4408">
            <w:pPr>
              <w:pStyle w:val="NoSpacing"/>
              <w:spacing w:after="120"/>
              <w:jc w:val="left"/>
            </w:pPr>
            <w:r w:rsidRPr="001E4408">
              <w:t>IRB-120/IRC5</w:t>
            </w:r>
          </w:p>
        </w:tc>
        <w:tc>
          <w:tcPr>
            <w:tcW w:w="2879" w:type="dxa"/>
          </w:tcPr>
          <w:p w:rsidR="00E141B1" w:rsidRPr="001E4408" w:rsidRDefault="00CA19BC" w:rsidP="001E4408">
            <w:pPr>
              <w:pStyle w:val="NoSpacing"/>
              <w:spacing w:after="120"/>
              <w:jc w:val="right"/>
            </w:pPr>
            <w:r w:rsidRPr="001E4408">
              <w:t>$</w:t>
            </w:r>
            <w:r w:rsidR="00C20FDF" w:rsidRPr="001E4408">
              <w:t>23</w:t>
            </w:r>
            <w:r w:rsidRPr="001E4408">
              <w:t>000</w:t>
            </w:r>
          </w:p>
        </w:tc>
      </w:tr>
      <w:tr w:rsidR="00B161FC" w:rsidRPr="001E4408" w:rsidTr="001F4F74">
        <w:tc>
          <w:tcPr>
            <w:tcW w:w="4864" w:type="dxa"/>
          </w:tcPr>
          <w:p w:rsidR="00E141B1" w:rsidRPr="001E4408" w:rsidRDefault="00B161FC" w:rsidP="001E4408">
            <w:pPr>
              <w:pStyle w:val="NoSpacing"/>
              <w:spacing w:after="120"/>
              <w:jc w:val="left"/>
            </w:pPr>
            <w:r w:rsidRPr="001E4408">
              <w:t>cRIO 9074</w:t>
            </w:r>
            <w:r w:rsidR="001E4408">
              <w:br/>
            </w:r>
            <w:r w:rsidRPr="001E4408">
              <w:t>+ 9403 DIO module</w:t>
            </w:r>
            <w:r w:rsidR="001E4408">
              <w:br/>
            </w:r>
            <w:r w:rsidRPr="001E4408">
              <w:t>+9401 DIO module</w:t>
            </w:r>
            <w:r w:rsidR="001E4408">
              <w:br/>
            </w:r>
            <w:r w:rsidR="003C365E" w:rsidRPr="001E4408">
              <w:t>+ 9201 analog input module</w:t>
            </w:r>
          </w:p>
        </w:tc>
        <w:tc>
          <w:tcPr>
            <w:tcW w:w="2879" w:type="dxa"/>
            <w:tcBorders>
              <w:bottom w:val="single" w:sz="4" w:space="0" w:color="auto"/>
            </w:tcBorders>
          </w:tcPr>
          <w:p w:rsidR="00E141B1" w:rsidRPr="001E4408" w:rsidRDefault="00B161FC" w:rsidP="001E4408">
            <w:pPr>
              <w:pStyle w:val="NoSpacing"/>
              <w:spacing w:after="120"/>
              <w:jc w:val="right"/>
            </w:pPr>
            <w:r w:rsidRPr="001E4408">
              <w:t>$4150</w:t>
            </w:r>
          </w:p>
        </w:tc>
      </w:tr>
      <w:tr w:rsidR="00B161FC" w:rsidRPr="001E4408" w:rsidTr="001F4F74">
        <w:tc>
          <w:tcPr>
            <w:tcW w:w="4864" w:type="dxa"/>
          </w:tcPr>
          <w:p w:rsidR="001E4408" w:rsidRDefault="00B161FC" w:rsidP="001E4408">
            <w:pPr>
              <w:pStyle w:val="NoSpacing"/>
              <w:spacing w:after="120"/>
              <w:jc w:val="left"/>
            </w:pPr>
            <w:r w:rsidRPr="001E4408">
              <w:t>PC</w:t>
            </w:r>
          </w:p>
          <w:p w:rsidR="001F4F74" w:rsidRPr="001E4408" w:rsidRDefault="001F4F74" w:rsidP="001E4408">
            <w:pPr>
              <w:pStyle w:val="NoSpacing"/>
              <w:spacing w:after="120"/>
              <w:jc w:val="left"/>
            </w:pPr>
            <w:r w:rsidRPr="001E4408">
              <w:t>Case</w:t>
            </w:r>
            <w:r w:rsidR="001E4408">
              <w:br/>
            </w:r>
            <w:r w:rsidRPr="001E4408">
              <w:t>Power Supply</w:t>
            </w:r>
            <w:r w:rsidR="001E4408">
              <w:br/>
            </w:r>
            <w:r w:rsidRPr="001E4408">
              <w:t>Solid State Hard Drive</w:t>
            </w:r>
            <w:r w:rsidR="001E4408">
              <w:br/>
            </w:r>
            <w:r w:rsidRPr="001E4408">
              <w:t>Motherboard</w:t>
            </w:r>
            <w:r w:rsidR="001E4408">
              <w:br/>
            </w:r>
            <w:r w:rsidRPr="001E4408">
              <w:t>Processor</w:t>
            </w:r>
            <w:r w:rsidR="001E4408">
              <w:br/>
            </w:r>
            <w:r w:rsidRPr="001E4408">
              <w:t>RAM</w:t>
            </w:r>
          </w:p>
          <w:p w:rsidR="001F4F74" w:rsidRPr="001E4408" w:rsidRDefault="001F4F74" w:rsidP="001E4408">
            <w:pPr>
              <w:pStyle w:val="NoSpacing"/>
              <w:spacing w:after="120"/>
              <w:jc w:val="left"/>
            </w:pPr>
            <w:r w:rsidRPr="001E4408">
              <w:t>Total</w:t>
            </w:r>
          </w:p>
        </w:tc>
        <w:tc>
          <w:tcPr>
            <w:tcW w:w="2879" w:type="dxa"/>
            <w:tcBorders>
              <w:bottom w:val="single" w:sz="4" w:space="0" w:color="auto"/>
            </w:tcBorders>
          </w:tcPr>
          <w:p w:rsidR="001F4F74" w:rsidRPr="001E4408" w:rsidRDefault="001F4F74" w:rsidP="001E4408">
            <w:pPr>
              <w:pStyle w:val="NoSpacing"/>
              <w:spacing w:after="120"/>
              <w:jc w:val="right"/>
            </w:pPr>
          </w:p>
          <w:p w:rsidR="001F4F74" w:rsidRPr="001E4408" w:rsidRDefault="001F4F74" w:rsidP="001E4408">
            <w:pPr>
              <w:pStyle w:val="NoSpacing"/>
              <w:spacing w:after="120"/>
              <w:jc w:val="right"/>
            </w:pPr>
            <w:r w:rsidRPr="001E4408">
              <w:t>$65</w:t>
            </w:r>
            <w:r w:rsidR="001E4408">
              <w:br/>
            </w:r>
            <w:r w:rsidRPr="001E4408">
              <w:t>$90</w:t>
            </w:r>
            <w:r w:rsidR="001E4408">
              <w:br/>
            </w:r>
            <w:r w:rsidRPr="001E4408">
              <w:t>$50</w:t>
            </w:r>
            <w:r w:rsidR="001E4408">
              <w:br/>
            </w:r>
            <w:r w:rsidR="00BD1ED9" w:rsidRPr="001E4408">
              <w:t>$70</w:t>
            </w:r>
            <w:r w:rsidR="001E4408">
              <w:br/>
            </w:r>
            <w:r w:rsidRPr="001E4408">
              <w:t>$230</w:t>
            </w:r>
            <w:r w:rsidR="001E4408">
              <w:br/>
            </w:r>
            <w:r w:rsidR="00BD1ED9" w:rsidRPr="001E4408">
              <w:t>$42</w:t>
            </w:r>
          </w:p>
          <w:p w:rsidR="00E141B1" w:rsidRPr="001E4408" w:rsidRDefault="00B161FC" w:rsidP="001E4408">
            <w:pPr>
              <w:pStyle w:val="NoSpacing"/>
              <w:spacing w:after="120"/>
              <w:jc w:val="right"/>
            </w:pPr>
            <w:r w:rsidRPr="001E4408">
              <w:t>$5</w:t>
            </w:r>
            <w:r w:rsidR="00BD1ED9" w:rsidRPr="001E4408">
              <w:t>47</w:t>
            </w:r>
          </w:p>
        </w:tc>
      </w:tr>
      <w:tr w:rsidR="00B161FC" w:rsidRPr="001E4408" w:rsidTr="001F4F74">
        <w:tc>
          <w:tcPr>
            <w:tcW w:w="4864" w:type="dxa"/>
          </w:tcPr>
          <w:p w:rsidR="00E141B1" w:rsidRPr="001E4408" w:rsidRDefault="00B161FC" w:rsidP="001E4408">
            <w:pPr>
              <w:pStyle w:val="NoSpacing"/>
              <w:spacing w:after="120"/>
              <w:jc w:val="left"/>
            </w:pPr>
            <w:r w:rsidRPr="001E4408">
              <w:t>Kinect</w:t>
            </w:r>
          </w:p>
        </w:tc>
        <w:tc>
          <w:tcPr>
            <w:tcW w:w="2879" w:type="dxa"/>
            <w:tcBorders>
              <w:top w:val="single" w:sz="4" w:space="0" w:color="auto"/>
            </w:tcBorders>
          </w:tcPr>
          <w:p w:rsidR="00E141B1" w:rsidRPr="001E4408" w:rsidRDefault="00B161FC" w:rsidP="001E4408">
            <w:pPr>
              <w:pStyle w:val="NoSpacing"/>
              <w:spacing w:after="120"/>
              <w:jc w:val="right"/>
            </w:pPr>
            <w:r w:rsidRPr="001E4408">
              <w:t>$150</w:t>
            </w:r>
          </w:p>
        </w:tc>
      </w:tr>
      <w:tr w:rsidR="00B161FC" w:rsidRPr="001E4408" w:rsidTr="00CA19BC">
        <w:tc>
          <w:tcPr>
            <w:tcW w:w="4864" w:type="dxa"/>
          </w:tcPr>
          <w:p w:rsidR="00E141B1" w:rsidRPr="001E4408" w:rsidRDefault="00B161FC" w:rsidP="001E4408">
            <w:pPr>
              <w:pStyle w:val="NoSpacing"/>
              <w:spacing w:after="120"/>
              <w:jc w:val="left"/>
            </w:pPr>
            <w:r w:rsidRPr="001E4408">
              <w:t>Grayhill Encoder (4)</w:t>
            </w:r>
          </w:p>
        </w:tc>
        <w:tc>
          <w:tcPr>
            <w:tcW w:w="2879" w:type="dxa"/>
          </w:tcPr>
          <w:p w:rsidR="00E141B1" w:rsidRPr="001E4408" w:rsidRDefault="00B161FC" w:rsidP="001E4408">
            <w:pPr>
              <w:pStyle w:val="NoSpacing"/>
              <w:spacing w:after="120"/>
              <w:jc w:val="right"/>
            </w:pPr>
            <w:r w:rsidRPr="001E4408">
              <w:t>$320</w:t>
            </w:r>
          </w:p>
        </w:tc>
      </w:tr>
      <w:tr w:rsidR="00B161FC" w:rsidRPr="001E4408" w:rsidTr="00CA19BC">
        <w:tc>
          <w:tcPr>
            <w:tcW w:w="4864" w:type="dxa"/>
          </w:tcPr>
          <w:p w:rsidR="00E141B1" w:rsidRPr="001E4408" w:rsidRDefault="00B161FC" w:rsidP="001E4408">
            <w:pPr>
              <w:pStyle w:val="NoSpacing"/>
              <w:spacing w:after="120"/>
              <w:jc w:val="left"/>
            </w:pPr>
            <w:r w:rsidRPr="001E4408">
              <w:t>13.8 v Regulator</w:t>
            </w:r>
          </w:p>
        </w:tc>
        <w:tc>
          <w:tcPr>
            <w:tcW w:w="2879" w:type="dxa"/>
          </w:tcPr>
          <w:p w:rsidR="00E141B1" w:rsidRPr="001E4408" w:rsidRDefault="006349D4" w:rsidP="001E4408">
            <w:pPr>
              <w:pStyle w:val="NoSpacing"/>
              <w:spacing w:after="120"/>
              <w:jc w:val="right"/>
            </w:pPr>
            <w:r w:rsidRPr="001E4408">
              <w:t>$81</w:t>
            </w:r>
          </w:p>
        </w:tc>
      </w:tr>
      <w:tr w:rsidR="00B161FC" w:rsidRPr="001E4408" w:rsidTr="00CA19BC">
        <w:tc>
          <w:tcPr>
            <w:tcW w:w="4864" w:type="dxa"/>
          </w:tcPr>
          <w:p w:rsidR="00E141B1" w:rsidRPr="001E4408" w:rsidRDefault="00B161FC" w:rsidP="001E4408">
            <w:pPr>
              <w:pStyle w:val="NoSpacing"/>
              <w:spacing w:after="120"/>
              <w:jc w:val="left"/>
            </w:pPr>
            <w:r w:rsidRPr="001E4408">
              <w:t>I/O Breakout Board</w:t>
            </w:r>
          </w:p>
        </w:tc>
        <w:tc>
          <w:tcPr>
            <w:tcW w:w="2879" w:type="dxa"/>
          </w:tcPr>
          <w:p w:rsidR="00E141B1" w:rsidRPr="001E4408" w:rsidRDefault="006349D4" w:rsidP="001E4408">
            <w:pPr>
              <w:pStyle w:val="NoSpacing"/>
              <w:spacing w:after="120"/>
              <w:jc w:val="right"/>
            </w:pPr>
            <w:r w:rsidRPr="001E4408">
              <w:t>$45</w:t>
            </w:r>
          </w:p>
        </w:tc>
      </w:tr>
      <w:tr w:rsidR="00B161FC" w:rsidRPr="001E4408" w:rsidTr="00CA19BC">
        <w:tc>
          <w:tcPr>
            <w:tcW w:w="4864" w:type="dxa"/>
          </w:tcPr>
          <w:p w:rsidR="00E141B1" w:rsidRPr="001E4408" w:rsidRDefault="00B161FC" w:rsidP="001E4408">
            <w:pPr>
              <w:pStyle w:val="NoSpacing"/>
              <w:spacing w:after="120"/>
              <w:jc w:val="left"/>
            </w:pPr>
            <w:r w:rsidRPr="001E4408">
              <w:t>Emergency Stop System</w:t>
            </w:r>
          </w:p>
        </w:tc>
        <w:tc>
          <w:tcPr>
            <w:tcW w:w="2879" w:type="dxa"/>
          </w:tcPr>
          <w:p w:rsidR="00E141B1" w:rsidRPr="001E4408" w:rsidRDefault="006349D4" w:rsidP="001E4408">
            <w:pPr>
              <w:pStyle w:val="NoSpacing"/>
              <w:spacing w:after="120"/>
              <w:jc w:val="right"/>
            </w:pPr>
            <w:r w:rsidRPr="001E4408">
              <w:t>$</w:t>
            </w:r>
            <w:r w:rsidR="00523298" w:rsidRPr="001E4408">
              <w:t>160</w:t>
            </w:r>
          </w:p>
        </w:tc>
      </w:tr>
      <w:tr w:rsidR="00B161FC" w:rsidRPr="001E4408" w:rsidTr="00CA19BC">
        <w:tc>
          <w:tcPr>
            <w:tcW w:w="4864" w:type="dxa"/>
          </w:tcPr>
          <w:p w:rsidR="00E141B1" w:rsidRPr="001E4408" w:rsidRDefault="00B161FC" w:rsidP="001E4408">
            <w:pPr>
              <w:pStyle w:val="NoSpacing"/>
              <w:spacing w:after="120"/>
              <w:jc w:val="left"/>
            </w:pPr>
            <w:r w:rsidRPr="001E4408">
              <w:t>AC Inverter</w:t>
            </w:r>
          </w:p>
        </w:tc>
        <w:tc>
          <w:tcPr>
            <w:tcW w:w="2879" w:type="dxa"/>
          </w:tcPr>
          <w:p w:rsidR="00E141B1" w:rsidRPr="001E4408" w:rsidRDefault="006349D4" w:rsidP="001E4408">
            <w:pPr>
              <w:pStyle w:val="NoSpacing"/>
              <w:spacing w:after="120"/>
              <w:jc w:val="right"/>
            </w:pPr>
            <w:r w:rsidRPr="001E4408">
              <w:t>$322</w:t>
            </w:r>
          </w:p>
        </w:tc>
      </w:tr>
      <w:tr w:rsidR="00B161FC" w:rsidRPr="001E4408" w:rsidTr="00CA19BC">
        <w:tc>
          <w:tcPr>
            <w:tcW w:w="4864" w:type="dxa"/>
          </w:tcPr>
          <w:p w:rsidR="00E141B1" w:rsidRPr="001E4408" w:rsidRDefault="00B161FC" w:rsidP="001E4408">
            <w:pPr>
              <w:pStyle w:val="NoSpacing"/>
              <w:spacing w:after="120"/>
              <w:jc w:val="left"/>
            </w:pPr>
            <w:r w:rsidRPr="001E4408">
              <w:t>Sabertooth 2x50</w:t>
            </w:r>
          </w:p>
        </w:tc>
        <w:tc>
          <w:tcPr>
            <w:tcW w:w="2879" w:type="dxa"/>
          </w:tcPr>
          <w:p w:rsidR="00E141B1" w:rsidRPr="001E4408" w:rsidRDefault="006349D4" w:rsidP="001E4408">
            <w:pPr>
              <w:pStyle w:val="NoSpacing"/>
              <w:spacing w:after="120"/>
              <w:jc w:val="right"/>
            </w:pPr>
            <w:r w:rsidRPr="001E4408">
              <w:t>$250</w:t>
            </w:r>
          </w:p>
        </w:tc>
      </w:tr>
      <w:tr w:rsidR="00B161FC" w:rsidRPr="001E4408" w:rsidTr="00CA19BC">
        <w:tc>
          <w:tcPr>
            <w:tcW w:w="4864" w:type="dxa"/>
          </w:tcPr>
          <w:p w:rsidR="00E141B1" w:rsidRPr="001E4408" w:rsidRDefault="00B161FC" w:rsidP="001E4408">
            <w:pPr>
              <w:pStyle w:val="NoSpacing"/>
              <w:spacing w:after="120"/>
              <w:jc w:val="left"/>
            </w:pPr>
            <w:r w:rsidRPr="001E4408">
              <w:t>Compressor</w:t>
            </w:r>
          </w:p>
        </w:tc>
        <w:tc>
          <w:tcPr>
            <w:tcW w:w="2879" w:type="dxa"/>
          </w:tcPr>
          <w:p w:rsidR="00E141B1" w:rsidRPr="001E4408" w:rsidRDefault="006349D4" w:rsidP="001E4408">
            <w:pPr>
              <w:pStyle w:val="NoSpacing"/>
              <w:spacing w:after="120"/>
              <w:jc w:val="right"/>
            </w:pPr>
            <w:r w:rsidRPr="001E4408">
              <w:t>$250</w:t>
            </w:r>
          </w:p>
        </w:tc>
      </w:tr>
      <w:tr w:rsidR="00B161FC" w:rsidRPr="001E4408" w:rsidTr="00CA19BC">
        <w:tc>
          <w:tcPr>
            <w:tcW w:w="4864" w:type="dxa"/>
          </w:tcPr>
          <w:p w:rsidR="00E141B1" w:rsidRPr="001E4408" w:rsidRDefault="00B161FC" w:rsidP="001E4408">
            <w:pPr>
              <w:pStyle w:val="NoSpacing"/>
              <w:spacing w:after="120"/>
              <w:jc w:val="left"/>
            </w:pPr>
            <w:r w:rsidRPr="001E4408">
              <w:t>Network Equipment</w:t>
            </w:r>
          </w:p>
        </w:tc>
        <w:tc>
          <w:tcPr>
            <w:tcW w:w="2879" w:type="dxa"/>
          </w:tcPr>
          <w:p w:rsidR="00E141B1" w:rsidRPr="001E4408" w:rsidRDefault="006349D4" w:rsidP="001E4408">
            <w:pPr>
              <w:pStyle w:val="NoSpacing"/>
              <w:spacing w:after="120"/>
              <w:jc w:val="right"/>
            </w:pPr>
            <w:r w:rsidRPr="001E4408">
              <w:t>$40</w:t>
            </w:r>
          </w:p>
        </w:tc>
      </w:tr>
      <w:tr w:rsidR="00B161FC" w:rsidRPr="001E4408" w:rsidTr="00CA19BC">
        <w:tc>
          <w:tcPr>
            <w:tcW w:w="4864" w:type="dxa"/>
          </w:tcPr>
          <w:p w:rsidR="00E141B1" w:rsidRPr="001E4408" w:rsidRDefault="00B161FC" w:rsidP="001E4408">
            <w:pPr>
              <w:pStyle w:val="NoSpacing"/>
              <w:spacing w:after="120"/>
              <w:jc w:val="left"/>
            </w:pPr>
            <w:r w:rsidRPr="001E4408">
              <w:t>RS-422 – USB converter</w:t>
            </w:r>
          </w:p>
        </w:tc>
        <w:tc>
          <w:tcPr>
            <w:tcW w:w="2879" w:type="dxa"/>
          </w:tcPr>
          <w:p w:rsidR="00E141B1" w:rsidRPr="001E4408" w:rsidRDefault="006349D4" w:rsidP="001E4408">
            <w:pPr>
              <w:pStyle w:val="NoSpacing"/>
              <w:spacing w:after="120"/>
              <w:jc w:val="right"/>
            </w:pPr>
            <w:r w:rsidRPr="001E4408">
              <w:t>$80</w:t>
            </w:r>
          </w:p>
        </w:tc>
      </w:tr>
      <w:tr w:rsidR="00523298" w:rsidRPr="001E4408" w:rsidTr="00CA19BC">
        <w:tc>
          <w:tcPr>
            <w:tcW w:w="4864" w:type="dxa"/>
          </w:tcPr>
          <w:p w:rsidR="00523298" w:rsidRPr="001E4408" w:rsidRDefault="00523298" w:rsidP="001E4408">
            <w:pPr>
              <w:pStyle w:val="NoSpacing"/>
              <w:spacing w:after="120"/>
              <w:jc w:val="left"/>
            </w:pPr>
            <w:r w:rsidRPr="001E4408">
              <w:t>Arduino</w:t>
            </w:r>
          </w:p>
        </w:tc>
        <w:tc>
          <w:tcPr>
            <w:tcW w:w="2879" w:type="dxa"/>
          </w:tcPr>
          <w:p w:rsidR="00E141B1" w:rsidRPr="001E4408" w:rsidRDefault="00523298" w:rsidP="001E4408">
            <w:pPr>
              <w:pStyle w:val="NoSpacing"/>
              <w:spacing w:after="120"/>
              <w:jc w:val="right"/>
            </w:pPr>
            <w:r w:rsidRPr="001E4408">
              <w:t>$30</w:t>
            </w:r>
          </w:p>
        </w:tc>
      </w:tr>
      <w:tr w:rsidR="00B161FC" w:rsidRPr="001E4408" w:rsidTr="00CA19BC">
        <w:tc>
          <w:tcPr>
            <w:tcW w:w="4864" w:type="dxa"/>
          </w:tcPr>
          <w:p w:rsidR="00E141B1" w:rsidRPr="001E4408" w:rsidRDefault="00B161FC" w:rsidP="001E4408">
            <w:pPr>
              <w:pStyle w:val="NoSpacing"/>
              <w:spacing w:after="120"/>
              <w:jc w:val="left"/>
            </w:pPr>
            <w:r w:rsidRPr="001E4408">
              <w:t>Miscellaneous Electrical Components</w:t>
            </w:r>
          </w:p>
        </w:tc>
        <w:tc>
          <w:tcPr>
            <w:tcW w:w="2879" w:type="dxa"/>
          </w:tcPr>
          <w:p w:rsidR="00E141B1" w:rsidRPr="001E4408" w:rsidRDefault="006349D4" w:rsidP="001E4408">
            <w:pPr>
              <w:pStyle w:val="NoSpacing"/>
              <w:spacing w:after="120"/>
              <w:jc w:val="right"/>
            </w:pPr>
            <w:r w:rsidRPr="001E4408">
              <w:t>$50</w:t>
            </w:r>
          </w:p>
        </w:tc>
      </w:tr>
      <w:tr w:rsidR="00CA19BC" w:rsidRPr="001E4408" w:rsidTr="00CA19BC">
        <w:tc>
          <w:tcPr>
            <w:tcW w:w="4864" w:type="dxa"/>
          </w:tcPr>
          <w:p w:rsidR="00CA19BC" w:rsidRPr="001E4408" w:rsidRDefault="006B701A" w:rsidP="001E4408">
            <w:pPr>
              <w:pStyle w:val="NoSpacing"/>
              <w:spacing w:after="120"/>
              <w:jc w:val="left"/>
              <w:rPr>
                <w:b/>
              </w:rPr>
            </w:pPr>
            <w:r w:rsidRPr="001E4408">
              <w:rPr>
                <w:b/>
              </w:rPr>
              <w:t>Total</w:t>
            </w:r>
          </w:p>
        </w:tc>
        <w:tc>
          <w:tcPr>
            <w:tcW w:w="2879" w:type="dxa"/>
          </w:tcPr>
          <w:p w:rsidR="00CA19BC" w:rsidRPr="001E4408" w:rsidRDefault="00521A1E" w:rsidP="001E4408">
            <w:pPr>
              <w:pStyle w:val="NoSpacing"/>
              <w:spacing w:after="120"/>
              <w:jc w:val="right"/>
            </w:pPr>
            <w:r w:rsidRPr="001E4408">
              <w:fldChar w:fldCharType="begin"/>
            </w:r>
            <w:r w:rsidR="00CA19BC" w:rsidRPr="001E4408">
              <w:instrText xml:space="preserve"> =SUM(ABOVE) </w:instrText>
            </w:r>
            <w:r w:rsidRPr="001E4408">
              <w:fldChar w:fldCharType="separate"/>
            </w:r>
            <w:r w:rsidR="00732038">
              <w:rPr>
                <w:noProof/>
              </w:rPr>
              <w:t>$1778.00</w:t>
            </w:r>
            <w:r w:rsidRPr="001E4408">
              <w:fldChar w:fldCharType="end"/>
            </w:r>
          </w:p>
        </w:tc>
      </w:tr>
    </w:tbl>
    <w:p w:rsidR="00E141B1" w:rsidRDefault="00E141B1"/>
    <w:p w:rsidR="00021F0A" w:rsidRDefault="00C702FF" w:rsidP="00EF2F11">
      <w:pPr>
        <w:pStyle w:val="Heading1"/>
        <w:numPr>
          <w:ilvl w:val="0"/>
          <w:numId w:val="0"/>
        </w:numPr>
      </w:pPr>
      <w:bookmarkStart w:id="456" w:name="_Toc353440101"/>
      <w:bookmarkStart w:id="457" w:name="_Toc353973912"/>
      <w:r>
        <w:lastRenderedPageBreak/>
        <w:t xml:space="preserve">Appendix </w:t>
      </w:r>
      <w:r w:rsidR="001047D9">
        <w:t>2</w:t>
      </w:r>
      <w:r>
        <w:t xml:space="preserve">: </w:t>
      </w:r>
      <w:bookmarkEnd w:id="455"/>
      <w:bookmarkEnd w:id="456"/>
      <w:r w:rsidR="00521E15">
        <w:t>Revised Emergency Stop Design</w:t>
      </w:r>
      <w:bookmarkEnd w:id="457"/>
    </w:p>
    <w:p w:rsidR="00521E15" w:rsidRDefault="00521E15" w:rsidP="00521E15">
      <w:r>
        <w:t>A revised version of the emergency stop circuit was designed and portions of it prototyped, but it has not been tested. This version should fix the problems discovered in the first version of the emergency stop.</w:t>
      </w:r>
    </w:p>
    <w:p w:rsidR="00521E15" w:rsidRDefault="00521E15" w:rsidP="00521E15">
      <w:r>
        <w:rPr>
          <w:noProof/>
          <w:lang w:bidi="ar-SA"/>
        </w:rPr>
        <w:drawing>
          <wp:inline distT="0" distB="0" distL="0" distR="0">
            <wp:extent cx="5486400" cy="3547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mote_revised.eps"/>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547872"/>
                    </a:xfrm>
                    <a:prstGeom prst="rect">
                      <a:avLst/>
                    </a:prstGeom>
                  </pic:spPr>
                </pic:pic>
              </a:graphicData>
            </a:graphic>
          </wp:inline>
        </w:drawing>
      </w:r>
    </w:p>
    <w:p w:rsidR="00521E15" w:rsidRDefault="00521E15" w:rsidP="00521E15">
      <w:pPr>
        <w:pStyle w:val="Caption"/>
      </w:pPr>
      <w:bookmarkStart w:id="458" w:name="_Toc351997951"/>
      <w:bookmarkStart w:id="459" w:name="_Toc353178066"/>
      <w:bookmarkStart w:id="460" w:name="_Toc353440145"/>
      <w:bookmarkStart w:id="461" w:name="_Toc353973937"/>
      <w:r>
        <w:t xml:space="preserve">Figure </w:t>
      </w:r>
      <w:r w:rsidR="00521A1E">
        <w:fldChar w:fldCharType="begin"/>
      </w:r>
      <w:r w:rsidR="002F3F95">
        <w:instrText xml:space="preserve"> SEQ Figure \* ARABIC </w:instrText>
      </w:r>
      <w:r w:rsidR="00521A1E">
        <w:fldChar w:fldCharType="separate"/>
      </w:r>
      <w:r w:rsidR="00732038">
        <w:rPr>
          <w:noProof/>
        </w:rPr>
        <w:t>22</w:t>
      </w:r>
      <w:r w:rsidR="00521A1E">
        <w:rPr>
          <w:noProof/>
        </w:rPr>
        <w:fldChar w:fldCharType="end"/>
      </w:r>
      <w:r>
        <w:t>: Revised emergency stop remote cir</w:t>
      </w:r>
      <w:r w:rsidR="00D8459D">
        <w:t>c</w:t>
      </w:r>
      <w:r>
        <w:t>uit.</w:t>
      </w:r>
      <w:bookmarkEnd w:id="458"/>
      <w:bookmarkEnd w:id="459"/>
      <w:bookmarkEnd w:id="460"/>
      <w:bookmarkEnd w:id="461"/>
    </w:p>
    <w:p w:rsidR="00F2072B" w:rsidRDefault="00F2072B" w:rsidP="00F2072B">
      <w:r>
        <w:t>To allow the system to stop the IRC5, the optoisolator on the output of the emergency stop circuit was replaced with a relay module, which will more reliably switch the General Stop input of the IRC5. To complete integration with the IRC5, the RAPID software must be modified to output the current General Stop state to a GPIO, which should be connected to the IRC5 input of the emergency stop circuit.</w:t>
      </w:r>
    </w:p>
    <w:p w:rsidR="00521E15" w:rsidRDefault="00521E15" w:rsidP="00521E15">
      <w:r>
        <w:rPr>
          <w:noProof/>
          <w:lang w:bidi="ar-SA"/>
        </w:rPr>
        <w:lastRenderedPageBreak/>
        <w:drawing>
          <wp:inline distT="0" distB="0" distL="0" distR="0">
            <wp:extent cx="5486400" cy="35497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vised.eps"/>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21E15" w:rsidRDefault="00521E15" w:rsidP="00521E15">
      <w:pPr>
        <w:pStyle w:val="Caption"/>
      </w:pPr>
      <w:bookmarkStart w:id="462" w:name="_Toc351997952"/>
      <w:bookmarkStart w:id="463" w:name="_Toc353178067"/>
      <w:bookmarkStart w:id="464" w:name="_Toc353973938"/>
      <w:r>
        <w:t xml:space="preserve">Figure </w:t>
      </w:r>
      <w:r w:rsidR="00521A1E">
        <w:fldChar w:fldCharType="begin"/>
      </w:r>
      <w:r w:rsidR="002F3F95">
        <w:instrText xml:space="preserve"> SEQ Figure \* ARABIC </w:instrText>
      </w:r>
      <w:r w:rsidR="00521A1E">
        <w:fldChar w:fldCharType="separate"/>
      </w:r>
      <w:r w:rsidR="00732038">
        <w:rPr>
          <w:noProof/>
        </w:rPr>
        <w:t>23</w:t>
      </w:r>
      <w:r w:rsidR="00521A1E">
        <w:rPr>
          <w:noProof/>
        </w:rPr>
        <w:fldChar w:fldCharType="end"/>
      </w:r>
      <w:r>
        <w:t>: Revised emergency stop receiver/aggregator circuit.</w:t>
      </w:r>
      <w:bookmarkEnd w:id="462"/>
      <w:bookmarkEnd w:id="463"/>
      <w:bookmarkEnd w:id="464"/>
    </w:p>
    <w:p w:rsidR="00521E15" w:rsidRDefault="00521E15" w:rsidP="00521E15">
      <w:r>
        <w:t>To solve the wireless communication issues, the power supply in the remote was replaced with a 3.3 volt regulated boost supply, which should be much more reliable, and bypass capacitors were added to the power rails of the XBee modules on both the remote and the emergency stop circuit. Testing has shown that the XBee modules are reliable when a sufficiently clean and reliable DC supply is available to power them.</w:t>
      </w:r>
    </w:p>
    <w:p w:rsidR="00521E15" w:rsidRDefault="00521E15" w:rsidP="00521E15">
      <w:r>
        <w:t xml:space="preserve">In addition to solving the problems described above, some small changes were made to improve the circuit. To reduce the power consumption of the emergency stop circuit and reduce the heat produced by the onboard power regulator, the Darlington transistor used to switch the coil of the drivebase enable solenoid was replaced with a MOSFET circuit that performs the same function. To make the system easier to use and more reliable, the </w:t>
      </w:r>
      <w:r>
        <w:lastRenderedPageBreak/>
        <w:t>momentary switch and latch used on the previous version was replaced with a twist-lock style emergency stop switch.</w:t>
      </w:r>
    </w:p>
    <w:p w:rsidR="00521E15" w:rsidRDefault="00521E15" w:rsidP="00521E15">
      <w:r>
        <w:t>Although this system has not been constructed, its constituent parts have been tested individually. The MOSFET switching circuit has been confirmed to work with a resistive load equivalent to the coil resistance of the solenoid used to switch the drive base power rail. The power supply circuit in the remote has been tested and provides a reliable 3.3 volt power supply from a pair of AA batteries. The use of a relay instead of a transistor to control the General Stop input is in line with recommendations from ABB's documentation, and the relay used meets the requirements. If the necessary components can be acquired for this emergency stop circuit, it should be able to meet all of the requirements described above.</w:t>
      </w:r>
    </w:p>
    <w:p w:rsidR="00A2151D" w:rsidRDefault="00A2151D" w:rsidP="00EF2F11">
      <w:pPr>
        <w:pStyle w:val="Heading1"/>
        <w:numPr>
          <w:ilvl w:val="0"/>
          <w:numId w:val="0"/>
        </w:numPr>
      </w:pPr>
      <w:bookmarkStart w:id="465" w:name="_Toc353973913"/>
      <w:r>
        <w:lastRenderedPageBreak/>
        <w:t xml:space="preserve">Appendix 3: Reflexive </w:t>
      </w:r>
      <w:r w:rsidR="00930AF4">
        <w:t>Collision Avoidance Systems</w:t>
      </w:r>
      <w:bookmarkEnd w:id="465"/>
    </w:p>
    <w:p w:rsidR="00A2151D" w:rsidRDefault="00A2151D" w:rsidP="00A2151D">
      <w:r>
        <w:t xml:space="preserve">As described in Section </w:t>
      </w:r>
      <w:r w:rsidR="00521A1E">
        <w:fldChar w:fldCharType="begin"/>
      </w:r>
      <w:r>
        <w:instrText xml:space="preserve"> REF _Ref353789829 \r </w:instrText>
      </w:r>
      <w:r w:rsidR="00521A1E">
        <w:fldChar w:fldCharType="separate"/>
      </w:r>
      <w:r w:rsidR="00732038">
        <w:t>5.1</w:t>
      </w:r>
      <w:r w:rsidR="00521A1E">
        <w:fldChar w:fldCharType="end"/>
      </w:r>
      <w:r>
        <w:t>, ABBY is slow enough that it can be operated safely without a reflexive speed limiting system. This appendix describes proposed speed limiting systems to allow the robot to be operated more quickly.</w:t>
      </w:r>
    </w:p>
    <w:p w:rsidR="00A2151D" w:rsidRDefault="00A2151D" w:rsidP="00A2151D">
      <w:pPr>
        <w:pStyle w:val="Heading3"/>
      </w:pPr>
      <w:bookmarkStart w:id="466" w:name="_Toc351540617"/>
      <w:bookmarkStart w:id="467" w:name="_Toc353177995"/>
      <w:bookmarkStart w:id="468" w:name="_Toc352798816"/>
      <w:bookmarkStart w:id="469" w:name="_Toc353440082"/>
      <w:bookmarkStart w:id="470" w:name="_Toc353973914"/>
      <w:r>
        <w:t>Reflexive Halt Methods for Mobile Bases</w:t>
      </w:r>
      <w:bookmarkEnd w:id="466"/>
      <w:bookmarkEnd w:id="467"/>
      <w:bookmarkEnd w:id="468"/>
      <w:bookmarkEnd w:id="469"/>
      <w:bookmarkEnd w:id="470"/>
    </w:p>
    <w:p w:rsidR="00A2151D" w:rsidRDefault="00A2151D" w:rsidP="00A2151D">
      <w:r>
        <w:t xml:space="preserve">ABBY’s local planner will not allow for collisions with obstacles seen by the LIDAR, and it updates velocity commands at 12 Hz. Although this is sufficiently safe for testing, a more robust solution would be necessary in an industrial setting. Mobile robots often implement a reflexive halt as shown in </w:t>
      </w:r>
      <w:r w:rsidR="00521A1E">
        <w:fldChar w:fldCharType="begin"/>
      </w:r>
      <w:r>
        <w:instrText xml:space="preserve"> REF _Ref351933155 \h </w:instrText>
      </w:r>
      <w:r w:rsidR="00521A1E">
        <w:fldChar w:fldCharType="separate"/>
      </w:r>
      <w:r w:rsidR="00732038">
        <w:t xml:space="preserve">Algorithm </w:t>
      </w:r>
      <w:r w:rsidR="00732038">
        <w:rPr>
          <w:noProof/>
        </w:rPr>
        <w:t>3</w:t>
      </w:r>
      <w:r w:rsidR="00521A1E">
        <w:fldChar w:fldCharType="end"/>
      </w:r>
      <w:r>
        <w:t>. For example, if a measurement source such as a LIDAR reports that there is an obstacle in front of the robot at close range, the robot's velocity would be limited to turning and reversing. This approach is effective, but can cause difficulties in navigating tight areas, where there may be enough space for a robot to navigate through obstacles if it does so carefully.</w:t>
      </w:r>
    </w:p>
    <w:p w:rsidR="00A2151D" w:rsidRDefault="00A2151D" w:rsidP="00A2151D">
      <w:pPr>
        <w:pStyle w:val="algorithm"/>
      </w:pPr>
      <w:r>
        <w:t>Given:</w:t>
      </w:r>
      <w:r>
        <w:br/>
      </w:r>
      <w:r>
        <w:tab/>
        <w:t>Sensor measurements, M</w:t>
      </w:r>
      <w:r>
        <w:br/>
        <w:t>Do:</w:t>
      </w:r>
      <w:r>
        <w:br/>
      </w:r>
      <w:r>
        <w:tab/>
        <w:t>for each measurement m in M:</w:t>
      </w:r>
      <w:r>
        <w:br/>
      </w:r>
      <w:r>
        <w:tab/>
      </w:r>
      <w:r>
        <w:tab/>
        <w:t>if(dangerous(m)):</w:t>
      </w:r>
      <w:r>
        <w:br/>
      </w:r>
      <w:r>
        <w:tab/>
      </w:r>
      <w:r>
        <w:tab/>
      </w:r>
      <w:r>
        <w:tab/>
        <w:t>prevent motion in direction of m</w:t>
      </w:r>
    </w:p>
    <w:p w:rsidR="00A2151D" w:rsidRDefault="00A2151D" w:rsidP="00A2151D">
      <w:pPr>
        <w:pStyle w:val="Caption"/>
      </w:pPr>
      <w:bookmarkStart w:id="471" w:name="_Ref351933155"/>
      <w:r>
        <w:t xml:space="preserve">Algorithm </w:t>
      </w:r>
      <w:r w:rsidR="00521A1E">
        <w:fldChar w:fldCharType="begin"/>
      </w:r>
      <w:r>
        <w:instrText xml:space="preserve"> SEQ Algorithm \* ARABIC </w:instrText>
      </w:r>
      <w:r w:rsidR="00521A1E">
        <w:fldChar w:fldCharType="separate"/>
      </w:r>
      <w:r w:rsidR="00732038">
        <w:rPr>
          <w:noProof/>
        </w:rPr>
        <w:t>3</w:t>
      </w:r>
      <w:r w:rsidR="00521A1E">
        <w:rPr>
          <w:noProof/>
        </w:rPr>
        <w:fldChar w:fldCharType="end"/>
      </w:r>
      <w:bookmarkEnd w:id="471"/>
      <w:r>
        <w:t>: A simple reflexive halt algorithm. If an obstacle is close to the robot, the robot is prevented from approaching closer.</w:t>
      </w:r>
    </w:p>
    <w:p w:rsidR="00A2151D" w:rsidRDefault="00A2151D" w:rsidP="00A2151D">
      <w:r>
        <w:t>Another approach to reflexive halting was described by Chad Rockey in his masters thesis</w:t>
      </w:r>
      <w:r w:rsidR="00521A1E">
        <w:fldChar w:fldCharType="begin"/>
      </w:r>
      <w:r w:rsidR="00D804A3">
        <w:instrText xml:space="preserve"> ADDIN ZOTERO_ITEM CSL_CITATION {"citationID":"1cjcfugc4k","properties":{"formattedCitation":"[33]","plainCitation":"[33]"},"citationItems":[{"id":14,"uris":["http://zotero.org/users/1284010/items/S5JG7XVB"],"uri":["http://zotero.org/users/1284010/items/S5JG7XVB"],"itemData":{"id":14,"type":"thesis","title":"Low-Cost Sensor Package for Smart Wheelchair Obstacle Avoidance","publisher":"Case Western Reserve University","publisher-place":"Cleveland, OH","number-of-pages":"85","genre":"Masters","event-place":"Cleveland, OH","abstract":"This thesis shows the development of a low-cost sensor package to modify an\nelectric wheelchair into a smart wheelchair capable of preventing its operator\nfrom directing the vehicle into obstacles. To do this, novel sensors such as the\nNeato XV-11 laser scanner and the Microsoft XBOX 360 Kinect are used to create\nefficient 3D maps of the surroundings known as Octomaps.","language":"English","author":[{"family":"Chad Rockey","given":""}],"issued":{"date-parts":[["2012",1]]}}}],"schema":"https://github.com/citation-style-language/schema/raw/master/csl-citation.json"} </w:instrText>
      </w:r>
      <w:r w:rsidR="00521A1E">
        <w:fldChar w:fldCharType="separate"/>
      </w:r>
      <w:r w:rsidR="00D804A3" w:rsidRPr="00D804A3">
        <w:t>[33]</w:t>
      </w:r>
      <w:r w:rsidR="00521A1E">
        <w:fldChar w:fldCharType="end"/>
      </w:r>
      <w:r>
        <w:t xml:space="preserve">. This approach, called Reflexive Avoidance Plus, was developed for a smart wheelchair, which must operate in crowded areas around people. Reflexive Avoidance </w:t>
      </w:r>
      <w:r>
        <w:lastRenderedPageBreak/>
        <w:t>Plus uses velocity limiting rather than preventing motion altogether. When a sensor detects an obstacle in the robot's path, it limits the maximum velocity in that direction using a scaling function based on the distance of the obstacle from the robot. This approach prevents the robot from colliding with an obstacle (the maximum velocity is zero below a certain threshold distance), but allows low speed progress toward an obstacle. Because the robot approaches the obstacle at lower speed, it can safely get closer to obstacles.</w:t>
      </w:r>
    </w:p>
    <w:p w:rsidR="00A2151D" w:rsidRDefault="00A2151D" w:rsidP="00A2151D">
      <w:r>
        <w:t>Since the Reflexive Avoidance Plus method described by Rockey was implemented on a robotic platform of similar size and speed to this robot, it would be a good candidate for this robot. However, there is some work still to be done to adapt the code, which was designed specifically for the wheelchair, to ABBY.</w:t>
      </w:r>
    </w:p>
    <w:p w:rsidR="00A2151D" w:rsidRDefault="00A2151D" w:rsidP="00A2151D">
      <w:pPr>
        <w:pStyle w:val="Heading3"/>
      </w:pPr>
      <w:bookmarkStart w:id="472" w:name="_Toc351540618"/>
      <w:bookmarkStart w:id="473" w:name="_Toc353177996"/>
      <w:bookmarkStart w:id="474" w:name="_Toc352798817"/>
      <w:bookmarkStart w:id="475" w:name="_Toc353440083"/>
      <w:bookmarkStart w:id="476" w:name="_Toc353973915"/>
      <w:r>
        <w:t>Reflexive Halting for Manipulators</w:t>
      </w:r>
      <w:bookmarkEnd w:id="472"/>
      <w:bookmarkEnd w:id="473"/>
      <w:bookmarkEnd w:id="474"/>
      <w:bookmarkEnd w:id="475"/>
      <w:bookmarkEnd w:id="476"/>
    </w:p>
    <w:p w:rsidR="00A2151D" w:rsidRDefault="00A2151D" w:rsidP="00A2151D">
      <w:r>
        <w:t>In addition to the mobile base, ABBY's robotic arm poses a risk for collisions. In industrial situations, manipulators are kept inside safety cages to prevent people from interfering with them or getting injured. A safety cage is not a possibility for a mobile manipulator, so another solution is necessary. A reflexive halt for the manipulator allows it to operate safely in the presence of people and obstacles without a safety cage.</w:t>
      </w:r>
    </w:p>
    <w:p w:rsidR="00A2151D" w:rsidRDefault="00A2151D" w:rsidP="00A2151D">
      <w:r>
        <w:t>Like the mobile base planner, the planner for the arm generates collision-free paths. However, the planner for the arm does not replan at all once it commits to a trajectory. The trajectory is generated and sent to the IRC5 for execution, and then ROS waits for the trajectory to be executed. If something enters the path of the trajectory, the robot does not alter the current trajectory. This makes the robot unsafe to operate around humans above a certain joint speed.</w:t>
      </w:r>
    </w:p>
    <w:p w:rsidR="00A2151D" w:rsidRDefault="00A2151D" w:rsidP="00A2151D">
      <w:r>
        <w:lastRenderedPageBreak/>
        <w:t>Rethink Robotics, with their robot Baxter</w:t>
      </w:r>
      <w:r w:rsidR="00521A1E">
        <w:fldChar w:fldCharType="begin"/>
      </w:r>
      <w:r w:rsidR="00D804A3">
        <w:instrText xml:space="preserve"> ADDIN ZOTERO_ITEM CSL_CITATION {"citationID":"v01spa55c","properties":{"formattedCitation":"[34]","plainCitation":"[34]"},"citationItems":[{"id":103,"uris":["http://zotero.org/users/1284010/items/WSIZ7GIQ"],"uri":["http://zotero.org/users/1284010/items/WSIZ7GIQ"],"itemData":{"id":103,"type":"article","title":"baxter","URL":"http://www.rethinkrobotics.com/index.php/download_file/view/44/173/","author":[{"family":"rethink robotics","given":""}]}}],"schema":"https://github.com/citation-style-language/schema/raw/master/csl-citation.json"} </w:instrText>
      </w:r>
      <w:r w:rsidR="00521A1E">
        <w:fldChar w:fldCharType="separate"/>
      </w:r>
      <w:r w:rsidR="003D6362" w:rsidRPr="003D6362">
        <w:t>[34]</w:t>
      </w:r>
      <w:r w:rsidR="00521A1E">
        <w:fldChar w:fldCharType="end"/>
      </w:r>
      <w:r>
        <w:t>, solved the problem of operating an industrial robot without a safety cage with a mechanical and software solution that relied on force feedback and serial-elastic actuators. Because all of Baxter's joints are elastic and its arms are so light, it can safely collide with people and obstacles. It also uses force feedback in its joints to detect these collisions and become passive, allowing people to push it around. Because ABBY's robotic arm does not have serial elastic actuators or force feedback in the joints, this solution is not possible.</w:t>
      </w:r>
    </w:p>
    <w:p w:rsidR="00A2151D" w:rsidRDefault="00A2151D" w:rsidP="00A2151D">
      <w:r>
        <w:t>Using the Kinect sensor, it would be possible to implement one of several possible reflexive collision avoidance methods on ABBY. One method would be to halt arm motion when an obstacle enters the arm's work envelope and suspend arm motion until the obstacle leaves the work envelope. Although this is arguably the safest solution, it can cause the robot to become stuck in the stopped state. If an inanimate obstacle is brought into the robot's work envelope and left there, the robot will never re-enable the arm.</w:t>
      </w:r>
    </w:p>
    <w:p w:rsidR="00A2151D" w:rsidRDefault="00A2151D" w:rsidP="00A2151D">
      <w:r>
        <w:t xml:space="preserve">To resolve this problem, the reflexive halt behavior can be augmented as shown in </w:t>
      </w:r>
      <w:r w:rsidR="00521A1E">
        <w:fldChar w:fldCharType="begin"/>
      </w:r>
      <w:r>
        <w:instrText xml:space="preserve"> REF _Ref351933242 \h </w:instrText>
      </w:r>
      <w:r w:rsidR="00521A1E">
        <w:fldChar w:fldCharType="separate"/>
      </w:r>
      <w:r w:rsidR="00732038">
        <w:t xml:space="preserve">Algorithm </w:t>
      </w:r>
      <w:r w:rsidR="00732038">
        <w:rPr>
          <w:noProof/>
        </w:rPr>
        <w:t>4</w:t>
      </w:r>
      <w:r w:rsidR="00521A1E">
        <w:fldChar w:fldCharType="end"/>
      </w:r>
      <w:r>
        <w:t xml:space="preserve">. In this algorithm, the currently planned path is repeatedly checked for dangerously close objects (such as people) until execution is completed. If an object enters the dangerous area, the robot stops execution of the trajectory and waits. If the obstacle leaves the area before a timeout is reached, the robot resumes execution of the trajectory.  If the obstacle does not move, the robot will attempt to retry planning to move around the obstacle to accomplish its goal. This reflexive halt algorithm has two advantages over the naïve algorithm described in the previous paragraph. First, it does not stop for obstacles that enter the work envelope but do not interfere with the planned motion. This allows humans to work alongside the robot and interact with it by giving it </w:t>
      </w:r>
      <w:r>
        <w:lastRenderedPageBreak/>
        <w:t>objects or taking objects from it. Second, it will plan around stationary objects that enter the work envelope, allowing a person to leave an object in the work envelope without stalling the robot.</w:t>
      </w:r>
    </w:p>
    <w:p w:rsidR="00A2151D" w:rsidRDefault="00A2151D" w:rsidP="00A2151D">
      <w:pPr>
        <w:pStyle w:val="algorithm"/>
      </w:pPr>
      <w:r>
        <w:t>Given:</w:t>
      </w:r>
      <w:r>
        <w:br/>
      </w:r>
      <w:r>
        <w:tab/>
        <w:t>Current Plan P, Measurements M</w:t>
      </w:r>
      <w:r>
        <w:br/>
        <w:t>Do:</w:t>
      </w:r>
      <w:r>
        <w:br/>
      </w:r>
      <w:r>
        <w:tab/>
        <w:t>for each state s in P, measurement m in M:</w:t>
      </w:r>
      <w:bookmarkStart w:id="477" w:name="__DdeLink__2_1481220653"/>
      <w:r>
        <w:br/>
      </w:r>
      <w:r>
        <w:tab/>
      </w:r>
      <w:r>
        <w:tab/>
        <w:t>if(dangerous(m, s)):</w:t>
      </w:r>
      <w:bookmarkEnd w:id="477"/>
      <w:r>
        <w:br/>
      </w:r>
      <w:r>
        <w:tab/>
      </w:r>
      <w:r>
        <w:tab/>
      </w:r>
      <w:r>
        <w:tab/>
        <w:t>halt</w:t>
      </w:r>
      <w:r>
        <w:br/>
      </w:r>
      <w:r>
        <w:tab/>
      </w:r>
      <w:r>
        <w:tab/>
      </w:r>
      <w:r>
        <w:tab/>
        <w:t>wait for obstacle to move or replan</w:t>
      </w:r>
    </w:p>
    <w:p w:rsidR="00A2151D" w:rsidRDefault="00A2151D" w:rsidP="00A2151D">
      <w:pPr>
        <w:pStyle w:val="Caption"/>
      </w:pPr>
      <w:bookmarkStart w:id="478" w:name="_Ref351933242"/>
      <w:r>
        <w:t xml:space="preserve">Algorithm </w:t>
      </w:r>
      <w:r w:rsidR="00521A1E">
        <w:fldChar w:fldCharType="begin"/>
      </w:r>
      <w:r>
        <w:instrText xml:space="preserve"> SEQ Algorithm \* ARABIC </w:instrText>
      </w:r>
      <w:r w:rsidR="00521A1E">
        <w:fldChar w:fldCharType="separate"/>
      </w:r>
      <w:r w:rsidR="00732038">
        <w:rPr>
          <w:noProof/>
        </w:rPr>
        <w:t>4</w:t>
      </w:r>
      <w:r w:rsidR="00521A1E">
        <w:rPr>
          <w:noProof/>
        </w:rPr>
        <w:fldChar w:fldCharType="end"/>
      </w:r>
      <w:bookmarkEnd w:id="478"/>
      <w:r>
        <w:t>: An algorithm for reflexive halting for a mobile manipulator. If an obstacle enters the manipulation path, the robot waits, then replans.</w:t>
      </w:r>
    </w:p>
    <w:p w:rsidR="00A2151D" w:rsidRDefault="00A2151D" w:rsidP="00A2151D">
      <w:r>
        <w:t>The National Institute for Standards and Tests (NIST) has developed an algorithm to determine a safe separation distance S for a human to approach a robot. This is described in Equation 3 below, where K</w:t>
      </w:r>
      <w:r>
        <w:rPr>
          <w:vertAlign w:val="subscript"/>
        </w:rPr>
        <w:t>H</w:t>
      </w:r>
      <w:r>
        <w:t xml:space="preserve"> is the speed of a moving human, K</w:t>
      </w:r>
      <w:r>
        <w:rPr>
          <w:vertAlign w:val="subscript"/>
        </w:rPr>
        <w:t>R</w:t>
      </w:r>
      <w:r>
        <w:t xml:space="preserve"> is the speed of the robot, T</w:t>
      </w:r>
      <w:r>
        <w:rPr>
          <w:vertAlign w:val="subscript"/>
        </w:rPr>
        <w:t>R</w:t>
      </w:r>
      <w:r>
        <w:t xml:space="preserve"> is the reaction time of the human, T</w:t>
      </w:r>
      <w:r>
        <w:rPr>
          <w:vertAlign w:val="subscript"/>
        </w:rPr>
        <w:t>B</w:t>
      </w:r>
      <w:r>
        <w:t xml:space="preserve"> is the braking time of the robot, B is the robot braking distance, and C is a distance to account for measurement uncertainty</w:t>
      </w:r>
      <w:r w:rsidR="00521A1E">
        <w:fldChar w:fldCharType="begin"/>
      </w:r>
      <w:r w:rsidR="00D804A3">
        <w:instrText xml:space="preserve"> ADDIN ZOTERO_ITEM CSL_CITATION {"citationID":"gj1o83pi6","properties":{"formattedCitation":"[35]","plainCitation":"[35]"},"citationItems":[{"id":53,"uris":["http://zotero.org/users/1284010/items/4RV6W54G"],"uri":["http://zotero.org/users/1284010/items/4RV6W54G"],"itemData":{"id":53,"type":"paper-conference","title":"Integrating occlusion monitoring into human tracking for robot speed and separation monitoring","container-title":"Proceedings of the Workshop on Performance Metrics for Intelligent Systems","collection-title":"PerMIS '12","publisher":"ACM","publisher-place":"New York, NY, USA","page":"168–173","archive_location":"College Park, Maryland","event-place":"New York, NY, USA","abstract":"Collaborative robots are used in close proximity to humans to perform a variety of tasks, while more traditional industrial robots are required to be stopped whenever a human enters their work-volumes. Instead of relying on physical barriers or merely detecting when someone enters the area, the collaborative system must monitor the position of every person who enters the work space in time for the robot to react. The TC 184/SC 2/WG 3 Industrial Safety group within the International Organization for Standard(ISO) is developing the standards to help ensure collaborative robots operate safely. Collaborative robots require sophisticated sensing technologies that must handle dynamic interactions between the robot and the human. One potential safety risk is the occlusion of a safety sensor's field of view due to placement of objects or the movement of people in front of a safety sensor. In this situation the robot could shut down as soon as even a single sensor was partially occluded. Unfortunately this could greatly diminish the extent to which the robot could work collaboratively. In this paper we examine how a human tracking system using multiple laser line scanners [3]was adapted to work with a robot Speed and Separation Monitoring (SSM) safety system and further modified to include occlusion monitoring.","URL":"http://doi.acm.org/10.1145/2393091.2393124","DOI":"10.1145/2393091.2393124","ISBN":"978-1-4503-1126-7","author":[{"family":"Shackleford","given":"William"},{"family":"Norcross","given":"Richard"},{"family":"Marvel","given":"Jeremy"},{"family":"Szabo","given":"Sandor"}],"issued":{"date-parts":[[2012]]}}}],"schema":"https://github.com/citation-style-language/schema/raw/master/csl-citation.json"} </w:instrText>
      </w:r>
      <w:r w:rsidR="00521A1E">
        <w:fldChar w:fldCharType="separate"/>
      </w:r>
      <w:r w:rsidR="003D6362" w:rsidRPr="003D6362">
        <w:t>[35]</w:t>
      </w:r>
      <w:r w:rsidR="00521A1E">
        <w:fldChar w:fldCharType="end"/>
      </w:r>
      <w:r>
        <w:t>.</w:t>
      </w:r>
    </w:p>
    <w:p w:rsidR="00A2151D" w:rsidRDefault="00A2151D" w:rsidP="00A2151D">
      <w:pPr>
        <w:pStyle w:val="Equation"/>
      </w:pPr>
      <m:oMath>
        <m:r>
          <m:t>S</m:t>
        </m:r>
        <m:r>
          <m:rPr>
            <m:sty m:val="p"/>
          </m:rPr>
          <m:t>=</m:t>
        </m:r>
        <m:sSub>
          <m:sSubPr>
            <m:ctrlPr/>
          </m:sSubPr>
          <m:e>
            <m:r>
              <m:t>K</m:t>
            </m:r>
          </m:e>
          <m:sub>
            <m:r>
              <m:t>H</m:t>
            </m:r>
          </m:sub>
        </m:sSub>
        <m:r>
          <m:rPr>
            <m:sty m:val="p"/>
          </m:rPr>
          <m:t>*</m:t>
        </m:r>
        <m:d>
          <m:dPr>
            <m:ctrlPr/>
          </m:dPr>
          <m:e>
            <m:sSub>
              <m:sSubPr>
                <m:ctrlPr/>
              </m:sSubPr>
              <m:e>
                <m:r>
                  <m:t>T</m:t>
                </m:r>
              </m:e>
              <m:sub>
                <m:r>
                  <m:t>R</m:t>
                </m:r>
              </m:sub>
            </m:sSub>
            <m:r>
              <m:rPr>
                <m:sty m:val="p"/>
              </m:rPr>
              <m:t>+</m:t>
            </m:r>
            <m:sSub>
              <m:sSubPr>
                <m:ctrlPr/>
              </m:sSubPr>
              <m:e>
                <m:r>
                  <m:t>T</m:t>
                </m:r>
              </m:e>
              <m:sub>
                <m:r>
                  <m:t>B</m:t>
                </m:r>
              </m:sub>
            </m:sSub>
          </m:e>
        </m:d>
        <m:r>
          <m:rPr>
            <m:sty m:val="p"/>
          </m:rPr>
          <m:t>+</m:t>
        </m:r>
        <m:sSub>
          <m:sSubPr>
            <m:ctrlPr/>
          </m:sSubPr>
          <m:e>
            <m:r>
              <m:t>K</m:t>
            </m:r>
          </m:e>
          <m:sub>
            <m:r>
              <m:t>R</m:t>
            </m:r>
          </m:sub>
        </m:sSub>
        <m:r>
          <m:rPr>
            <m:sty m:val="p"/>
          </m:rPr>
          <m:t>*</m:t>
        </m:r>
        <m:sSub>
          <m:sSubPr>
            <m:ctrlPr/>
          </m:sSubPr>
          <m:e>
            <m:r>
              <m:t>T</m:t>
            </m:r>
          </m:e>
          <m:sub>
            <m:r>
              <m:t>R</m:t>
            </m:r>
          </m:sub>
        </m:sSub>
        <m:r>
          <m:rPr>
            <m:sty m:val="p"/>
          </m:rPr>
          <m:t>+</m:t>
        </m:r>
        <m:r>
          <m:t>B</m:t>
        </m:r>
        <m:r>
          <m:rPr>
            <m:sty m:val="p"/>
          </m:rPr>
          <m:t>+</m:t>
        </m:r>
        <m:r>
          <m:t>C</m:t>
        </m:r>
      </m:oMath>
      <w:r>
        <w:tab/>
      </w:r>
      <w:r w:rsidR="00521A1E">
        <w:fldChar w:fldCharType="begin"/>
      </w:r>
      <w:r>
        <w:instrText xml:space="preserve"> SEQ Equation \* ARABIC </w:instrText>
      </w:r>
      <w:r w:rsidR="00521A1E">
        <w:fldChar w:fldCharType="separate"/>
      </w:r>
      <w:r w:rsidR="00732038">
        <w:t>3</w:t>
      </w:r>
      <w:r w:rsidR="00521A1E">
        <w:fldChar w:fldCharType="end"/>
      </w:r>
    </w:p>
    <w:p w:rsidR="00A2151D" w:rsidRPr="004B32C0" w:rsidRDefault="00A2151D" w:rsidP="00521E15">
      <w:r>
        <w:t xml:space="preserve">NIST researchers used this equation, LIDAR scanners, and a Kalman filter to track humans moving through the robot's work envelope and determine whether a human had entered a danger zone around the robot (if the distance from the robot to the human is less than S). This method completes </w:t>
      </w:r>
      <w:r w:rsidR="00521A1E">
        <w:fldChar w:fldCharType="begin"/>
      </w:r>
      <w:r>
        <w:instrText xml:space="preserve"> REF _Ref351933242 \h </w:instrText>
      </w:r>
      <w:r w:rsidR="00521A1E">
        <w:fldChar w:fldCharType="separate"/>
      </w:r>
      <w:r w:rsidR="00732038">
        <w:t xml:space="preserve">Algorithm </w:t>
      </w:r>
      <w:r w:rsidR="00732038">
        <w:rPr>
          <w:noProof/>
        </w:rPr>
        <w:t>4</w:t>
      </w:r>
      <w:r w:rsidR="00521A1E">
        <w:fldChar w:fldCharType="end"/>
      </w:r>
      <w:r>
        <w:t xml:space="preserve"> by filling in the dangerous() function. In order to implement this algorithm on ABBY, parameters B and C would first have to be determined for this platform. Then, the algorithm would have to be written as a ROS node and tested on this robot.</w:t>
      </w:r>
    </w:p>
    <w:sectPr w:rsidR="00A2151D" w:rsidRPr="004B32C0" w:rsidSect="00FD0F15">
      <w:type w:val="continuous"/>
      <w:pgSz w:w="12240" w:h="15840"/>
      <w:pgMar w:top="1440" w:right="1440" w:bottom="1440" w:left="2160" w:header="720" w:footer="720" w:gutter="0"/>
      <w:pgNumType w:start="1"/>
      <w:cols w:space="720"/>
      <w:docGrid w:linePitch="360" w:charSpace="819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2" w:author="Edward Venator" w:date="2013-04-26T10:41:00Z" w:initials="ESV">
    <w:p w:rsidR="0054442C" w:rsidRDefault="0054442C">
      <w:pPr>
        <w:pStyle w:val="CommentText"/>
      </w:pPr>
      <w:r>
        <w:rPr>
          <w:rStyle w:val="CommentReference"/>
        </w:rPr>
        <w:annotationRef/>
      </w:r>
      <w:r>
        <w:t>Cleaned up divisions and text to make units clearer in figure 5 and 6</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E574A" w:rsidRDefault="006E574A" w:rsidP="00CA427F">
      <w:r>
        <w:separator/>
      </w:r>
    </w:p>
  </w:endnote>
  <w:endnote w:type="continuationSeparator" w:id="0">
    <w:p w:rsidR="006E574A" w:rsidRDefault="006E574A" w:rsidP="00CA427F">
      <w:r>
        <w:continuationSeparator/>
      </w:r>
    </w:p>
  </w:endnote>
  <w:endnote w:type="continuationNotice" w:id="1">
    <w:p w:rsidR="006E574A" w:rsidRDefault="006E574A">
      <w:pPr>
        <w:spacing w:line="240" w:lineRule="auto"/>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ont533">
    <w:altName w:val="MS Mincho"/>
    <w:charset w:val="80"/>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Liberation Sans">
    <w:altName w:val="Arial Unicode MS"/>
    <w:charset w:val="80"/>
    <w:family w:val="swiss"/>
    <w:pitch w:val="variable"/>
    <w:sig w:usb0="00000000" w:usb1="00000000" w:usb2="00000000" w:usb3="00000000" w:csb0="00000000" w:csb1="00000000"/>
  </w:font>
  <w:font w:name="WenQuanYi Micro Hei">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DejaVu Sans Mono">
    <w:altName w:val="MS Gothic"/>
    <w:charset w:val="80"/>
    <w:family w:val="modern"/>
    <w:pitch w:val="fixed"/>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sig w:usb0="00000000" w:usb1="00000000" w:usb2="00000000" w:usb3="00000000" w:csb0="00000000" w:csb1="00000000"/>
  </w:font>
  <w:font w:name="Liberation Serif">
    <w:altName w:val="MS PMincho"/>
    <w:charset w:val="80"/>
    <w:family w:val="roman"/>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442C" w:rsidRDefault="0054442C" w:rsidP="00CA427F">
    <w:pPr>
      <w:pStyle w:val="Footer"/>
    </w:pPr>
  </w:p>
  <w:p w:rsidR="0054442C" w:rsidRDefault="0054442C" w:rsidP="00CA427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442C" w:rsidRDefault="0054442C" w:rsidP="00CA427F">
    <w:pPr>
      <w:pStyle w:val="Footer"/>
      <w:tabs>
        <w:tab w:val="clear" w:pos="4680"/>
        <w:tab w:val="clear" w:pos="9360"/>
        <w:tab w:val="center" w:pos="4320"/>
        <w:tab w:val="right" w:pos="8640"/>
      </w:tabs>
    </w:pPr>
    <w:r>
      <w:tab/>
    </w:r>
    <w:sdt>
      <w:sdtPr>
        <w:id w:val="899016190"/>
        <w:docPartObj>
          <w:docPartGallery w:val="Page Numbers (Bottom of Page)"/>
          <w:docPartUnique/>
        </w:docPartObj>
      </w:sdtPr>
      <w:sdtEndPr>
        <w:rPr>
          <w:noProof/>
        </w:rPr>
      </w:sdtEndPr>
      <w:sdtContent>
        <w:fldSimple w:instr=" PAGE   \* MERGEFORMAT ">
          <w:r w:rsidR="00820502">
            <w:rPr>
              <w:noProof/>
            </w:rPr>
            <w:t>16</w:t>
          </w:r>
        </w:fldSimple>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E574A" w:rsidRDefault="006E574A" w:rsidP="00CA427F">
      <w:r>
        <w:separator/>
      </w:r>
    </w:p>
  </w:footnote>
  <w:footnote w:type="continuationSeparator" w:id="0">
    <w:p w:rsidR="006E574A" w:rsidRDefault="006E574A" w:rsidP="00CA427F">
      <w:r>
        <w:continuationSeparator/>
      </w:r>
    </w:p>
  </w:footnote>
  <w:footnote w:type="continuationNotice" w:id="1">
    <w:p w:rsidR="006E574A" w:rsidRDefault="006E574A">
      <w:pPr>
        <w:spacing w:line="240" w:lineRule="auto"/>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Num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00000003"/>
    <w:multiLevelType w:val="multilevel"/>
    <w:tmpl w:val="00000003"/>
    <w:name w:val="WWNum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256524C"/>
    <w:multiLevelType w:val="hybridMultilevel"/>
    <w:tmpl w:val="E45C36CA"/>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4">
    <w:nsid w:val="0CD50BCB"/>
    <w:multiLevelType w:val="multilevel"/>
    <w:tmpl w:val="186C6AC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nsid w:val="0E686EB5"/>
    <w:multiLevelType w:val="multilevel"/>
    <w:tmpl w:val="4B683314"/>
    <w:numStyleLink w:val="Headings"/>
  </w:abstractNum>
  <w:abstractNum w:abstractNumId="6">
    <w:nsid w:val="17D8764D"/>
    <w:multiLevelType w:val="multilevel"/>
    <w:tmpl w:val="4B683314"/>
    <w:numStyleLink w:val="Headings"/>
  </w:abstractNum>
  <w:abstractNum w:abstractNumId="7">
    <w:nsid w:val="21877383"/>
    <w:multiLevelType w:val="multilevel"/>
    <w:tmpl w:val="4B683314"/>
    <w:numStyleLink w:val="Headings"/>
  </w:abstractNum>
  <w:abstractNum w:abstractNumId="8">
    <w:nsid w:val="263E517A"/>
    <w:multiLevelType w:val="multilevel"/>
    <w:tmpl w:val="4B683314"/>
    <w:styleLink w:val="Headings"/>
    <w:lvl w:ilvl="0">
      <w:start w:val="1"/>
      <w:numFmt w:val="decimal"/>
      <w:pStyle w:val="Heading1"/>
      <w:isLg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lvlText w:val="%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271E7487"/>
    <w:multiLevelType w:val="multilevel"/>
    <w:tmpl w:val="6268C692"/>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0">
    <w:nsid w:val="2ED85ACF"/>
    <w:multiLevelType w:val="multilevel"/>
    <w:tmpl w:val="4B683314"/>
    <w:numStyleLink w:val="Headings"/>
  </w:abstractNum>
  <w:abstractNum w:abstractNumId="11">
    <w:nsid w:val="417A216B"/>
    <w:multiLevelType w:val="hybridMultilevel"/>
    <w:tmpl w:val="6CD0E884"/>
    <w:lvl w:ilvl="0" w:tplc="0409000F">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2">
    <w:nsid w:val="48E955A0"/>
    <w:multiLevelType w:val="multilevel"/>
    <w:tmpl w:val="E738D5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nsid w:val="4E2D4742"/>
    <w:multiLevelType w:val="hybridMultilevel"/>
    <w:tmpl w:val="E19A8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9DB6C56"/>
    <w:multiLevelType w:val="hybridMultilevel"/>
    <w:tmpl w:val="F3360426"/>
    <w:lvl w:ilvl="0" w:tplc="66346F78">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5">
    <w:nsid w:val="67AA4465"/>
    <w:multiLevelType w:val="hybridMultilevel"/>
    <w:tmpl w:val="401CD87A"/>
    <w:lvl w:ilvl="0" w:tplc="FFFFFFFF">
      <w:start w:val="1"/>
      <w:numFmt w:val="bullet"/>
      <w:lvlText w:val="•"/>
      <w:lvlJc w:val="left"/>
      <w:pPr>
        <w:tabs>
          <w:tab w:val="num" w:pos="720"/>
        </w:tabs>
        <w:ind w:left="720" w:hanging="360"/>
      </w:pPr>
      <w:rPr>
        <w:rFonts w:ascii="Arial" w:hAnsi="Arial"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6">
    <w:nsid w:val="73322055"/>
    <w:multiLevelType w:val="multilevel"/>
    <w:tmpl w:val="4B683314"/>
    <w:numStyleLink w:val="Headings"/>
  </w:abstractNum>
  <w:abstractNum w:abstractNumId="17">
    <w:nsid w:val="74401531"/>
    <w:multiLevelType w:val="multilevel"/>
    <w:tmpl w:val="4D7E5CB4"/>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8">
    <w:nsid w:val="78470278"/>
    <w:multiLevelType w:val="hybridMultilevel"/>
    <w:tmpl w:val="D134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9853374"/>
    <w:multiLevelType w:val="hybridMultilevel"/>
    <w:tmpl w:val="578AA048"/>
    <w:lvl w:ilvl="0" w:tplc="320A32F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12"/>
  </w:num>
  <w:num w:numId="4">
    <w:abstractNumId w:val="4"/>
  </w:num>
  <w:num w:numId="5">
    <w:abstractNumId w:val="15"/>
  </w:num>
  <w:num w:numId="6">
    <w:abstractNumId w:val="2"/>
  </w:num>
  <w:num w:numId="7">
    <w:abstractNumId w:val="13"/>
  </w:num>
  <w:num w:numId="8">
    <w:abstractNumId w:val="9"/>
  </w:num>
  <w:num w:numId="9">
    <w:abstractNumId w:val="17"/>
  </w:num>
  <w:num w:numId="10">
    <w:abstractNumId w:val="3"/>
  </w:num>
  <w:num w:numId="11">
    <w:abstractNumId w:val="14"/>
  </w:num>
  <w:num w:numId="12">
    <w:abstractNumId w:val="8"/>
    <w:lvlOverride w:ilvl="0">
      <w:lvl w:ilvl="0">
        <w:start w:val="1"/>
        <w:numFmt w:val="decimal"/>
        <w:pStyle w:val="Heading1"/>
        <w:isLgl/>
        <w:lvlText w:val="%1."/>
        <w:lvlJc w:val="left"/>
        <w:pPr>
          <w:ind w:left="0" w:firstLine="0"/>
        </w:pPr>
        <w:rPr>
          <w:rFonts w:hint="default"/>
        </w:rPr>
      </w:lvl>
    </w:lvlOverride>
    <w:lvlOverride w:ilvl="1">
      <w:lvl w:ilvl="1">
        <w:start w:val="1"/>
        <w:numFmt w:val="decimal"/>
        <w:pStyle w:val="Heading2"/>
        <w:isLgl/>
        <w:lvlText w:val="%1.%2"/>
        <w:lvlJc w:val="left"/>
        <w:pPr>
          <w:ind w:left="0" w:firstLine="0"/>
        </w:pPr>
        <w:rPr>
          <w:rFonts w:hint="default"/>
        </w:rPr>
      </w:lvl>
    </w:lvlOverride>
    <w:lvlOverride w:ilvl="2">
      <w:lvl w:ilvl="2">
        <w:start w:val="1"/>
        <w:numFmt w:val="decimal"/>
        <w:lvlText w:val="%2.%3."/>
        <w:lvlJc w:val="left"/>
        <w:pPr>
          <w:ind w:left="0"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0"/>
  </w:num>
  <w:num w:numId="16">
    <w:abstractNumId w:val="8"/>
  </w:num>
  <w:num w:numId="17">
    <w:abstractNumId w:val="6"/>
  </w:num>
  <w:num w:numId="18">
    <w:abstractNumId w:val="7"/>
  </w:num>
  <w:num w:numId="19">
    <w:abstractNumId w:val="16"/>
  </w:num>
  <w:num w:numId="20">
    <w:abstractNumId w:val="18"/>
  </w:num>
  <w:num w:numId="21">
    <w:abstractNumId w:val="19"/>
  </w:num>
  <w:num w:numId="22">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embedSystemFonts/>
  <w:proofState w:spelling="clean"/>
  <w:stylePaneFormatFilter w:val="0000"/>
  <w:trackRevisions/>
  <w:defaultTabStop w:val="706"/>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82"/>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2B57A3"/>
    <w:rsid w:val="000057B5"/>
    <w:rsid w:val="00005C1B"/>
    <w:rsid w:val="0001389D"/>
    <w:rsid w:val="0001551D"/>
    <w:rsid w:val="00015FD3"/>
    <w:rsid w:val="00016549"/>
    <w:rsid w:val="00021F0A"/>
    <w:rsid w:val="00026E6C"/>
    <w:rsid w:val="00036AA2"/>
    <w:rsid w:val="00037725"/>
    <w:rsid w:val="000476E8"/>
    <w:rsid w:val="00055796"/>
    <w:rsid w:val="00060A2F"/>
    <w:rsid w:val="00073423"/>
    <w:rsid w:val="000812B3"/>
    <w:rsid w:val="0008648C"/>
    <w:rsid w:val="000942D4"/>
    <w:rsid w:val="000951D8"/>
    <w:rsid w:val="00097855"/>
    <w:rsid w:val="000A0185"/>
    <w:rsid w:val="000A0438"/>
    <w:rsid w:val="000A326A"/>
    <w:rsid w:val="000B7183"/>
    <w:rsid w:val="000C39CF"/>
    <w:rsid w:val="000D3D26"/>
    <w:rsid w:val="000E1257"/>
    <w:rsid w:val="000E652D"/>
    <w:rsid w:val="000F1F49"/>
    <w:rsid w:val="000F6BA2"/>
    <w:rsid w:val="001047D9"/>
    <w:rsid w:val="00114619"/>
    <w:rsid w:val="00116792"/>
    <w:rsid w:val="00117AA4"/>
    <w:rsid w:val="00121178"/>
    <w:rsid w:val="0014325B"/>
    <w:rsid w:val="00144269"/>
    <w:rsid w:val="001451D2"/>
    <w:rsid w:val="00156DEB"/>
    <w:rsid w:val="001638A1"/>
    <w:rsid w:val="001719C3"/>
    <w:rsid w:val="00176F7F"/>
    <w:rsid w:val="00197FA6"/>
    <w:rsid w:val="001A39F4"/>
    <w:rsid w:val="001A4D74"/>
    <w:rsid w:val="001B174C"/>
    <w:rsid w:val="001B1C15"/>
    <w:rsid w:val="001B254E"/>
    <w:rsid w:val="001B61F0"/>
    <w:rsid w:val="001B6819"/>
    <w:rsid w:val="001C3CA9"/>
    <w:rsid w:val="001D42E6"/>
    <w:rsid w:val="001D6113"/>
    <w:rsid w:val="001E0DFA"/>
    <w:rsid w:val="001E4408"/>
    <w:rsid w:val="001F4F74"/>
    <w:rsid w:val="002121EA"/>
    <w:rsid w:val="00220635"/>
    <w:rsid w:val="0022684D"/>
    <w:rsid w:val="00227307"/>
    <w:rsid w:val="002325F9"/>
    <w:rsid w:val="00240F58"/>
    <w:rsid w:val="00244465"/>
    <w:rsid w:val="00246D24"/>
    <w:rsid w:val="002557A2"/>
    <w:rsid w:val="002618C1"/>
    <w:rsid w:val="0026231D"/>
    <w:rsid w:val="00284455"/>
    <w:rsid w:val="00286C61"/>
    <w:rsid w:val="002969ED"/>
    <w:rsid w:val="002A42A1"/>
    <w:rsid w:val="002A42C2"/>
    <w:rsid w:val="002B57A3"/>
    <w:rsid w:val="002B69CE"/>
    <w:rsid w:val="002C38D8"/>
    <w:rsid w:val="002C4320"/>
    <w:rsid w:val="002D114A"/>
    <w:rsid w:val="002D6416"/>
    <w:rsid w:val="002E0277"/>
    <w:rsid w:val="002E2832"/>
    <w:rsid w:val="002E2F35"/>
    <w:rsid w:val="002E7AAE"/>
    <w:rsid w:val="002F3F95"/>
    <w:rsid w:val="00300C4C"/>
    <w:rsid w:val="00306864"/>
    <w:rsid w:val="00312228"/>
    <w:rsid w:val="003142FC"/>
    <w:rsid w:val="00330422"/>
    <w:rsid w:val="003330B7"/>
    <w:rsid w:val="00335A1A"/>
    <w:rsid w:val="0034564C"/>
    <w:rsid w:val="003669D1"/>
    <w:rsid w:val="00366D2F"/>
    <w:rsid w:val="0036798C"/>
    <w:rsid w:val="003731CE"/>
    <w:rsid w:val="003742E7"/>
    <w:rsid w:val="003777D9"/>
    <w:rsid w:val="003803BC"/>
    <w:rsid w:val="00380F8D"/>
    <w:rsid w:val="003B51D5"/>
    <w:rsid w:val="003C365E"/>
    <w:rsid w:val="003C50A1"/>
    <w:rsid w:val="003C6932"/>
    <w:rsid w:val="003C734C"/>
    <w:rsid w:val="003D6362"/>
    <w:rsid w:val="003E0180"/>
    <w:rsid w:val="003E136B"/>
    <w:rsid w:val="003E6308"/>
    <w:rsid w:val="003E70E3"/>
    <w:rsid w:val="003E71BA"/>
    <w:rsid w:val="003F0DE5"/>
    <w:rsid w:val="003F7285"/>
    <w:rsid w:val="004313B6"/>
    <w:rsid w:val="004313E0"/>
    <w:rsid w:val="0043354B"/>
    <w:rsid w:val="004407CD"/>
    <w:rsid w:val="00452C4A"/>
    <w:rsid w:val="00454B15"/>
    <w:rsid w:val="004678EE"/>
    <w:rsid w:val="004719AB"/>
    <w:rsid w:val="00476E73"/>
    <w:rsid w:val="004A564E"/>
    <w:rsid w:val="004B0CD9"/>
    <w:rsid w:val="004B32C0"/>
    <w:rsid w:val="004B3653"/>
    <w:rsid w:val="004C2309"/>
    <w:rsid w:val="004D686C"/>
    <w:rsid w:val="004E1489"/>
    <w:rsid w:val="004E717C"/>
    <w:rsid w:val="004F2D1C"/>
    <w:rsid w:val="00502CDA"/>
    <w:rsid w:val="005105B4"/>
    <w:rsid w:val="005131D7"/>
    <w:rsid w:val="005217DE"/>
    <w:rsid w:val="00521A1E"/>
    <w:rsid w:val="00521E15"/>
    <w:rsid w:val="00523298"/>
    <w:rsid w:val="00523A24"/>
    <w:rsid w:val="0053034D"/>
    <w:rsid w:val="00534635"/>
    <w:rsid w:val="0053761C"/>
    <w:rsid w:val="0054369A"/>
    <w:rsid w:val="0054442C"/>
    <w:rsid w:val="0054767C"/>
    <w:rsid w:val="005730AE"/>
    <w:rsid w:val="00580CE5"/>
    <w:rsid w:val="00585D43"/>
    <w:rsid w:val="00595217"/>
    <w:rsid w:val="00596370"/>
    <w:rsid w:val="00597959"/>
    <w:rsid w:val="005A72AC"/>
    <w:rsid w:val="005B060D"/>
    <w:rsid w:val="005B23F0"/>
    <w:rsid w:val="005B6A62"/>
    <w:rsid w:val="005E38AC"/>
    <w:rsid w:val="00604510"/>
    <w:rsid w:val="00606590"/>
    <w:rsid w:val="00610622"/>
    <w:rsid w:val="00624768"/>
    <w:rsid w:val="00624F7C"/>
    <w:rsid w:val="00627192"/>
    <w:rsid w:val="006349D4"/>
    <w:rsid w:val="006545F1"/>
    <w:rsid w:val="006553C8"/>
    <w:rsid w:val="00660968"/>
    <w:rsid w:val="00691AD8"/>
    <w:rsid w:val="00697064"/>
    <w:rsid w:val="00697DB7"/>
    <w:rsid w:val="006A0A73"/>
    <w:rsid w:val="006A20FF"/>
    <w:rsid w:val="006B3929"/>
    <w:rsid w:val="006B59B9"/>
    <w:rsid w:val="006B701A"/>
    <w:rsid w:val="006C0CF0"/>
    <w:rsid w:val="006C3290"/>
    <w:rsid w:val="006E089F"/>
    <w:rsid w:val="006E4909"/>
    <w:rsid w:val="006E574A"/>
    <w:rsid w:val="006F0CF7"/>
    <w:rsid w:val="006F1159"/>
    <w:rsid w:val="006F204F"/>
    <w:rsid w:val="00713CF9"/>
    <w:rsid w:val="00720A3B"/>
    <w:rsid w:val="007229EA"/>
    <w:rsid w:val="007306CE"/>
    <w:rsid w:val="00732038"/>
    <w:rsid w:val="00743363"/>
    <w:rsid w:val="00743D43"/>
    <w:rsid w:val="00750253"/>
    <w:rsid w:val="00790ADC"/>
    <w:rsid w:val="007920F0"/>
    <w:rsid w:val="007A0A93"/>
    <w:rsid w:val="007A7778"/>
    <w:rsid w:val="007B1D78"/>
    <w:rsid w:val="007B43CD"/>
    <w:rsid w:val="007B7264"/>
    <w:rsid w:val="007E247D"/>
    <w:rsid w:val="007E4599"/>
    <w:rsid w:val="007F6B60"/>
    <w:rsid w:val="00801869"/>
    <w:rsid w:val="008055F5"/>
    <w:rsid w:val="00815210"/>
    <w:rsid w:val="00817427"/>
    <w:rsid w:val="00820502"/>
    <w:rsid w:val="00820D05"/>
    <w:rsid w:val="008349AC"/>
    <w:rsid w:val="00835419"/>
    <w:rsid w:val="0083679E"/>
    <w:rsid w:val="00845427"/>
    <w:rsid w:val="008456AF"/>
    <w:rsid w:val="00847F35"/>
    <w:rsid w:val="00851713"/>
    <w:rsid w:val="00854DD0"/>
    <w:rsid w:val="00861585"/>
    <w:rsid w:val="00864D17"/>
    <w:rsid w:val="0086547C"/>
    <w:rsid w:val="0087344B"/>
    <w:rsid w:val="008758EB"/>
    <w:rsid w:val="0088127F"/>
    <w:rsid w:val="00883C3F"/>
    <w:rsid w:val="00886998"/>
    <w:rsid w:val="00891B65"/>
    <w:rsid w:val="008976FA"/>
    <w:rsid w:val="008A123A"/>
    <w:rsid w:val="008A5227"/>
    <w:rsid w:val="008A7FA1"/>
    <w:rsid w:val="008B0231"/>
    <w:rsid w:val="008B75AF"/>
    <w:rsid w:val="008B7744"/>
    <w:rsid w:val="008C03F5"/>
    <w:rsid w:val="008C0AF2"/>
    <w:rsid w:val="008C14C2"/>
    <w:rsid w:val="008C2EAC"/>
    <w:rsid w:val="008D43E4"/>
    <w:rsid w:val="008E1E04"/>
    <w:rsid w:val="008E25F2"/>
    <w:rsid w:val="008E6318"/>
    <w:rsid w:val="008E6F27"/>
    <w:rsid w:val="008F2833"/>
    <w:rsid w:val="008F38C3"/>
    <w:rsid w:val="008F4491"/>
    <w:rsid w:val="008F5CAD"/>
    <w:rsid w:val="008F776E"/>
    <w:rsid w:val="008F79CC"/>
    <w:rsid w:val="0090056C"/>
    <w:rsid w:val="00903BF7"/>
    <w:rsid w:val="00914035"/>
    <w:rsid w:val="00915506"/>
    <w:rsid w:val="00920819"/>
    <w:rsid w:val="009233BD"/>
    <w:rsid w:val="00925EE4"/>
    <w:rsid w:val="00930AF4"/>
    <w:rsid w:val="00946D24"/>
    <w:rsid w:val="009531CE"/>
    <w:rsid w:val="00961E9C"/>
    <w:rsid w:val="00964F12"/>
    <w:rsid w:val="009662D3"/>
    <w:rsid w:val="00967ECC"/>
    <w:rsid w:val="009800A1"/>
    <w:rsid w:val="009834F5"/>
    <w:rsid w:val="00987999"/>
    <w:rsid w:val="00993CBD"/>
    <w:rsid w:val="00996AF2"/>
    <w:rsid w:val="0099775E"/>
    <w:rsid w:val="009B2620"/>
    <w:rsid w:val="009D23E7"/>
    <w:rsid w:val="009D6921"/>
    <w:rsid w:val="009E09EB"/>
    <w:rsid w:val="009F112C"/>
    <w:rsid w:val="00A04AF9"/>
    <w:rsid w:val="00A13408"/>
    <w:rsid w:val="00A15744"/>
    <w:rsid w:val="00A17829"/>
    <w:rsid w:val="00A2151D"/>
    <w:rsid w:val="00A215EB"/>
    <w:rsid w:val="00A22D11"/>
    <w:rsid w:val="00A30EBD"/>
    <w:rsid w:val="00A420CA"/>
    <w:rsid w:val="00A42B1C"/>
    <w:rsid w:val="00A51BF5"/>
    <w:rsid w:val="00A642A9"/>
    <w:rsid w:val="00A70D13"/>
    <w:rsid w:val="00A74B09"/>
    <w:rsid w:val="00A77258"/>
    <w:rsid w:val="00A869A6"/>
    <w:rsid w:val="00AA0B7C"/>
    <w:rsid w:val="00AA29F9"/>
    <w:rsid w:val="00AB6B99"/>
    <w:rsid w:val="00AC7E88"/>
    <w:rsid w:val="00AF0BEB"/>
    <w:rsid w:val="00AF4C15"/>
    <w:rsid w:val="00B01C88"/>
    <w:rsid w:val="00B0322F"/>
    <w:rsid w:val="00B05C1A"/>
    <w:rsid w:val="00B06BF6"/>
    <w:rsid w:val="00B161FC"/>
    <w:rsid w:val="00B243E8"/>
    <w:rsid w:val="00B26A63"/>
    <w:rsid w:val="00B326C5"/>
    <w:rsid w:val="00B366A1"/>
    <w:rsid w:val="00B4623C"/>
    <w:rsid w:val="00B5275F"/>
    <w:rsid w:val="00B52883"/>
    <w:rsid w:val="00B60E2F"/>
    <w:rsid w:val="00B767F7"/>
    <w:rsid w:val="00B77C94"/>
    <w:rsid w:val="00B82CCD"/>
    <w:rsid w:val="00B83A20"/>
    <w:rsid w:val="00B90B16"/>
    <w:rsid w:val="00B97924"/>
    <w:rsid w:val="00BA0B80"/>
    <w:rsid w:val="00BA71E3"/>
    <w:rsid w:val="00BB0DEF"/>
    <w:rsid w:val="00BB1647"/>
    <w:rsid w:val="00BB1C4E"/>
    <w:rsid w:val="00BD1ED9"/>
    <w:rsid w:val="00BD6B97"/>
    <w:rsid w:val="00BE007F"/>
    <w:rsid w:val="00BE51A0"/>
    <w:rsid w:val="00BE5A17"/>
    <w:rsid w:val="00BF1A9A"/>
    <w:rsid w:val="00BF290D"/>
    <w:rsid w:val="00BF5959"/>
    <w:rsid w:val="00BF5F27"/>
    <w:rsid w:val="00C117A6"/>
    <w:rsid w:val="00C14777"/>
    <w:rsid w:val="00C20FDF"/>
    <w:rsid w:val="00C23EE7"/>
    <w:rsid w:val="00C265CB"/>
    <w:rsid w:val="00C26887"/>
    <w:rsid w:val="00C366B4"/>
    <w:rsid w:val="00C37A46"/>
    <w:rsid w:val="00C55C0D"/>
    <w:rsid w:val="00C60FD0"/>
    <w:rsid w:val="00C6703D"/>
    <w:rsid w:val="00C702FF"/>
    <w:rsid w:val="00C7447B"/>
    <w:rsid w:val="00C82D64"/>
    <w:rsid w:val="00C93BC9"/>
    <w:rsid w:val="00CA19BC"/>
    <w:rsid w:val="00CA427F"/>
    <w:rsid w:val="00CC2C7F"/>
    <w:rsid w:val="00CC5A2E"/>
    <w:rsid w:val="00CE35EE"/>
    <w:rsid w:val="00CF5C35"/>
    <w:rsid w:val="00D03085"/>
    <w:rsid w:val="00D06010"/>
    <w:rsid w:val="00D118F7"/>
    <w:rsid w:val="00D12086"/>
    <w:rsid w:val="00D21764"/>
    <w:rsid w:val="00D23F78"/>
    <w:rsid w:val="00D27418"/>
    <w:rsid w:val="00D44259"/>
    <w:rsid w:val="00D50A3D"/>
    <w:rsid w:val="00D52129"/>
    <w:rsid w:val="00D64CD1"/>
    <w:rsid w:val="00D753C2"/>
    <w:rsid w:val="00D804A3"/>
    <w:rsid w:val="00D8459D"/>
    <w:rsid w:val="00D856A0"/>
    <w:rsid w:val="00D91C43"/>
    <w:rsid w:val="00DA4DD7"/>
    <w:rsid w:val="00DA7C5D"/>
    <w:rsid w:val="00DB1587"/>
    <w:rsid w:val="00DB4046"/>
    <w:rsid w:val="00DB619F"/>
    <w:rsid w:val="00DC7331"/>
    <w:rsid w:val="00DD2474"/>
    <w:rsid w:val="00DD7822"/>
    <w:rsid w:val="00DD7EB8"/>
    <w:rsid w:val="00DE164C"/>
    <w:rsid w:val="00DE35D6"/>
    <w:rsid w:val="00DE7A2F"/>
    <w:rsid w:val="00DF415F"/>
    <w:rsid w:val="00DF7207"/>
    <w:rsid w:val="00E04238"/>
    <w:rsid w:val="00E141B1"/>
    <w:rsid w:val="00E14D08"/>
    <w:rsid w:val="00E24D67"/>
    <w:rsid w:val="00E305DF"/>
    <w:rsid w:val="00E31015"/>
    <w:rsid w:val="00E32684"/>
    <w:rsid w:val="00E33D8B"/>
    <w:rsid w:val="00E40487"/>
    <w:rsid w:val="00E430B8"/>
    <w:rsid w:val="00E44F80"/>
    <w:rsid w:val="00E57186"/>
    <w:rsid w:val="00E6318E"/>
    <w:rsid w:val="00E811C4"/>
    <w:rsid w:val="00E8726A"/>
    <w:rsid w:val="00E87BD2"/>
    <w:rsid w:val="00E9706F"/>
    <w:rsid w:val="00EA57DF"/>
    <w:rsid w:val="00EA6766"/>
    <w:rsid w:val="00EB1F78"/>
    <w:rsid w:val="00EC5E81"/>
    <w:rsid w:val="00EE4519"/>
    <w:rsid w:val="00EF2F11"/>
    <w:rsid w:val="00F00C41"/>
    <w:rsid w:val="00F15635"/>
    <w:rsid w:val="00F2072B"/>
    <w:rsid w:val="00F2098B"/>
    <w:rsid w:val="00F211F4"/>
    <w:rsid w:val="00F261D6"/>
    <w:rsid w:val="00F31439"/>
    <w:rsid w:val="00F3160B"/>
    <w:rsid w:val="00F3297E"/>
    <w:rsid w:val="00F422CA"/>
    <w:rsid w:val="00F44690"/>
    <w:rsid w:val="00F45C80"/>
    <w:rsid w:val="00F51417"/>
    <w:rsid w:val="00F542CE"/>
    <w:rsid w:val="00F57B0D"/>
    <w:rsid w:val="00F600E1"/>
    <w:rsid w:val="00F651EA"/>
    <w:rsid w:val="00F66CBB"/>
    <w:rsid w:val="00F84E58"/>
    <w:rsid w:val="00F87CE5"/>
    <w:rsid w:val="00F95097"/>
    <w:rsid w:val="00FA725F"/>
    <w:rsid w:val="00FB2741"/>
    <w:rsid w:val="00FC47C3"/>
    <w:rsid w:val="00FC6366"/>
    <w:rsid w:val="00FD0126"/>
    <w:rsid w:val="00FD076A"/>
    <w:rsid w:val="00FD0F15"/>
    <w:rsid w:val="00FD4465"/>
    <w:rsid w:val="00FD59C9"/>
    <w:rsid w:val="00FD7709"/>
    <w:rsid w:val="00FE22E7"/>
    <w:rsid w:val="00FE30C5"/>
    <w:rsid w:val="00FE52B7"/>
    <w:rsid w:val="00FE73E6"/>
    <w:rsid w:val="00FF7E5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
    <w:rPr>
      <w:rFonts w:ascii="Cambria" w:hAnsi="Cambria"/>
      <w:b/>
      <w:bCs/>
      <w:sz w:val="28"/>
      <w:szCs w:val="28"/>
      <w:lang w:bidi="en-US"/>
    </w:rPr>
  </w:style>
  <w:style w:type="paragraph" w:styleId="Heading2">
    <w:name w:val="heading 2"/>
    <w:basedOn w:val="Heading1"/>
    <w:next w:val="Normal"/>
    <w:link w:val="Heading2Char"/>
    <w:uiPriority w:val="9"/>
    <w:unhideWhenUsed/>
    <w:qFormat/>
    <w:rsid w:val="00D8459D"/>
    <w:pPr>
      <w:keepNext/>
      <w:pageBreakBefore w:val="0"/>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964F12"/>
    <w:pPr>
      <w:keepNext/>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D8459D"/>
    <w:rPr>
      <w:rFonts w:ascii="Cambria" w:hAnsi="Cambria"/>
      <w:b/>
      <w:sz w:val="26"/>
      <w:szCs w:val="26"/>
      <w:lang w:bidi="en-US"/>
    </w:rPr>
  </w:style>
  <w:style w:type="character" w:customStyle="1" w:styleId="Heading3Char">
    <w:name w:val="Heading 3 Char"/>
    <w:link w:val="Heading3"/>
    <w:uiPriority w:val="9"/>
    <w:rsid w:val="00964F12"/>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E141B1"/>
    <w:pPr>
      <w:numPr>
        <w:numId w:val="21"/>
      </w:numPr>
      <w:ind w:left="720"/>
      <w:contextualSpacing/>
    </w:p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
    <w:rPr>
      <w:rFonts w:ascii="Consolas" w:eastAsia="DejaVu Sans Mono" w:hAnsi="Consolas" w:cs="DejaVu Sans Mono"/>
      <w:szCs w:val="20"/>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E141B1"/>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
    <w:rPr>
      <w:rFonts w:ascii="Cambria" w:hAnsi="Cambria"/>
      <w:b/>
      <w:bCs/>
      <w:sz w:val="28"/>
      <w:szCs w:val="28"/>
      <w:lang w:bidi="en-US"/>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Change w:id="0" w:author="Ed" w:date="2013-04-03T15:37:00Z">
        <w:pPr>
          <w:pageBreakBefore/>
          <w:numPr>
            <w:numId w:val="11"/>
          </w:numPr>
          <w:spacing w:before="480" w:after="160" w:line="480" w:lineRule="auto"/>
          <w:ind w:left="734" w:hanging="360"/>
          <w:contextualSpacing/>
          <w:jc w:val="both"/>
          <w:outlineLvl w:val="0"/>
        </w:pPr>
      </w:pPrChange>
    </w:pPr>
    <w:rPr>
      <w:rFonts w:ascii="Cambria" w:hAnsi="Cambria"/>
      <w:b/>
      <w:bCs/>
      <w:sz w:val="28"/>
      <w:szCs w:val="28"/>
      <w:lang w:bidi="en-US"/>
      <w:rPrChange w:id="0" w:author="Ed" w:date="2013-04-03T15:37:00Z">
        <w:rPr>
          <w:rFonts w:ascii="Cambria" w:hAnsi="Cambria"/>
          <w:b/>
          <w:bCs/>
          <w:sz w:val="28"/>
          <w:szCs w:val="28"/>
          <w:lang w:val="en-US" w:eastAsia="en-US" w:bidi="en-US"/>
        </w:rPr>
      </w:rPrChange>
    </w:rPr>
  </w:style>
  <w:style w:type="paragraph" w:styleId="Heading2">
    <w:name w:val="heading 2"/>
    <w:basedOn w:val="Heading1"/>
    <w:next w:val="Normal"/>
    <w:link w:val="Heading2Char"/>
    <w:uiPriority w:val="9"/>
    <w:unhideWhenUsed/>
    <w:qFormat/>
    <w:rsid w:val="00BB0DEF"/>
    <w:pPr>
      <w:pageBreakBefore w:val="0"/>
      <w:numPr>
        <w:ilvl w:val="1"/>
      </w:numPr>
      <w:spacing w:before="200"/>
      <w:outlineLvl w:val="1"/>
      <w:pPrChange w:id="1" w:author="Ed" w:date="2013-04-02T11:30:00Z">
        <w:pPr>
          <w:pageBreakBefore/>
          <w:numPr>
            <w:ilvl w:val="1"/>
            <w:numId w:val="14"/>
          </w:numPr>
          <w:spacing w:before="200" w:after="160" w:line="480" w:lineRule="auto"/>
          <w:contextualSpacing/>
          <w:outlineLvl w:val="1"/>
        </w:pPr>
      </w:pPrChange>
    </w:pPr>
    <w:rPr>
      <w:bCs w:val="0"/>
      <w:sz w:val="26"/>
      <w:szCs w:val="26"/>
      <w:rPrChange w:id="1" w:author="Ed" w:date="2013-04-02T11:30:00Z">
        <w:rPr>
          <w:rFonts w:ascii="Cambria" w:hAnsi="Cambria"/>
          <w:sz w:val="26"/>
          <w:szCs w:val="26"/>
          <w:lang w:val="en-US" w:eastAsia="en-US" w:bidi="en-US"/>
        </w:rPr>
      </w:rPrChange>
    </w:rPr>
  </w:style>
  <w:style w:type="paragraph" w:styleId="Heading3">
    <w:name w:val="heading 3"/>
    <w:basedOn w:val="Normal"/>
    <w:next w:val="Normal"/>
    <w:link w:val="Heading3Char"/>
    <w:uiPriority w:val="9"/>
    <w:unhideWhenUsed/>
    <w:qFormat/>
    <w:rsid w:val="00BB0DEF"/>
    <w:pPr>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BB0DEF"/>
    <w:rPr>
      <w:rFonts w:ascii="Cambria" w:hAnsi="Cambria"/>
      <w:b/>
      <w:sz w:val="26"/>
      <w:szCs w:val="26"/>
      <w:lang w:bidi="en-US"/>
    </w:rPr>
  </w:style>
  <w:style w:type="character" w:customStyle="1" w:styleId="Heading3Char">
    <w:name w:val="Heading 3 Char"/>
    <w:link w:val="Heading3"/>
    <w:uiPriority w:val="9"/>
    <w:rsid w:val="00BB0DEF"/>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D23F78"/>
    <w:pPr>
      <w:numPr>
        <w:numId w:val="21"/>
      </w:numPr>
      <w:ind w:left="720"/>
      <w:contextualSpacing/>
      <w:pPrChange w:id="2" w:author="Ed" w:date="2013-04-08T02:36:00Z">
        <w:pPr>
          <w:spacing w:after="160" w:line="480" w:lineRule="auto"/>
          <w:ind w:left="720"/>
          <w:contextualSpacing/>
          <w:jc w:val="both"/>
        </w:pPr>
      </w:pPrChange>
    </w:pPr>
    <w:rPr>
      <w:rPrChange w:id="2" w:author="Ed" w:date="2013-04-08T02:36:00Z">
        <w:rPr>
          <w:sz w:val="24"/>
          <w:szCs w:val="22"/>
          <w:lang w:val="en-US" w:eastAsia="en-US" w:bidi="en-US"/>
        </w:rPr>
      </w:rPrChange>
    </w:r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Change w:id="3" w:author="Ed" w:date="2013-04-03T16:05:00Z">
        <w:pPr>
          <w:pBdr>
            <w:top w:val="single" w:sz="4" w:space="1" w:color="auto"/>
            <w:left w:val="single" w:sz="4" w:space="4" w:color="auto"/>
            <w:bottom w:val="single" w:sz="4" w:space="1" w:color="auto"/>
            <w:right w:val="single" w:sz="4" w:space="4" w:color="auto"/>
          </w:pBdr>
          <w:tabs>
            <w:tab w:val="num" w:pos="576"/>
          </w:tabs>
          <w:ind w:left="14"/>
        </w:pPr>
      </w:pPrChange>
    </w:pPr>
    <w:rPr>
      <w:rFonts w:ascii="Consolas" w:eastAsia="DejaVu Sans Mono" w:hAnsi="Consolas" w:cs="DejaVu Sans Mono"/>
      <w:szCs w:val="20"/>
      <w:rPrChange w:id="3" w:author="Ed" w:date="2013-04-03T16:05:00Z">
        <w:rPr>
          <w:rFonts w:ascii="Consolas" w:eastAsia="DejaVu Sans Mono" w:hAnsi="Consolas" w:cs="DejaVu Sans Mono"/>
          <w:sz w:val="24"/>
          <w:lang w:val="en-US" w:eastAsia="en-US" w:bidi="en-US"/>
        </w:rPr>
      </w:rPrChange>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5B23F0"/>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Change w:id="4" w:author="Ed" w:date="2013-04-03T15:34:00Z">
        <w:pPr>
          <w:spacing w:after="160" w:line="480" w:lineRule="auto"/>
        </w:pPr>
      </w:pPrChange>
    </w:pPr>
    <w:rPr>
      <w:rFonts w:ascii="Cambria" w:hAnsi="Cambria"/>
      <w:b/>
      <w:bCs/>
      <w:sz w:val="28"/>
      <w:szCs w:val="28"/>
      <w:lang w:bidi="en-US"/>
      <w:rPrChange w:id="4" w:author="Ed" w:date="2013-04-03T15:34:00Z">
        <w:rPr>
          <w:rFonts w:ascii="Cambria" w:hAnsi="Cambria"/>
          <w:b/>
          <w:bCs/>
          <w:sz w:val="28"/>
          <w:szCs w:val="28"/>
          <w:lang w:val="en-US" w:eastAsia="en-US" w:bidi="en-US"/>
        </w:rPr>
      </w:rPrChange>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webSettings.xml><?xml version="1.0" encoding="utf-8"?>
<w:webSettings xmlns:r="http://schemas.openxmlformats.org/officeDocument/2006/relationships" xmlns:w="http://schemas.openxmlformats.org/wordprocessingml/2006/main">
  <w:divs>
    <w:div w:id="964234555">
      <w:bodyDiv w:val="1"/>
      <w:marLeft w:val="0"/>
      <w:marRight w:val="0"/>
      <w:marTop w:val="0"/>
      <w:marBottom w:val="0"/>
      <w:divBdr>
        <w:top w:val="none" w:sz="0" w:space="0" w:color="auto"/>
        <w:left w:val="none" w:sz="0" w:space="0" w:color="auto"/>
        <w:bottom w:val="none" w:sz="0" w:space="0" w:color="auto"/>
        <w:right w:val="none" w:sz="0" w:space="0" w:color="auto"/>
      </w:divBdr>
    </w:div>
    <w:div w:id="1823040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oleObject" Target="embeddings/oleObject1.bin"/><Relationship Id="rId39" Type="http://schemas.openxmlformats.org/officeDocument/2006/relationships/image" Target="media/image21.wmf"/><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file:///C:\Users\Edward\Documents\masters\masters.docx" TargetMode="External"/><Relationship Id="rId17" Type="http://schemas.openxmlformats.org/officeDocument/2006/relationships/image" Target="media/image4.wmf"/><Relationship Id="rId25" Type="http://schemas.openxmlformats.org/officeDocument/2006/relationships/image" Target="media/image11.emf"/><Relationship Id="rId33" Type="http://schemas.openxmlformats.org/officeDocument/2006/relationships/image" Target="media/image15.png"/><Relationship Id="rId38" Type="http://schemas.openxmlformats.org/officeDocument/2006/relationships/image" Target="media/image20.wmf"/><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6.png"/><Relationship Id="rId29" Type="http://schemas.openxmlformats.org/officeDocument/2006/relationships/image" Target="media/image13.wmf"/><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oleObject" Target="embeddings/oleObject4.bin"/><Relationship Id="rId37" Type="http://schemas.openxmlformats.org/officeDocument/2006/relationships/image" Target="media/image19.emf"/><Relationship Id="rId40" Type="http://schemas.openxmlformats.org/officeDocument/2006/relationships/chart" Target="charts/chart1.xml"/><Relationship Id="rId45" Type="http://schemas.openxmlformats.org/officeDocument/2006/relationships/image" Target="media/image26.wmf"/><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jpeg"/><Relationship Id="rId28" Type="http://schemas.openxmlformats.org/officeDocument/2006/relationships/oleObject" Target="embeddings/oleObject2.bin"/><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comments" Target="comments.xml"/><Relationship Id="rId31" Type="http://schemas.openxmlformats.org/officeDocument/2006/relationships/image" Target="media/image14.wmf"/><Relationship Id="rId44" Type="http://schemas.openxmlformats.org/officeDocument/2006/relationships/image" Target="media/image25.w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wmf"/><Relationship Id="rId22" Type="http://schemas.openxmlformats.org/officeDocument/2006/relationships/image" Target="media/image8.png"/><Relationship Id="rId27" Type="http://schemas.openxmlformats.org/officeDocument/2006/relationships/image" Target="media/image12.wmf"/><Relationship Id="rId30" Type="http://schemas.openxmlformats.org/officeDocument/2006/relationships/oleObject" Target="embeddings/oleObject3.bin"/><Relationship Id="rId35" Type="http://schemas.openxmlformats.org/officeDocument/2006/relationships/image" Target="media/image17.png"/><Relationship Id="rId43" Type="http://schemas.openxmlformats.org/officeDocument/2006/relationships/image" Target="media/image24.png"/><Relationship Id="rId48" Type="http://schemas.microsoft.com/office/2007/relationships/stylesWithEffects" Target="stylesWithEffect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plotArea>
      <c:layout/>
      <c:pieChart>
        <c:varyColors val="1"/>
        <c:ser>
          <c:idx val="0"/>
          <c:order val="0"/>
          <c:tx>
            <c:strRef>
              <c:f>Sheet1!$B$1</c:f>
              <c:strCache>
                <c:ptCount val="1"/>
                <c:pt idx="0">
                  <c:v>Manipulation Results</c:v>
                </c:pt>
              </c:strCache>
            </c:strRef>
          </c:tx>
          <c:cat>
            <c:strRef>
              <c:f>Sheet1!$A$2:$A$5</c:f>
              <c:strCache>
                <c:ptCount val="4"/>
                <c:pt idx="0">
                  <c:v>Success</c:v>
                </c:pt>
                <c:pt idx="1">
                  <c:v>Collision with Table</c:v>
                </c:pt>
                <c:pt idx="2">
                  <c:v>Missed Pick</c:v>
                </c:pt>
                <c:pt idx="3">
                  <c:v>No Path to Object</c:v>
                </c:pt>
              </c:strCache>
            </c:strRef>
          </c:cat>
          <c:val>
            <c:numRef>
              <c:f>Sheet1!$B$2:$B$5</c:f>
              <c:numCache>
                <c:formatCode>General</c:formatCode>
                <c:ptCount val="4"/>
                <c:pt idx="0">
                  <c:v>15</c:v>
                </c:pt>
                <c:pt idx="1">
                  <c:v>6</c:v>
                </c:pt>
                <c:pt idx="2">
                  <c:v>3</c:v>
                </c:pt>
                <c:pt idx="3">
                  <c:v>1</c:v>
                </c:pt>
              </c:numCache>
            </c:numRef>
          </c:val>
        </c:ser>
        <c:firstSliceAng val="0"/>
      </c:pieChart>
    </c:plotArea>
    <c:legend>
      <c:legendPos val="r"/>
    </c:legend>
    <c:plotVisOnly val="1"/>
    <c:dispBlanksAs val="zero"/>
  </c:chart>
  <c:txPr>
    <a:bodyPr/>
    <a:lstStyle/>
    <a:p>
      <a:pPr>
        <a:defRPr lang="en-US"/>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3.xml><?xml version="1.0" encoding="utf-8"?>
<b:Sources xmlns:b="http://schemas.openxmlformats.org/officeDocument/2006/bibliography" xmlns="http://schemas.openxmlformats.org/officeDocument/2006/bibliography" SelectedStyle="\IEEE2006OfficeOnline.xsl" StyleName="IEEE 2006"/>
</file>

<file path=customXml/item4.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5ACD402-5FE5-480E-9EB4-91C4E7135856}">
  <ds:schemaRefs>
    <ds:schemaRef ds:uri="http://schemas.openxmlformats.org/officeDocument/2006/bibliography"/>
  </ds:schemaRefs>
</ds:datastoreItem>
</file>

<file path=customXml/itemProps2.xml><?xml version="1.0" encoding="utf-8"?>
<ds:datastoreItem xmlns:ds="http://schemas.openxmlformats.org/officeDocument/2006/customXml" ds:itemID="{2E3BAA70-36A4-4A25-B56B-699AB80B14D4}">
  <ds:schemaRefs>
    <ds:schemaRef ds:uri="http://schemas.openxmlformats.org/officeDocument/2006/bibliography"/>
  </ds:schemaRefs>
</ds:datastoreItem>
</file>

<file path=customXml/itemProps3.xml><?xml version="1.0" encoding="utf-8"?>
<ds:datastoreItem xmlns:ds="http://schemas.openxmlformats.org/officeDocument/2006/customXml" ds:itemID="{BDF4BEB5-5AC9-473C-8FE7-271B1B83C17E}">
  <ds:schemaRefs>
    <ds:schemaRef ds:uri="http://schemas.openxmlformats.org/officeDocument/2006/bibliography"/>
  </ds:schemaRefs>
</ds:datastoreItem>
</file>

<file path=customXml/itemProps4.xml><?xml version="1.0" encoding="utf-8"?>
<ds:datastoreItem xmlns:ds="http://schemas.openxmlformats.org/officeDocument/2006/customXml" ds:itemID="{B3156222-97E8-4300-BB2E-4A8D98EB9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5903</TotalTime>
  <Pages>96</Pages>
  <Words>26410</Words>
  <Characters>150540</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A Low-Cost Mobile Manipulator for Industrial and Research Applications</vt:lpstr>
    </vt:vector>
  </TitlesOfParts>
  <Company>Case Western Reserve University</Company>
  <LinksUpToDate>false</LinksUpToDate>
  <CharactersWithSpaces>176597</CharactersWithSpaces>
  <SharedDoc>false</SharedDoc>
  <HLinks>
    <vt:vector size="6" baseType="variant">
      <vt:variant>
        <vt:i4>524406</vt:i4>
      </vt:variant>
      <vt:variant>
        <vt:i4>153</vt:i4>
      </vt:variant>
      <vt:variant>
        <vt:i4>0</vt:i4>
      </vt:variant>
      <vt:variant>
        <vt:i4>5</vt:i4>
      </vt:variant>
      <vt:variant>
        <vt:lpwstr/>
      </vt:variant>
      <vt:variant>
        <vt:lpwstr>__RefHeading__517_82658596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Low-Cost Mobile Manipulator for Industrial and Research Applications</dc:title>
  <dc:subject>Submitted in partial fulfillment of the requirements for the degree of Master of Engineering</dc:subject>
  <dc:creator>Edward Venator</dc:creator>
  <cp:lastModifiedBy>Edward Venator</cp:lastModifiedBy>
  <cp:revision>164</cp:revision>
  <cp:lastPrinted>2013-04-11T17:41:00Z</cp:lastPrinted>
  <dcterms:created xsi:type="dcterms:W3CDTF">2013-03-22T16:07:00Z</dcterms:created>
  <dcterms:modified xsi:type="dcterms:W3CDTF">2013-04-27T03:04:00Z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zotero-version="3.0.14"&gt;&lt;session id="IJVDFRls"/&gt;&lt;style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 name="automaticJournalAbbreviations" value="false"/&gt;&lt;/prefs&gt;&lt;/data&gt;</vt:lpwstr>
  </property>
</Properties>
</file>