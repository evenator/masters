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576" w:type="dxa"/>
        <w:tblInd w:w="108" w:type="dxa"/>
        <w:tblLayout w:type="fixed"/>
        <w:tblLook w:val="0000"/>
      </w:tblPr>
      <w:tblGrid>
        <w:gridCol w:w="9576"/>
      </w:tblGrid>
      <w:tr w:rsidR="00660968" w:rsidRPr="00F66CBB" w:rsidTr="003E6308">
        <w:trPr>
          <w:trHeight w:val="2880"/>
        </w:trPr>
        <w:tc>
          <w:tcPr>
            <w:tcW w:w="9576" w:type="dxa"/>
            <w:shd w:val="clear" w:color="auto" w:fill="FFFFFF"/>
          </w:tcPr>
          <w:p w:rsidR="00660968" w:rsidRPr="00F66CBB" w:rsidRDefault="00660968" w:rsidP="00627192">
            <w:pPr>
              <w:pStyle w:val="NoSpacing"/>
              <w:jc w:val="center"/>
            </w:pPr>
            <w:r w:rsidRPr="00F66CBB">
              <w:t>Department of Electrical Engineering and Computer Science</w:t>
            </w:r>
          </w:p>
          <w:p w:rsidR="00660968" w:rsidRPr="00F66CBB" w:rsidRDefault="00660968" w:rsidP="00627192">
            <w:pPr>
              <w:pStyle w:val="NoSpacing"/>
              <w:jc w:val="center"/>
              <w:rPr>
                <w:sz w:val="80"/>
                <w:szCs w:val="80"/>
              </w:rPr>
            </w:pPr>
            <w:r w:rsidRPr="00F66CBB">
              <w:t>Case Western Reserve University</w:t>
            </w:r>
          </w:p>
        </w:tc>
      </w:tr>
      <w:tr w:rsidR="00660968" w:rsidRPr="00F66CBB" w:rsidTr="003E6308">
        <w:trPr>
          <w:trHeight w:val="1440"/>
        </w:trPr>
        <w:tc>
          <w:tcPr>
            <w:tcW w:w="9576" w:type="dxa"/>
            <w:tcBorders>
              <w:bottom w:val="single" w:sz="4" w:space="0" w:color="808080"/>
            </w:tcBorders>
            <w:shd w:val="clear" w:color="auto" w:fill="FFFFFF"/>
            <w:vAlign w:val="center"/>
          </w:tcPr>
          <w:p w:rsidR="00660968" w:rsidRPr="00F66CBB" w:rsidRDefault="00660968" w:rsidP="00627192">
            <w:pPr>
              <w:pStyle w:val="Title"/>
              <w:rPr>
                <w:sz w:val="44"/>
                <w:szCs w:val="44"/>
              </w:rPr>
            </w:pPr>
            <w:r w:rsidRPr="00F66CBB">
              <w:t>A Low-Cost Mobile Manipulator for Industrial and Research Applications</w:t>
            </w:r>
          </w:p>
        </w:tc>
      </w:tr>
      <w:tr w:rsidR="00660968" w:rsidRPr="00F66CBB" w:rsidTr="003E6308">
        <w:trPr>
          <w:trHeight w:val="720"/>
        </w:trPr>
        <w:tc>
          <w:tcPr>
            <w:tcW w:w="9576" w:type="dxa"/>
            <w:tcBorders>
              <w:top w:val="single" w:sz="4" w:space="0" w:color="808080"/>
            </w:tcBorders>
            <w:shd w:val="clear" w:color="auto" w:fill="FFFFFF"/>
            <w:vAlign w:val="center"/>
          </w:tcPr>
          <w:p w:rsidR="00660968" w:rsidRDefault="00660968" w:rsidP="00627192">
            <w:pPr>
              <w:pStyle w:val="NoSpacing"/>
              <w:jc w:val="center"/>
            </w:pPr>
            <w:r w:rsidRPr="00F66CBB">
              <w:t xml:space="preserve">Submitted in partial fulfillment of the requirements for the degree of Master of </w:t>
            </w:r>
            <w:r w:rsidR="002969ED">
              <w:t>Science</w:t>
            </w:r>
          </w:p>
          <w:p w:rsidR="002969ED" w:rsidRPr="00F66CBB" w:rsidRDefault="002969ED"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r w:rsidRPr="00F66CBB">
              <w:t>Edward Venator</w:t>
            </w:r>
          </w:p>
        </w:tc>
      </w:tr>
      <w:tr w:rsidR="00660968" w:rsidRPr="00F66CBB" w:rsidTr="003E6308">
        <w:trPr>
          <w:trHeight w:val="360"/>
        </w:trPr>
        <w:tc>
          <w:tcPr>
            <w:tcW w:w="9576" w:type="dxa"/>
            <w:shd w:val="clear" w:color="auto" w:fill="FFFFFF"/>
            <w:vAlign w:val="center"/>
          </w:tcPr>
          <w:p w:rsidR="00660968" w:rsidRPr="00F66CBB" w:rsidRDefault="002969ED" w:rsidP="00627192">
            <w:pPr>
              <w:pStyle w:val="NoSpacing"/>
              <w:jc w:val="center"/>
            </w:pPr>
            <w:r>
              <w:t>August 2013</w:t>
            </w:r>
          </w:p>
        </w:tc>
      </w:tr>
      <w:tr w:rsidR="002969ED" w:rsidRPr="00F66CBB" w:rsidTr="003E6308">
        <w:trPr>
          <w:trHeight w:val="360"/>
        </w:trPr>
        <w:tc>
          <w:tcPr>
            <w:tcW w:w="9576" w:type="dxa"/>
            <w:shd w:val="clear" w:color="auto" w:fill="FFFFFF"/>
            <w:vAlign w:val="center"/>
          </w:tcPr>
          <w:p w:rsidR="002969ED" w:rsidRDefault="002969ED" w:rsidP="00627192">
            <w:pPr>
              <w:pStyle w:val="NoSpacing"/>
              <w:jc w:val="center"/>
            </w:pPr>
            <w:r>
              <w:t>Thesis Advisor Dr. Gregory Lee</w:t>
            </w:r>
          </w:p>
        </w:tc>
      </w:tr>
    </w:tbl>
    <w:p w:rsidR="00660968" w:rsidRDefault="00660968" w:rsidP="00CA427F">
      <w:pPr>
        <w:sectPr w:rsidR="00660968" w:rsidSect="00FD0F15">
          <w:headerReference w:type="default" r:id="rId11"/>
          <w:footerReference w:type="default" r:id="rId12"/>
          <w:pgSz w:w="12240" w:h="15840"/>
          <w:pgMar w:top="1440" w:right="1440" w:bottom="1440" w:left="1440" w:header="720" w:footer="720" w:gutter="0"/>
          <w:cols w:space="720"/>
          <w:docGrid w:linePitch="360" w:charSpace="8192"/>
        </w:sectPr>
      </w:pPr>
    </w:p>
    <w:p w:rsidR="002969ED" w:rsidRDefault="002969ED" w:rsidP="00E141B1">
      <w:pPr>
        <w:jc w:val="center"/>
        <w:pPrChange w:id="6" w:author="Edward Venator" w:date="2013-04-11T09:17:00Z">
          <w:pPr/>
        </w:pPrChange>
      </w:pPr>
      <w:r>
        <w:lastRenderedPageBreak/>
        <w:t>CASE WESTERN RESERVE UNIVERSITY</w:t>
      </w:r>
    </w:p>
    <w:p w:rsidR="002969ED" w:rsidRDefault="002969ED" w:rsidP="00E141B1">
      <w:pPr>
        <w:jc w:val="center"/>
        <w:pPrChange w:id="7" w:author="Edward Venator" w:date="2013-04-11T09:17:00Z">
          <w:pPr/>
        </w:pPrChange>
      </w:pPr>
      <w:r>
        <w:t>SCHOOL OF GRADUATE STUDIES</w:t>
      </w:r>
    </w:p>
    <w:p w:rsidR="002969ED" w:rsidRDefault="002969ED" w:rsidP="00CA427F"/>
    <w:p w:rsidR="002969ED" w:rsidRDefault="002969ED" w:rsidP="00CA427F"/>
    <w:p w:rsidR="002969ED" w:rsidRDefault="002969ED" w:rsidP="00627192">
      <w:pPr>
        <w:pStyle w:val="Style1"/>
      </w:pPr>
    </w:p>
    <w:p w:rsidR="002969ED" w:rsidRDefault="002969ED" w:rsidP="00627192">
      <w:pPr>
        <w:pStyle w:val="Style1"/>
      </w:pPr>
      <w:r>
        <w:t>We hereby approve the thesis of</w:t>
      </w:r>
    </w:p>
    <w:p w:rsidR="002969ED" w:rsidRPr="002969ED" w:rsidRDefault="002969ED" w:rsidP="00627192">
      <w:pPr>
        <w:pStyle w:val="Style1"/>
      </w:pPr>
      <w:r w:rsidRPr="002969ED">
        <w:t>Edward Venator</w:t>
      </w:r>
    </w:p>
    <w:p w:rsidR="002969ED" w:rsidRDefault="002969ED" w:rsidP="00627192">
      <w:pPr>
        <w:pStyle w:val="Style1"/>
      </w:pPr>
      <w:r>
        <w:t xml:space="preserve">candidate for the </w:t>
      </w:r>
      <w:r w:rsidRPr="002969ED">
        <w:rPr>
          <w:u w:val="single"/>
        </w:rPr>
        <w:t>Master of Science</w:t>
      </w:r>
      <w:r>
        <w:t xml:space="preserve"> degree *.</w:t>
      </w:r>
    </w:p>
    <w:p w:rsidR="002969ED" w:rsidRDefault="00E24D67" w:rsidP="00627192">
      <w:pPr>
        <w:pStyle w:val="Style1"/>
      </w:pPr>
      <w:r w:rsidRPr="00E24D67">
        <w:t>(signed)</w:t>
      </w:r>
      <w:r>
        <w:tab/>
      </w:r>
      <w:r w:rsidRPr="00627192">
        <w:rPr>
          <w:u w:val="single"/>
        </w:rPr>
        <w:t xml:space="preserve"> Gregory</w:t>
      </w:r>
      <w:r w:rsidR="00627192" w:rsidRPr="00627192">
        <w:rPr>
          <w:u w:val="single"/>
        </w:rPr>
        <w:t xml:space="preserve"> </w:t>
      </w:r>
      <w:r w:rsidRPr="00627192">
        <w:rPr>
          <w:u w:val="single"/>
        </w:rPr>
        <w:t xml:space="preserve">Lee                                                   </w:t>
      </w:r>
      <w:r w:rsidR="00627192" w:rsidRPr="00627192">
        <w:rPr>
          <w:u w:val="single"/>
        </w:rPr>
        <w:t xml:space="preserve">                    </w:t>
      </w:r>
      <w:r w:rsidRPr="00627192">
        <w:rPr>
          <w:u w:val="single"/>
        </w:rPr>
        <w:t xml:space="preserve">            </w:t>
      </w:r>
      <w:r>
        <w:br/>
      </w:r>
      <w:r w:rsidR="002969ED">
        <w:t>(chair of the committee)</w:t>
      </w:r>
    </w:p>
    <w:p w:rsidR="00E24D67" w:rsidRPr="00627192" w:rsidRDefault="00E24D67" w:rsidP="00627192">
      <w:pPr>
        <w:pStyle w:val="Style1"/>
        <w:rPr>
          <w:u w:val="single"/>
        </w:rPr>
      </w:pPr>
      <w:r>
        <w:tab/>
      </w:r>
      <w:r w:rsidRPr="00627192">
        <w:rPr>
          <w:u w:val="single"/>
        </w:rPr>
        <w:t xml:space="preserve"> Murat Cenk Cavusoglu                                                                              </w:t>
      </w:r>
    </w:p>
    <w:p w:rsidR="00E24D67" w:rsidRPr="00627192" w:rsidRDefault="00E24D67" w:rsidP="00627192">
      <w:pPr>
        <w:pStyle w:val="Style1"/>
        <w:rPr>
          <w:u w:val="single"/>
        </w:rPr>
      </w:pPr>
      <w:r>
        <w:tab/>
      </w:r>
      <w:r w:rsidRPr="00627192">
        <w:rPr>
          <w:u w:val="single"/>
        </w:rPr>
        <w:t xml:space="preserve">Roger Quinn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2969ED" w:rsidRDefault="00E24D67" w:rsidP="00CA427F">
      <w:r>
        <w:t>(date)</w:t>
      </w:r>
      <w:r>
        <w:tab/>
      </w:r>
      <w:r w:rsidR="002969ED">
        <w:t>_______________________</w:t>
      </w:r>
    </w:p>
    <w:p w:rsidR="002969ED" w:rsidRDefault="002969ED" w:rsidP="00CA427F"/>
    <w:p w:rsidR="002969ED" w:rsidRDefault="002969ED" w:rsidP="00CA427F">
      <w:r>
        <w:t>*We also certify that written approval has been obtained for any proprietary material contained therein.</w:t>
      </w:r>
    </w:p>
    <w:p w:rsidR="00845427" w:rsidRDefault="002969ED" w:rsidP="00CA427F">
      <w:r>
        <w:lastRenderedPageBreak/>
        <w:br w:type="page"/>
      </w:r>
    </w:p>
    <w:p w:rsidR="00E141B1" w:rsidRDefault="00845427">
      <w:pPr>
        <w:pStyle w:val="Heading1NoNumber"/>
        <w:rPr>
          <w:ins w:id="8" w:author="Ed" w:date="2013-04-03T15:32:00Z"/>
        </w:rPr>
        <w:pPrChange w:id="9" w:author="Ed" w:date="2013-04-03T15:32:00Z">
          <w:pPr>
            <w:pStyle w:val="TOC1"/>
            <w:tabs>
              <w:tab w:val="left" w:pos="440"/>
            </w:tabs>
          </w:pPr>
        </w:pPrChange>
      </w:pPr>
      <w:r>
        <w:lastRenderedPageBreak/>
        <w:t>Contents</w:t>
      </w:r>
    </w:p>
    <w:p w:rsidR="00E141B1" w:rsidRDefault="006B701A">
      <w:pPr>
        <w:pStyle w:val="TOC1"/>
        <w:rPr>
          <w:ins w:id="10" w:author="Edward Venator" w:date="2013-04-11T09:17:00Z"/>
          <w:rFonts w:asciiTheme="minorHAnsi" w:eastAsiaTheme="minorEastAsia" w:hAnsiTheme="minorHAnsi" w:cstheme="minorBidi"/>
          <w:noProof/>
          <w:sz w:val="22"/>
          <w:lang w:bidi="ar-SA"/>
        </w:rPr>
      </w:pPr>
      <w:r w:rsidRPr="006B701A">
        <w:fldChar w:fldCharType="begin"/>
      </w:r>
      <w:r w:rsidR="00864D17">
        <w:instrText xml:space="preserve"> TOC \o </w:instrText>
      </w:r>
      <w:r w:rsidRPr="006B701A">
        <w:fldChar w:fldCharType="separate"/>
      </w:r>
      <w:ins w:id="11" w:author="Edward Venator" w:date="2013-04-11T09:17:00Z">
        <w:r w:rsidR="00E141B1">
          <w:rPr>
            <w:noProof/>
          </w:rPr>
          <w:t>1. Introduction</w:t>
        </w:r>
        <w:r w:rsidR="00E141B1">
          <w:rPr>
            <w:noProof/>
          </w:rPr>
          <w:tab/>
        </w:r>
        <w:r w:rsidR="00E141B1">
          <w:rPr>
            <w:noProof/>
          </w:rPr>
          <w:fldChar w:fldCharType="begin"/>
        </w:r>
        <w:r w:rsidR="00E141B1">
          <w:rPr>
            <w:noProof/>
          </w:rPr>
          <w:instrText xml:space="preserve"> PAGEREF _Toc353435259 \h </w:instrText>
        </w:r>
        <w:r w:rsidR="00E141B1">
          <w:rPr>
            <w:noProof/>
          </w:rPr>
        </w:r>
      </w:ins>
      <w:r w:rsidR="00E141B1">
        <w:rPr>
          <w:noProof/>
        </w:rPr>
        <w:fldChar w:fldCharType="separate"/>
      </w:r>
      <w:ins w:id="12" w:author="Edward Venator" w:date="2013-04-11T09:17:00Z">
        <w:r w:rsidR="00E141B1">
          <w:rPr>
            <w:noProof/>
          </w:rPr>
          <w:t>1</w:t>
        </w:r>
        <w:r w:rsidR="00E141B1">
          <w:rPr>
            <w:noProof/>
          </w:rPr>
          <w:fldChar w:fldCharType="end"/>
        </w:r>
      </w:ins>
    </w:p>
    <w:p w:rsidR="00E141B1" w:rsidRDefault="00E141B1">
      <w:pPr>
        <w:pStyle w:val="TOC1"/>
        <w:rPr>
          <w:ins w:id="13" w:author="Edward Venator" w:date="2013-04-11T09:17:00Z"/>
          <w:rFonts w:asciiTheme="minorHAnsi" w:eastAsiaTheme="minorEastAsia" w:hAnsiTheme="minorHAnsi" w:cstheme="minorBidi"/>
          <w:noProof/>
          <w:sz w:val="22"/>
          <w:lang w:bidi="ar-SA"/>
        </w:rPr>
      </w:pPr>
      <w:ins w:id="14" w:author="Edward Venator" w:date="2013-04-11T09:17:00Z">
        <w:r>
          <w:rPr>
            <w:noProof/>
          </w:rPr>
          <w:t>2. Industrial Mobile Manipulation</w:t>
        </w:r>
        <w:r>
          <w:rPr>
            <w:noProof/>
          </w:rPr>
          <w:tab/>
        </w:r>
        <w:r>
          <w:rPr>
            <w:noProof/>
          </w:rPr>
          <w:fldChar w:fldCharType="begin"/>
        </w:r>
        <w:r>
          <w:rPr>
            <w:noProof/>
          </w:rPr>
          <w:instrText xml:space="preserve"> PAGEREF _Toc353435260 \h </w:instrText>
        </w:r>
        <w:r>
          <w:rPr>
            <w:noProof/>
          </w:rPr>
        </w:r>
      </w:ins>
      <w:r>
        <w:rPr>
          <w:noProof/>
        </w:rPr>
        <w:fldChar w:fldCharType="separate"/>
      </w:r>
      <w:ins w:id="15" w:author="Edward Venator" w:date="2013-04-11T09:17:00Z">
        <w:r>
          <w:rPr>
            <w:noProof/>
          </w:rPr>
          <w:t>3</w:t>
        </w:r>
        <w:r>
          <w:rPr>
            <w:noProof/>
          </w:rPr>
          <w:fldChar w:fldCharType="end"/>
        </w:r>
      </w:ins>
    </w:p>
    <w:p w:rsidR="00E141B1" w:rsidRDefault="00E141B1">
      <w:pPr>
        <w:pStyle w:val="TOC1"/>
        <w:rPr>
          <w:ins w:id="16" w:author="Edward Venator" w:date="2013-04-11T09:17:00Z"/>
          <w:rFonts w:asciiTheme="minorHAnsi" w:eastAsiaTheme="minorEastAsia" w:hAnsiTheme="minorHAnsi" w:cstheme="minorBidi"/>
          <w:noProof/>
          <w:sz w:val="22"/>
          <w:lang w:bidi="ar-SA"/>
        </w:rPr>
      </w:pPr>
      <w:ins w:id="17" w:author="Edward Venator" w:date="2013-04-11T09:17:00Z">
        <w:r>
          <w:rPr>
            <w:noProof/>
          </w:rPr>
          <w:t>3. ABBY - System Design</w:t>
        </w:r>
        <w:r>
          <w:rPr>
            <w:noProof/>
          </w:rPr>
          <w:tab/>
        </w:r>
        <w:r>
          <w:rPr>
            <w:noProof/>
          </w:rPr>
          <w:fldChar w:fldCharType="begin"/>
        </w:r>
        <w:r>
          <w:rPr>
            <w:noProof/>
          </w:rPr>
          <w:instrText xml:space="preserve"> PAGEREF _Toc353435261 \h </w:instrText>
        </w:r>
        <w:r>
          <w:rPr>
            <w:noProof/>
          </w:rPr>
        </w:r>
      </w:ins>
      <w:r>
        <w:rPr>
          <w:noProof/>
        </w:rPr>
        <w:fldChar w:fldCharType="separate"/>
      </w:r>
      <w:ins w:id="18" w:author="Edward Venator" w:date="2013-04-11T09:17:00Z">
        <w:r>
          <w:rPr>
            <w:noProof/>
          </w:rPr>
          <w:t>6</w:t>
        </w:r>
        <w:r>
          <w:rPr>
            <w:noProof/>
          </w:rPr>
          <w:fldChar w:fldCharType="end"/>
        </w:r>
      </w:ins>
    </w:p>
    <w:p w:rsidR="00E141B1" w:rsidRDefault="00E141B1">
      <w:pPr>
        <w:pStyle w:val="TOC2"/>
        <w:rPr>
          <w:ins w:id="19" w:author="Edward Venator" w:date="2013-04-11T09:17:00Z"/>
          <w:rFonts w:asciiTheme="minorHAnsi" w:eastAsiaTheme="minorEastAsia" w:hAnsiTheme="minorHAnsi" w:cstheme="minorBidi"/>
          <w:noProof/>
          <w:sz w:val="22"/>
          <w:lang w:bidi="ar-SA"/>
        </w:rPr>
      </w:pPr>
      <w:ins w:id="20" w:author="Edward Venator" w:date="2013-04-11T09:17:00Z">
        <w:r>
          <w:rPr>
            <w:noProof/>
          </w:rPr>
          <w:t>3.1 Invacare Ranger Wheelchair Base</w:t>
        </w:r>
        <w:r>
          <w:rPr>
            <w:noProof/>
          </w:rPr>
          <w:tab/>
        </w:r>
        <w:r>
          <w:rPr>
            <w:noProof/>
          </w:rPr>
          <w:fldChar w:fldCharType="begin"/>
        </w:r>
        <w:r>
          <w:rPr>
            <w:noProof/>
          </w:rPr>
          <w:instrText xml:space="preserve"> PAGEREF _Toc353435262 \h </w:instrText>
        </w:r>
        <w:r>
          <w:rPr>
            <w:noProof/>
          </w:rPr>
        </w:r>
      </w:ins>
      <w:r>
        <w:rPr>
          <w:noProof/>
        </w:rPr>
        <w:fldChar w:fldCharType="separate"/>
      </w:r>
      <w:ins w:id="21" w:author="Edward Venator" w:date="2013-04-11T09:17:00Z">
        <w:r>
          <w:rPr>
            <w:noProof/>
          </w:rPr>
          <w:t>6</w:t>
        </w:r>
        <w:r>
          <w:rPr>
            <w:noProof/>
          </w:rPr>
          <w:fldChar w:fldCharType="end"/>
        </w:r>
      </w:ins>
    </w:p>
    <w:p w:rsidR="00E141B1" w:rsidRDefault="00E141B1">
      <w:pPr>
        <w:pStyle w:val="TOC2"/>
        <w:rPr>
          <w:ins w:id="22" w:author="Edward Venator" w:date="2013-04-11T09:17:00Z"/>
          <w:rFonts w:asciiTheme="minorHAnsi" w:eastAsiaTheme="minorEastAsia" w:hAnsiTheme="minorHAnsi" w:cstheme="minorBidi"/>
          <w:noProof/>
          <w:sz w:val="22"/>
          <w:lang w:bidi="ar-SA"/>
        </w:rPr>
      </w:pPr>
      <w:ins w:id="23" w:author="Edward Venator" w:date="2013-04-11T09:17:00Z">
        <w:r>
          <w:rPr>
            <w:noProof/>
          </w:rPr>
          <w:t>3.2 ABB IRB-120 Robotic Arm</w:t>
        </w:r>
        <w:r>
          <w:rPr>
            <w:noProof/>
          </w:rPr>
          <w:tab/>
        </w:r>
        <w:r>
          <w:rPr>
            <w:noProof/>
          </w:rPr>
          <w:fldChar w:fldCharType="begin"/>
        </w:r>
        <w:r>
          <w:rPr>
            <w:noProof/>
          </w:rPr>
          <w:instrText xml:space="preserve"> PAGEREF _Toc353435263 \h </w:instrText>
        </w:r>
        <w:r>
          <w:rPr>
            <w:noProof/>
          </w:rPr>
        </w:r>
      </w:ins>
      <w:r>
        <w:rPr>
          <w:noProof/>
        </w:rPr>
        <w:fldChar w:fldCharType="separate"/>
      </w:r>
      <w:ins w:id="24" w:author="Edward Venator" w:date="2013-04-11T09:17:00Z">
        <w:r>
          <w:rPr>
            <w:noProof/>
          </w:rPr>
          <w:t>7</w:t>
        </w:r>
        <w:r>
          <w:rPr>
            <w:noProof/>
          </w:rPr>
          <w:fldChar w:fldCharType="end"/>
        </w:r>
      </w:ins>
    </w:p>
    <w:p w:rsidR="00E141B1" w:rsidRDefault="00E141B1">
      <w:pPr>
        <w:pStyle w:val="TOC2"/>
        <w:rPr>
          <w:ins w:id="25" w:author="Edward Venator" w:date="2013-04-11T09:17:00Z"/>
          <w:rFonts w:asciiTheme="minorHAnsi" w:eastAsiaTheme="minorEastAsia" w:hAnsiTheme="minorHAnsi" w:cstheme="minorBidi"/>
          <w:noProof/>
          <w:sz w:val="22"/>
          <w:lang w:bidi="ar-SA"/>
        </w:rPr>
      </w:pPr>
      <w:ins w:id="26" w:author="Edward Venator" w:date="2013-04-11T09:17:00Z">
        <w:r>
          <w:rPr>
            <w:noProof/>
          </w:rPr>
          <w:t>3.3 End Effector</w:t>
        </w:r>
        <w:r>
          <w:rPr>
            <w:noProof/>
          </w:rPr>
          <w:tab/>
        </w:r>
        <w:r>
          <w:rPr>
            <w:noProof/>
          </w:rPr>
          <w:fldChar w:fldCharType="begin"/>
        </w:r>
        <w:r>
          <w:rPr>
            <w:noProof/>
          </w:rPr>
          <w:instrText xml:space="preserve"> PAGEREF _Toc353435264 \h </w:instrText>
        </w:r>
        <w:r>
          <w:rPr>
            <w:noProof/>
          </w:rPr>
        </w:r>
      </w:ins>
      <w:r>
        <w:rPr>
          <w:noProof/>
        </w:rPr>
        <w:fldChar w:fldCharType="separate"/>
      </w:r>
      <w:ins w:id="27" w:author="Edward Venator" w:date="2013-04-11T09:17:00Z">
        <w:r>
          <w:rPr>
            <w:noProof/>
          </w:rPr>
          <w:t>8</w:t>
        </w:r>
        <w:r>
          <w:rPr>
            <w:noProof/>
          </w:rPr>
          <w:fldChar w:fldCharType="end"/>
        </w:r>
      </w:ins>
    </w:p>
    <w:p w:rsidR="00E141B1" w:rsidRDefault="00E141B1">
      <w:pPr>
        <w:pStyle w:val="TOC2"/>
        <w:rPr>
          <w:ins w:id="28" w:author="Edward Venator" w:date="2013-04-11T09:17:00Z"/>
          <w:rFonts w:asciiTheme="minorHAnsi" w:eastAsiaTheme="minorEastAsia" w:hAnsiTheme="minorHAnsi" w:cstheme="minorBidi"/>
          <w:noProof/>
          <w:sz w:val="22"/>
          <w:lang w:bidi="ar-SA"/>
        </w:rPr>
      </w:pPr>
      <w:ins w:id="29" w:author="Edward Venator" w:date="2013-04-11T09:17:00Z">
        <w:r>
          <w:rPr>
            <w:noProof/>
          </w:rPr>
          <w:t>3.4 Custom Frame Design</w:t>
        </w:r>
        <w:r>
          <w:rPr>
            <w:noProof/>
          </w:rPr>
          <w:tab/>
        </w:r>
        <w:r>
          <w:rPr>
            <w:noProof/>
          </w:rPr>
          <w:fldChar w:fldCharType="begin"/>
        </w:r>
        <w:r>
          <w:rPr>
            <w:noProof/>
          </w:rPr>
          <w:instrText xml:space="preserve"> PAGEREF _Toc353435265 \h </w:instrText>
        </w:r>
        <w:r>
          <w:rPr>
            <w:noProof/>
          </w:rPr>
        </w:r>
      </w:ins>
      <w:r>
        <w:rPr>
          <w:noProof/>
        </w:rPr>
        <w:fldChar w:fldCharType="separate"/>
      </w:r>
      <w:ins w:id="30" w:author="Edward Venator" w:date="2013-04-11T09:17:00Z">
        <w:r>
          <w:rPr>
            <w:noProof/>
          </w:rPr>
          <w:t>10</w:t>
        </w:r>
        <w:r>
          <w:rPr>
            <w:noProof/>
          </w:rPr>
          <w:fldChar w:fldCharType="end"/>
        </w:r>
      </w:ins>
    </w:p>
    <w:p w:rsidR="00E141B1" w:rsidRDefault="00E141B1">
      <w:pPr>
        <w:pStyle w:val="TOC2"/>
        <w:rPr>
          <w:ins w:id="31" w:author="Edward Venator" w:date="2013-04-11T09:17:00Z"/>
          <w:rFonts w:asciiTheme="minorHAnsi" w:eastAsiaTheme="minorEastAsia" w:hAnsiTheme="minorHAnsi" w:cstheme="minorBidi"/>
          <w:noProof/>
          <w:sz w:val="22"/>
          <w:lang w:bidi="ar-SA"/>
        </w:rPr>
      </w:pPr>
      <w:ins w:id="32" w:author="Edward Venator" w:date="2013-04-11T09:17:00Z">
        <w:r>
          <w:rPr>
            <w:noProof/>
          </w:rPr>
          <w:t>3.5 Power</w:t>
        </w:r>
        <w:r>
          <w:rPr>
            <w:noProof/>
          </w:rPr>
          <w:tab/>
        </w:r>
        <w:r>
          <w:rPr>
            <w:noProof/>
          </w:rPr>
          <w:fldChar w:fldCharType="begin"/>
        </w:r>
        <w:r>
          <w:rPr>
            <w:noProof/>
          </w:rPr>
          <w:instrText xml:space="preserve"> PAGEREF _Toc353435266 \h </w:instrText>
        </w:r>
        <w:r>
          <w:rPr>
            <w:noProof/>
          </w:rPr>
        </w:r>
      </w:ins>
      <w:r>
        <w:rPr>
          <w:noProof/>
        </w:rPr>
        <w:fldChar w:fldCharType="separate"/>
      </w:r>
      <w:ins w:id="33" w:author="Edward Venator" w:date="2013-04-11T09:17:00Z">
        <w:r>
          <w:rPr>
            <w:noProof/>
          </w:rPr>
          <w:t>13</w:t>
        </w:r>
        <w:r>
          <w:rPr>
            <w:noProof/>
          </w:rPr>
          <w:fldChar w:fldCharType="end"/>
        </w:r>
      </w:ins>
    </w:p>
    <w:p w:rsidR="00E141B1" w:rsidRDefault="00E141B1">
      <w:pPr>
        <w:pStyle w:val="TOC2"/>
        <w:rPr>
          <w:ins w:id="34" w:author="Edward Venator" w:date="2013-04-11T09:17:00Z"/>
          <w:rFonts w:asciiTheme="minorHAnsi" w:eastAsiaTheme="minorEastAsia" w:hAnsiTheme="minorHAnsi" w:cstheme="minorBidi"/>
          <w:noProof/>
          <w:sz w:val="22"/>
          <w:lang w:bidi="ar-SA"/>
        </w:rPr>
      </w:pPr>
      <w:ins w:id="35" w:author="Edward Venator" w:date="2013-04-11T09:17:00Z">
        <w:r>
          <w:rPr>
            <w:noProof/>
          </w:rPr>
          <w:t>3.6 Sensors</w:t>
        </w:r>
        <w:r>
          <w:rPr>
            <w:noProof/>
          </w:rPr>
          <w:tab/>
        </w:r>
        <w:r>
          <w:rPr>
            <w:noProof/>
          </w:rPr>
          <w:fldChar w:fldCharType="begin"/>
        </w:r>
        <w:r>
          <w:rPr>
            <w:noProof/>
          </w:rPr>
          <w:instrText xml:space="preserve"> PAGEREF _Toc353435267 \h </w:instrText>
        </w:r>
        <w:r>
          <w:rPr>
            <w:noProof/>
          </w:rPr>
        </w:r>
      </w:ins>
      <w:r>
        <w:rPr>
          <w:noProof/>
        </w:rPr>
        <w:fldChar w:fldCharType="separate"/>
      </w:r>
      <w:ins w:id="36" w:author="Edward Venator" w:date="2013-04-11T09:17:00Z">
        <w:r>
          <w:rPr>
            <w:noProof/>
          </w:rPr>
          <w:t>16</w:t>
        </w:r>
        <w:r>
          <w:rPr>
            <w:noProof/>
          </w:rPr>
          <w:fldChar w:fldCharType="end"/>
        </w:r>
      </w:ins>
    </w:p>
    <w:p w:rsidR="00E141B1" w:rsidRDefault="00E141B1">
      <w:pPr>
        <w:pStyle w:val="TOC2"/>
        <w:rPr>
          <w:ins w:id="37" w:author="Edward Venator" w:date="2013-04-11T09:17:00Z"/>
          <w:rFonts w:asciiTheme="minorHAnsi" w:eastAsiaTheme="minorEastAsia" w:hAnsiTheme="minorHAnsi" w:cstheme="minorBidi"/>
          <w:noProof/>
          <w:sz w:val="22"/>
          <w:lang w:bidi="ar-SA"/>
        </w:rPr>
      </w:pPr>
      <w:ins w:id="38" w:author="Edward Venator" w:date="2013-04-11T09:17:00Z">
        <w:r>
          <w:rPr>
            <w:noProof/>
          </w:rPr>
          <w:t>3.7 Computing Hardware</w:t>
        </w:r>
        <w:r>
          <w:rPr>
            <w:noProof/>
          </w:rPr>
          <w:tab/>
        </w:r>
        <w:r>
          <w:rPr>
            <w:noProof/>
          </w:rPr>
          <w:fldChar w:fldCharType="begin"/>
        </w:r>
        <w:r>
          <w:rPr>
            <w:noProof/>
          </w:rPr>
          <w:instrText xml:space="preserve"> PAGEREF _Toc353435268 \h </w:instrText>
        </w:r>
        <w:r>
          <w:rPr>
            <w:noProof/>
          </w:rPr>
        </w:r>
      </w:ins>
      <w:r>
        <w:rPr>
          <w:noProof/>
        </w:rPr>
        <w:fldChar w:fldCharType="separate"/>
      </w:r>
      <w:ins w:id="39" w:author="Edward Venator" w:date="2013-04-11T09:17:00Z">
        <w:r>
          <w:rPr>
            <w:noProof/>
          </w:rPr>
          <w:t>18</w:t>
        </w:r>
        <w:r>
          <w:rPr>
            <w:noProof/>
          </w:rPr>
          <w:fldChar w:fldCharType="end"/>
        </w:r>
      </w:ins>
    </w:p>
    <w:p w:rsidR="00E141B1" w:rsidRDefault="00E141B1">
      <w:pPr>
        <w:pStyle w:val="TOC3"/>
        <w:rPr>
          <w:ins w:id="40" w:author="Edward Venator" w:date="2013-04-11T09:17:00Z"/>
          <w:rFonts w:asciiTheme="minorHAnsi" w:eastAsiaTheme="minorEastAsia" w:hAnsiTheme="minorHAnsi" w:cstheme="minorBidi"/>
          <w:noProof/>
          <w:sz w:val="22"/>
          <w:lang w:bidi="ar-SA"/>
        </w:rPr>
      </w:pPr>
      <w:ins w:id="41" w:author="Edward Venator" w:date="2013-04-11T09:17:00Z">
        <w:r>
          <w:rPr>
            <w:noProof/>
          </w:rPr>
          <w:t>PC</w:t>
        </w:r>
        <w:r>
          <w:rPr>
            <w:noProof/>
          </w:rPr>
          <w:tab/>
        </w:r>
        <w:r>
          <w:rPr>
            <w:noProof/>
          </w:rPr>
          <w:fldChar w:fldCharType="begin"/>
        </w:r>
        <w:r>
          <w:rPr>
            <w:noProof/>
          </w:rPr>
          <w:instrText xml:space="preserve"> PAGEREF _Toc353435269 \h </w:instrText>
        </w:r>
        <w:r>
          <w:rPr>
            <w:noProof/>
          </w:rPr>
        </w:r>
      </w:ins>
      <w:r>
        <w:rPr>
          <w:noProof/>
        </w:rPr>
        <w:fldChar w:fldCharType="separate"/>
      </w:r>
      <w:ins w:id="42" w:author="Edward Venator" w:date="2013-04-11T09:17:00Z">
        <w:r>
          <w:rPr>
            <w:noProof/>
          </w:rPr>
          <w:t>19</w:t>
        </w:r>
        <w:r>
          <w:rPr>
            <w:noProof/>
          </w:rPr>
          <w:fldChar w:fldCharType="end"/>
        </w:r>
      </w:ins>
    </w:p>
    <w:p w:rsidR="00E141B1" w:rsidRDefault="00E141B1">
      <w:pPr>
        <w:pStyle w:val="TOC3"/>
        <w:rPr>
          <w:ins w:id="43" w:author="Edward Venator" w:date="2013-04-11T09:17:00Z"/>
          <w:rFonts w:asciiTheme="minorHAnsi" w:eastAsiaTheme="minorEastAsia" w:hAnsiTheme="minorHAnsi" w:cstheme="minorBidi"/>
          <w:noProof/>
          <w:sz w:val="22"/>
          <w:lang w:bidi="ar-SA"/>
        </w:rPr>
      </w:pPr>
      <w:ins w:id="44" w:author="Edward Venator" w:date="2013-04-11T09:17:00Z">
        <w:r>
          <w:rPr>
            <w:noProof/>
          </w:rPr>
          <w:t>National Instruments cRIO</w:t>
        </w:r>
        <w:r>
          <w:rPr>
            <w:noProof/>
          </w:rPr>
          <w:tab/>
        </w:r>
        <w:r>
          <w:rPr>
            <w:noProof/>
          </w:rPr>
          <w:fldChar w:fldCharType="begin"/>
        </w:r>
        <w:r>
          <w:rPr>
            <w:noProof/>
          </w:rPr>
          <w:instrText xml:space="preserve"> PAGEREF _Toc353435270 \h </w:instrText>
        </w:r>
        <w:r>
          <w:rPr>
            <w:noProof/>
          </w:rPr>
        </w:r>
      </w:ins>
      <w:r>
        <w:rPr>
          <w:noProof/>
        </w:rPr>
        <w:fldChar w:fldCharType="separate"/>
      </w:r>
      <w:ins w:id="45" w:author="Edward Venator" w:date="2013-04-11T09:17:00Z">
        <w:r>
          <w:rPr>
            <w:noProof/>
          </w:rPr>
          <w:t>20</w:t>
        </w:r>
        <w:r>
          <w:rPr>
            <w:noProof/>
          </w:rPr>
          <w:fldChar w:fldCharType="end"/>
        </w:r>
      </w:ins>
    </w:p>
    <w:p w:rsidR="00E141B1" w:rsidRDefault="00E141B1">
      <w:pPr>
        <w:pStyle w:val="TOC3"/>
        <w:rPr>
          <w:ins w:id="46" w:author="Edward Venator" w:date="2013-04-11T09:17:00Z"/>
          <w:rFonts w:asciiTheme="minorHAnsi" w:eastAsiaTheme="minorEastAsia" w:hAnsiTheme="minorHAnsi" w:cstheme="minorBidi"/>
          <w:noProof/>
          <w:sz w:val="22"/>
          <w:lang w:bidi="ar-SA"/>
        </w:rPr>
      </w:pPr>
      <w:ins w:id="47" w:author="Edward Venator" w:date="2013-04-11T09:17:00Z">
        <w:r>
          <w:rPr>
            <w:noProof/>
          </w:rPr>
          <w:t>ABB IRC5</w:t>
        </w:r>
        <w:r>
          <w:rPr>
            <w:noProof/>
          </w:rPr>
          <w:tab/>
        </w:r>
        <w:r>
          <w:rPr>
            <w:noProof/>
          </w:rPr>
          <w:fldChar w:fldCharType="begin"/>
        </w:r>
        <w:r>
          <w:rPr>
            <w:noProof/>
          </w:rPr>
          <w:instrText xml:space="preserve"> PAGEREF _Toc353435271 \h </w:instrText>
        </w:r>
        <w:r>
          <w:rPr>
            <w:noProof/>
          </w:rPr>
        </w:r>
      </w:ins>
      <w:r>
        <w:rPr>
          <w:noProof/>
        </w:rPr>
        <w:fldChar w:fldCharType="separate"/>
      </w:r>
      <w:ins w:id="48" w:author="Edward Venator" w:date="2013-04-11T09:17:00Z">
        <w:r>
          <w:rPr>
            <w:noProof/>
          </w:rPr>
          <w:t>21</w:t>
        </w:r>
        <w:r>
          <w:rPr>
            <w:noProof/>
          </w:rPr>
          <w:fldChar w:fldCharType="end"/>
        </w:r>
      </w:ins>
    </w:p>
    <w:p w:rsidR="00E141B1" w:rsidRDefault="00E141B1">
      <w:pPr>
        <w:pStyle w:val="TOC2"/>
        <w:rPr>
          <w:ins w:id="49" w:author="Edward Venator" w:date="2013-04-11T09:17:00Z"/>
          <w:rFonts w:asciiTheme="minorHAnsi" w:eastAsiaTheme="minorEastAsia" w:hAnsiTheme="minorHAnsi" w:cstheme="minorBidi"/>
          <w:noProof/>
          <w:sz w:val="22"/>
          <w:lang w:bidi="ar-SA"/>
        </w:rPr>
      </w:pPr>
      <w:ins w:id="50" w:author="Edward Venator" w:date="2013-04-11T09:17:00Z">
        <w:r>
          <w:rPr>
            <w:noProof/>
          </w:rPr>
          <w:t>3.8 Robot Operating System</w:t>
        </w:r>
        <w:r>
          <w:rPr>
            <w:noProof/>
          </w:rPr>
          <w:tab/>
        </w:r>
        <w:r>
          <w:rPr>
            <w:noProof/>
          </w:rPr>
          <w:fldChar w:fldCharType="begin"/>
        </w:r>
        <w:r>
          <w:rPr>
            <w:noProof/>
          </w:rPr>
          <w:instrText xml:space="preserve"> PAGEREF _Toc353435273 \h </w:instrText>
        </w:r>
        <w:r>
          <w:rPr>
            <w:noProof/>
          </w:rPr>
        </w:r>
      </w:ins>
      <w:r>
        <w:rPr>
          <w:noProof/>
        </w:rPr>
        <w:fldChar w:fldCharType="separate"/>
      </w:r>
      <w:ins w:id="51" w:author="Edward Venator" w:date="2013-04-11T09:17:00Z">
        <w:r>
          <w:rPr>
            <w:noProof/>
          </w:rPr>
          <w:t>22</w:t>
        </w:r>
        <w:r>
          <w:rPr>
            <w:noProof/>
          </w:rPr>
          <w:fldChar w:fldCharType="end"/>
        </w:r>
      </w:ins>
    </w:p>
    <w:p w:rsidR="00E141B1" w:rsidRDefault="00E141B1">
      <w:pPr>
        <w:pStyle w:val="TOC3"/>
        <w:rPr>
          <w:ins w:id="52" w:author="Edward Venator" w:date="2013-04-11T09:17:00Z"/>
          <w:rFonts w:asciiTheme="minorHAnsi" w:eastAsiaTheme="minorEastAsia" w:hAnsiTheme="minorHAnsi" w:cstheme="minorBidi"/>
          <w:noProof/>
          <w:sz w:val="22"/>
          <w:lang w:bidi="ar-SA"/>
        </w:rPr>
      </w:pPr>
      <w:ins w:id="53" w:author="Edward Venator" w:date="2013-04-11T09:17:00Z">
        <w:r>
          <w:rPr>
            <w:noProof/>
          </w:rPr>
          <w:t>The Robot Model</w:t>
        </w:r>
        <w:r>
          <w:rPr>
            <w:noProof/>
          </w:rPr>
          <w:tab/>
        </w:r>
        <w:r>
          <w:rPr>
            <w:noProof/>
          </w:rPr>
          <w:fldChar w:fldCharType="begin"/>
        </w:r>
        <w:r>
          <w:rPr>
            <w:noProof/>
          </w:rPr>
          <w:instrText xml:space="preserve"> PAGEREF _Toc353435274 \h </w:instrText>
        </w:r>
        <w:r>
          <w:rPr>
            <w:noProof/>
          </w:rPr>
        </w:r>
      </w:ins>
      <w:r>
        <w:rPr>
          <w:noProof/>
        </w:rPr>
        <w:fldChar w:fldCharType="separate"/>
      </w:r>
      <w:ins w:id="54" w:author="Edward Venator" w:date="2013-04-11T09:17:00Z">
        <w:r>
          <w:rPr>
            <w:noProof/>
          </w:rPr>
          <w:t>23</w:t>
        </w:r>
        <w:r>
          <w:rPr>
            <w:noProof/>
          </w:rPr>
          <w:fldChar w:fldCharType="end"/>
        </w:r>
      </w:ins>
    </w:p>
    <w:p w:rsidR="00E141B1" w:rsidRDefault="00E141B1">
      <w:pPr>
        <w:pStyle w:val="TOC2"/>
        <w:rPr>
          <w:ins w:id="55" w:author="Edward Venator" w:date="2013-04-11T09:17:00Z"/>
          <w:rFonts w:asciiTheme="minorHAnsi" w:eastAsiaTheme="minorEastAsia" w:hAnsiTheme="minorHAnsi" w:cstheme="minorBidi"/>
          <w:noProof/>
          <w:sz w:val="22"/>
          <w:lang w:bidi="ar-SA"/>
        </w:rPr>
      </w:pPr>
      <w:ins w:id="56" w:author="Edward Venator" w:date="2013-04-11T09:17:00Z">
        <w:r>
          <w:rPr>
            <w:noProof/>
          </w:rPr>
          <w:t>3.9 Hardware Drivers</w:t>
        </w:r>
        <w:r>
          <w:rPr>
            <w:noProof/>
          </w:rPr>
          <w:tab/>
        </w:r>
        <w:r>
          <w:rPr>
            <w:noProof/>
          </w:rPr>
          <w:fldChar w:fldCharType="begin"/>
        </w:r>
        <w:r>
          <w:rPr>
            <w:noProof/>
          </w:rPr>
          <w:instrText xml:space="preserve"> PAGEREF _Toc353435275 \h </w:instrText>
        </w:r>
        <w:r>
          <w:rPr>
            <w:noProof/>
          </w:rPr>
        </w:r>
      </w:ins>
      <w:r>
        <w:rPr>
          <w:noProof/>
        </w:rPr>
        <w:fldChar w:fldCharType="separate"/>
      </w:r>
      <w:ins w:id="57" w:author="Edward Venator" w:date="2013-04-11T09:17:00Z">
        <w:r>
          <w:rPr>
            <w:noProof/>
          </w:rPr>
          <w:t>26</w:t>
        </w:r>
        <w:r>
          <w:rPr>
            <w:noProof/>
          </w:rPr>
          <w:fldChar w:fldCharType="end"/>
        </w:r>
      </w:ins>
    </w:p>
    <w:p w:rsidR="00E141B1" w:rsidRDefault="00E141B1">
      <w:pPr>
        <w:pStyle w:val="TOC1"/>
        <w:rPr>
          <w:ins w:id="58" w:author="Edward Venator" w:date="2013-04-11T09:17:00Z"/>
          <w:rFonts w:asciiTheme="minorHAnsi" w:eastAsiaTheme="minorEastAsia" w:hAnsiTheme="minorHAnsi" w:cstheme="minorBidi"/>
          <w:noProof/>
          <w:sz w:val="22"/>
          <w:lang w:bidi="ar-SA"/>
        </w:rPr>
      </w:pPr>
      <w:ins w:id="59" w:author="Edward Venator" w:date="2013-04-11T09:17:00Z">
        <w:r>
          <w:rPr>
            <w:noProof/>
          </w:rPr>
          <w:t>4. Experimental Software</w:t>
        </w:r>
        <w:r>
          <w:rPr>
            <w:noProof/>
          </w:rPr>
          <w:tab/>
        </w:r>
        <w:r>
          <w:rPr>
            <w:noProof/>
          </w:rPr>
          <w:fldChar w:fldCharType="begin"/>
        </w:r>
        <w:r>
          <w:rPr>
            <w:noProof/>
          </w:rPr>
          <w:instrText xml:space="preserve"> PAGEREF _Toc353435277 \h </w:instrText>
        </w:r>
        <w:r>
          <w:rPr>
            <w:noProof/>
          </w:rPr>
        </w:r>
      </w:ins>
      <w:r>
        <w:rPr>
          <w:noProof/>
        </w:rPr>
        <w:fldChar w:fldCharType="separate"/>
      </w:r>
      <w:ins w:id="60" w:author="Edward Venator" w:date="2013-04-11T09:17:00Z">
        <w:r>
          <w:rPr>
            <w:noProof/>
          </w:rPr>
          <w:t>30</w:t>
        </w:r>
        <w:r>
          <w:rPr>
            <w:noProof/>
          </w:rPr>
          <w:fldChar w:fldCharType="end"/>
        </w:r>
      </w:ins>
    </w:p>
    <w:p w:rsidR="00E141B1" w:rsidRDefault="00E141B1">
      <w:pPr>
        <w:pStyle w:val="TOC2"/>
        <w:rPr>
          <w:ins w:id="61" w:author="Edward Venator" w:date="2013-04-11T09:17:00Z"/>
          <w:rFonts w:asciiTheme="minorHAnsi" w:eastAsiaTheme="minorEastAsia" w:hAnsiTheme="minorHAnsi" w:cstheme="minorBidi"/>
          <w:noProof/>
          <w:sz w:val="22"/>
          <w:lang w:bidi="ar-SA"/>
        </w:rPr>
      </w:pPr>
      <w:ins w:id="62" w:author="Edward Venator" w:date="2013-04-11T09:17:00Z">
        <w:r>
          <w:rPr>
            <w:noProof/>
          </w:rPr>
          <w:t>4.1 Mobile Base Planning</w:t>
        </w:r>
        <w:r>
          <w:rPr>
            <w:noProof/>
          </w:rPr>
          <w:tab/>
        </w:r>
        <w:r>
          <w:rPr>
            <w:noProof/>
          </w:rPr>
          <w:fldChar w:fldCharType="begin"/>
        </w:r>
        <w:r>
          <w:rPr>
            <w:noProof/>
          </w:rPr>
          <w:instrText xml:space="preserve"> PAGEREF _Toc353435278 \h </w:instrText>
        </w:r>
        <w:r>
          <w:rPr>
            <w:noProof/>
          </w:rPr>
        </w:r>
      </w:ins>
      <w:r>
        <w:rPr>
          <w:noProof/>
        </w:rPr>
        <w:fldChar w:fldCharType="separate"/>
      </w:r>
      <w:ins w:id="63" w:author="Edward Venator" w:date="2013-04-11T09:17:00Z">
        <w:r>
          <w:rPr>
            <w:noProof/>
          </w:rPr>
          <w:t>30</w:t>
        </w:r>
        <w:r>
          <w:rPr>
            <w:noProof/>
          </w:rPr>
          <w:fldChar w:fldCharType="end"/>
        </w:r>
      </w:ins>
    </w:p>
    <w:p w:rsidR="00E141B1" w:rsidRDefault="00E141B1">
      <w:pPr>
        <w:pStyle w:val="TOC3"/>
        <w:rPr>
          <w:ins w:id="64" w:author="Edward Venator" w:date="2013-04-11T09:17:00Z"/>
          <w:rFonts w:asciiTheme="minorHAnsi" w:eastAsiaTheme="minorEastAsia" w:hAnsiTheme="minorHAnsi" w:cstheme="minorBidi"/>
          <w:noProof/>
          <w:sz w:val="22"/>
          <w:lang w:bidi="ar-SA"/>
        </w:rPr>
      </w:pPr>
      <w:ins w:id="65" w:author="Edward Venator" w:date="2013-04-11T09:17:00Z">
        <w:r>
          <w:rPr>
            <w:noProof/>
          </w:rPr>
          <w:t>Localization</w:t>
        </w:r>
        <w:r>
          <w:rPr>
            <w:noProof/>
          </w:rPr>
          <w:tab/>
        </w:r>
        <w:r>
          <w:rPr>
            <w:noProof/>
          </w:rPr>
          <w:fldChar w:fldCharType="begin"/>
        </w:r>
        <w:r>
          <w:rPr>
            <w:noProof/>
          </w:rPr>
          <w:instrText xml:space="preserve"> PAGEREF _Toc353435279 \h </w:instrText>
        </w:r>
        <w:r>
          <w:rPr>
            <w:noProof/>
          </w:rPr>
        </w:r>
      </w:ins>
      <w:r>
        <w:rPr>
          <w:noProof/>
        </w:rPr>
        <w:fldChar w:fldCharType="separate"/>
      </w:r>
      <w:ins w:id="66" w:author="Edward Venator" w:date="2013-04-11T09:17:00Z">
        <w:r>
          <w:rPr>
            <w:noProof/>
          </w:rPr>
          <w:t>30</w:t>
        </w:r>
        <w:r>
          <w:rPr>
            <w:noProof/>
          </w:rPr>
          <w:fldChar w:fldCharType="end"/>
        </w:r>
      </w:ins>
    </w:p>
    <w:p w:rsidR="00E141B1" w:rsidRDefault="00E141B1">
      <w:pPr>
        <w:pStyle w:val="TOC3"/>
        <w:rPr>
          <w:ins w:id="67" w:author="Edward Venator" w:date="2013-04-11T09:17:00Z"/>
          <w:rFonts w:asciiTheme="minorHAnsi" w:eastAsiaTheme="minorEastAsia" w:hAnsiTheme="minorHAnsi" w:cstheme="minorBidi"/>
          <w:noProof/>
          <w:sz w:val="22"/>
          <w:lang w:bidi="ar-SA"/>
        </w:rPr>
      </w:pPr>
      <w:ins w:id="68" w:author="Edward Venator" w:date="2013-04-11T09:17:00Z">
        <w:r>
          <w:rPr>
            <w:noProof/>
          </w:rPr>
          <w:lastRenderedPageBreak/>
          <w:t>Mobile Base Trajectory Planning</w:t>
        </w:r>
        <w:r>
          <w:rPr>
            <w:noProof/>
          </w:rPr>
          <w:tab/>
        </w:r>
        <w:r>
          <w:rPr>
            <w:noProof/>
          </w:rPr>
          <w:fldChar w:fldCharType="begin"/>
        </w:r>
        <w:r>
          <w:rPr>
            <w:noProof/>
          </w:rPr>
          <w:instrText xml:space="preserve"> PAGEREF _Toc353435280 \h </w:instrText>
        </w:r>
        <w:r>
          <w:rPr>
            <w:noProof/>
          </w:rPr>
        </w:r>
      </w:ins>
      <w:r>
        <w:rPr>
          <w:noProof/>
        </w:rPr>
        <w:fldChar w:fldCharType="separate"/>
      </w:r>
      <w:ins w:id="69" w:author="Edward Venator" w:date="2013-04-11T09:17:00Z">
        <w:r>
          <w:rPr>
            <w:noProof/>
          </w:rPr>
          <w:t>36</w:t>
        </w:r>
        <w:r>
          <w:rPr>
            <w:noProof/>
          </w:rPr>
          <w:fldChar w:fldCharType="end"/>
        </w:r>
      </w:ins>
    </w:p>
    <w:p w:rsidR="00E141B1" w:rsidRDefault="00E141B1">
      <w:pPr>
        <w:pStyle w:val="TOC2"/>
        <w:rPr>
          <w:ins w:id="70" w:author="Edward Venator" w:date="2013-04-11T09:17:00Z"/>
          <w:rFonts w:asciiTheme="minorHAnsi" w:eastAsiaTheme="minorEastAsia" w:hAnsiTheme="minorHAnsi" w:cstheme="minorBidi"/>
          <w:noProof/>
          <w:sz w:val="22"/>
          <w:lang w:bidi="ar-SA"/>
        </w:rPr>
      </w:pPr>
      <w:ins w:id="71" w:author="Edward Venator" w:date="2013-04-11T09:17:00Z">
        <w:r>
          <w:rPr>
            <w:noProof/>
          </w:rPr>
          <w:t>4.2 Inverse Kinematics solver</w:t>
        </w:r>
        <w:r>
          <w:rPr>
            <w:noProof/>
          </w:rPr>
          <w:tab/>
        </w:r>
        <w:r>
          <w:rPr>
            <w:noProof/>
          </w:rPr>
          <w:fldChar w:fldCharType="begin"/>
        </w:r>
        <w:r>
          <w:rPr>
            <w:noProof/>
          </w:rPr>
          <w:instrText xml:space="preserve"> PAGEREF _Toc353435282 \h </w:instrText>
        </w:r>
        <w:r>
          <w:rPr>
            <w:noProof/>
          </w:rPr>
        </w:r>
      </w:ins>
      <w:r>
        <w:rPr>
          <w:noProof/>
        </w:rPr>
        <w:fldChar w:fldCharType="separate"/>
      </w:r>
      <w:ins w:id="72" w:author="Edward Venator" w:date="2013-04-11T09:17:00Z">
        <w:r>
          <w:rPr>
            <w:noProof/>
          </w:rPr>
          <w:t>38</w:t>
        </w:r>
        <w:r>
          <w:rPr>
            <w:noProof/>
          </w:rPr>
          <w:fldChar w:fldCharType="end"/>
        </w:r>
      </w:ins>
    </w:p>
    <w:p w:rsidR="00E141B1" w:rsidRDefault="00E141B1">
      <w:pPr>
        <w:pStyle w:val="TOC2"/>
        <w:rPr>
          <w:ins w:id="73" w:author="Edward Venator" w:date="2013-04-11T09:17:00Z"/>
          <w:rFonts w:asciiTheme="minorHAnsi" w:eastAsiaTheme="minorEastAsia" w:hAnsiTheme="minorHAnsi" w:cstheme="minorBidi"/>
          <w:noProof/>
          <w:sz w:val="22"/>
          <w:lang w:bidi="ar-SA"/>
        </w:rPr>
      </w:pPr>
      <w:ins w:id="74" w:author="Edward Venator" w:date="2013-04-11T09:17:00Z">
        <w:r>
          <w:rPr>
            <w:noProof/>
          </w:rPr>
          <w:t>4.3 Arm Navigation</w:t>
        </w:r>
        <w:r>
          <w:rPr>
            <w:noProof/>
          </w:rPr>
          <w:tab/>
        </w:r>
        <w:r>
          <w:rPr>
            <w:noProof/>
          </w:rPr>
          <w:fldChar w:fldCharType="begin"/>
        </w:r>
        <w:r>
          <w:rPr>
            <w:noProof/>
          </w:rPr>
          <w:instrText xml:space="preserve"> PAGEREF _Toc353435283 \h </w:instrText>
        </w:r>
        <w:r>
          <w:rPr>
            <w:noProof/>
          </w:rPr>
        </w:r>
      </w:ins>
      <w:r>
        <w:rPr>
          <w:noProof/>
        </w:rPr>
        <w:fldChar w:fldCharType="separate"/>
      </w:r>
      <w:ins w:id="75" w:author="Edward Venator" w:date="2013-04-11T09:17:00Z">
        <w:r>
          <w:rPr>
            <w:noProof/>
          </w:rPr>
          <w:t>41</w:t>
        </w:r>
        <w:r>
          <w:rPr>
            <w:noProof/>
          </w:rPr>
          <w:fldChar w:fldCharType="end"/>
        </w:r>
      </w:ins>
    </w:p>
    <w:p w:rsidR="00E141B1" w:rsidRDefault="00E141B1">
      <w:pPr>
        <w:pStyle w:val="TOC3"/>
        <w:rPr>
          <w:ins w:id="76" w:author="Edward Venator" w:date="2013-04-11T09:17:00Z"/>
          <w:rFonts w:asciiTheme="minorHAnsi" w:eastAsiaTheme="minorEastAsia" w:hAnsiTheme="minorHAnsi" w:cstheme="minorBidi"/>
          <w:noProof/>
          <w:sz w:val="22"/>
          <w:lang w:bidi="ar-SA"/>
        </w:rPr>
      </w:pPr>
      <w:ins w:id="77" w:author="Edward Venator" w:date="2013-04-11T09:17:00Z">
        <w:r>
          <w:rPr>
            <w:noProof/>
          </w:rPr>
          <w:t>Collision Detection</w:t>
        </w:r>
        <w:r>
          <w:rPr>
            <w:noProof/>
          </w:rPr>
          <w:tab/>
        </w:r>
        <w:r>
          <w:rPr>
            <w:noProof/>
          </w:rPr>
          <w:fldChar w:fldCharType="begin"/>
        </w:r>
        <w:r>
          <w:rPr>
            <w:noProof/>
          </w:rPr>
          <w:instrText xml:space="preserve"> PAGEREF _Toc353435284 \h </w:instrText>
        </w:r>
        <w:r>
          <w:rPr>
            <w:noProof/>
          </w:rPr>
        </w:r>
      </w:ins>
      <w:r>
        <w:rPr>
          <w:noProof/>
        </w:rPr>
        <w:fldChar w:fldCharType="separate"/>
      </w:r>
      <w:ins w:id="78" w:author="Edward Venator" w:date="2013-04-11T09:17:00Z">
        <w:r>
          <w:rPr>
            <w:noProof/>
          </w:rPr>
          <w:t>42</w:t>
        </w:r>
        <w:r>
          <w:rPr>
            <w:noProof/>
          </w:rPr>
          <w:fldChar w:fldCharType="end"/>
        </w:r>
      </w:ins>
    </w:p>
    <w:p w:rsidR="00E141B1" w:rsidRDefault="00E141B1">
      <w:pPr>
        <w:pStyle w:val="TOC3"/>
        <w:rPr>
          <w:ins w:id="79" w:author="Edward Venator" w:date="2013-04-11T09:17:00Z"/>
          <w:rFonts w:asciiTheme="minorHAnsi" w:eastAsiaTheme="minorEastAsia" w:hAnsiTheme="minorHAnsi" w:cstheme="minorBidi"/>
          <w:noProof/>
          <w:sz w:val="22"/>
          <w:lang w:bidi="ar-SA"/>
        </w:rPr>
      </w:pPr>
      <w:ins w:id="80" w:author="Edward Venator" w:date="2013-04-11T09:17:00Z">
        <w:r>
          <w:rPr>
            <w:noProof/>
          </w:rPr>
          <w:t>Kinect Data Filtering</w:t>
        </w:r>
        <w:r>
          <w:rPr>
            <w:noProof/>
          </w:rPr>
          <w:tab/>
        </w:r>
        <w:r>
          <w:rPr>
            <w:noProof/>
          </w:rPr>
          <w:fldChar w:fldCharType="begin"/>
        </w:r>
        <w:r>
          <w:rPr>
            <w:noProof/>
          </w:rPr>
          <w:instrText xml:space="preserve"> PAGEREF _Toc353435285 \h </w:instrText>
        </w:r>
        <w:r>
          <w:rPr>
            <w:noProof/>
          </w:rPr>
        </w:r>
      </w:ins>
      <w:r>
        <w:rPr>
          <w:noProof/>
        </w:rPr>
        <w:fldChar w:fldCharType="separate"/>
      </w:r>
      <w:ins w:id="81" w:author="Edward Venator" w:date="2013-04-11T09:17:00Z">
        <w:r>
          <w:rPr>
            <w:noProof/>
          </w:rPr>
          <w:t>42</w:t>
        </w:r>
        <w:r>
          <w:rPr>
            <w:noProof/>
          </w:rPr>
          <w:fldChar w:fldCharType="end"/>
        </w:r>
      </w:ins>
    </w:p>
    <w:p w:rsidR="00E141B1" w:rsidRDefault="00E141B1">
      <w:pPr>
        <w:pStyle w:val="TOC2"/>
        <w:rPr>
          <w:ins w:id="82" w:author="Edward Venator" w:date="2013-04-11T09:17:00Z"/>
          <w:rFonts w:asciiTheme="minorHAnsi" w:eastAsiaTheme="minorEastAsia" w:hAnsiTheme="minorHAnsi" w:cstheme="minorBidi"/>
          <w:noProof/>
          <w:sz w:val="22"/>
          <w:lang w:bidi="ar-SA"/>
        </w:rPr>
      </w:pPr>
      <w:ins w:id="83" w:author="Edward Venator" w:date="2013-04-11T09:17:00Z">
        <w:r>
          <w:rPr>
            <w:noProof/>
          </w:rPr>
          <w:t>4.4 Tabletop Box Manipulation</w:t>
        </w:r>
        <w:r>
          <w:rPr>
            <w:noProof/>
          </w:rPr>
          <w:tab/>
        </w:r>
        <w:r>
          <w:rPr>
            <w:noProof/>
          </w:rPr>
          <w:fldChar w:fldCharType="begin"/>
        </w:r>
        <w:r>
          <w:rPr>
            <w:noProof/>
          </w:rPr>
          <w:instrText xml:space="preserve"> PAGEREF _Toc353435286 \h </w:instrText>
        </w:r>
        <w:r>
          <w:rPr>
            <w:noProof/>
          </w:rPr>
        </w:r>
      </w:ins>
      <w:r>
        <w:rPr>
          <w:noProof/>
        </w:rPr>
        <w:fldChar w:fldCharType="separate"/>
      </w:r>
      <w:ins w:id="84" w:author="Edward Venator" w:date="2013-04-11T09:17:00Z">
        <w:r>
          <w:rPr>
            <w:noProof/>
          </w:rPr>
          <w:t>43</w:t>
        </w:r>
        <w:r>
          <w:rPr>
            <w:noProof/>
          </w:rPr>
          <w:fldChar w:fldCharType="end"/>
        </w:r>
      </w:ins>
    </w:p>
    <w:p w:rsidR="00E141B1" w:rsidRDefault="00E141B1">
      <w:pPr>
        <w:pStyle w:val="TOC3"/>
        <w:rPr>
          <w:ins w:id="85" w:author="Edward Venator" w:date="2013-04-11T09:17:00Z"/>
          <w:rFonts w:asciiTheme="minorHAnsi" w:eastAsiaTheme="minorEastAsia" w:hAnsiTheme="minorHAnsi" w:cstheme="minorBidi"/>
          <w:noProof/>
          <w:sz w:val="22"/>
          <w:lang w:bidi="ar-SA"/>
        </w:rPr>
      </w:pPr>
      <w:ins w:id="86" w:author="Edward Venator" w:date="2013-04-11T09:17:00Z">
        <w:r>
          <w:rPr>
            <w:noProof/>
          </w:rPr>
          <w:t>The Manipulation Controller</w:t>
        </w:r>
        <w:r>
          <w:rPr>
            <w:noProof/>
          </w:rPr>
          <w:tab/>
        </w:r>
        <w:r>
          <w:rPr>
            <w:noProof/>
          </w:rPr>
          <w:fldChar w:fldCharType="begin"/>
        </w:r>
        <w:r>
          <w:rPr>
            <w:noProof/>
          </w:rPr>
          <w:instrText xml:space="preserve"> PAGEREF _Toc353435287 \h </w:instrText>
        </w:r>
        <w:r>
          <w:rPr>
            <w:noProof/>
          </w:rPr>
        </w:r>
      </w:ins>
      <w:r>
        <w:rPr>
          <w:noProof/>
        </w:rPr>
        <w:fldChar w:fldCharType="separate"/>
      </w:r>
      <w:ins w:id="87" w:author="Edward Venator" w:date="2013-04-11T09:17:00Z">
        <w:r>
          <w:rPr>
            <w:noProof/>
          </w:rPr>
          <w:t>44</w:t>
        </w:r>
        <w:r>
          <w:rPr>
            <w:noProof/>
          </w:rPr>
          <w:fldChar w:fldCharType="end"/>
        </w:r>
      </w:ins>
    </w:p>
    <w:p w:rsidR="00E141B1" w:rsidRDefault="00E141B1">
      <w:pPr>
        <w:pStyle w:val="TOC3"/>
        <w:rPr>
          <w:ins w:id="88" w:author="Edward Venator" w:date="2013-04-11T09:17:00Z"/>
          <w:rFonts w:asciiTheme="minorHAnsi" w:eastAsiaTheme="minorEastAsia" w:hAnsiTheme="minorHAnsi" w:cstheme="minorBidi"/>
          <w:noProof/>
          <w:sz w:val="22"/>
          <w:lang w:bidi="ar-SA"/>
        </w:rPr>
      </w:pPr>
      <w:ins w:id="89" w:author="Edward Venator" w:date="2013-04-11T09:17:00Z">
        <w:r>
          <w:rPr>
            <w:noProof/>
          </w:rPr>
          <w:t>Box Manipulation</w:t>
        </w:r>
        <w:r>
          <w:rPr>
            <w:noProof/>
          </w:rPr>
          <w:tab/>
        </w:r>
        <w:r>
          <w:rPr>
            <w:noProof/>
          </w:rPr>
          <w:fldChar w:fldCharType="begin"/>
        </w:r>
        <w:r>
          <w:rPr>
            <w:noProof/>
          </w:rPr>
          <w:instrText xml:space="preserve"> PAGEREF _Toc353435288 \h </w:instrText>
        </w:r>
        <w:r>
          <w:rPr>
            <w:noProof/>
          </w:rPr>
        </w:r>
      </w:ins>
      <w:r>
        <w:rPr>
          <w:noProof/>
        </w:rPr>
        <w:fldChar w:fldCharType="separate"/>
      </w:r>
      <w:ins w:id="90" w:author="Edward Venator" w:date="2013-04-11T09:17:00Z">
        <w:r>
          <w:rPr>
            <w:noProof/>
          </w:rPr>
          <w:t>45</w:t>
        </w:r>
        <w:r>
          <w:rPr>
            <w:noProof/>
          </w:rPr>
          <w:fldChar w:fldCharType="end"/>
        </w:r>
      </w:ins>
    </w:p>
    <w:p w:rsidR="00E141B1" w:rsidRDefault="00E141B1">
      <w:pPr>
        <w:pStyle w:val="TOC2"/>
        <w:rPr>
          <w:ins w:id="91" w:author="Edward Venator" w:date="2013-04-11T09:17:00Z"/>
          <w:rFonts w:asciiTheme="minorHAnsi" w:eastAsiaTheme="minorEastAsia" w:hAnsiTheme="minorHAnsi" w:cstheme="minorBidi"/>
          <w:noProof/>
          <w:sz w:val="22"/>
          <w:lang w:bidi="ar-SA"/>
        </w:rPr>
      </w:pPr>
      <w:ins w:id="92" w:author="Edward Venator" w:date="2013-04-11T09:17:00Z">
        <w:r>
          <w:rPr>
            <w:noProof/>
          </w:rPr>
          <w:t>4.5 Calibration</w:t>
        </w:r>
        <w:r>
          <w:rPr>
            <w:noProof/>
          </w:rPr>
          <w:tab/>
        </w:r>
        <w:r>
          <w:rPr>
            <w:noProof/>
          </w:rPr>
          <w:fldChar w:fldCharType="begin"/>
        </w:r>
        <w:r>
          <w:rPr>
            <w:noProof/>
          </w:rPr>
          <w:instrText xml:space="preserve"> PAGEREF _Toc353435289 \h </w:instrText>
        </w:r>
        <w:r>
          <w:rPr>
            <w:noProof/>
          </w:rPr>
        </w:r>
      </w:ins>
      <w:r>
        <w:rPr>
          <w:noProof/>
        </w:rPr>
        <w:fldChar w:fldCharType="separate"/>
      </w:r>
      <w:ins w:id="93" w:author="Edward Venator" w:date="2013-04-11T09:17:00Z">
        <w:r>
          <w:rPr>
            <w:noProof/>
          </w:rPr>
          <w:t>46</w:t>
        </w:r>
        <w:r>
          <w:rPr>
            <w:noProof/>
          </w:rPr>
          <w:fldChar w:fldCharType="end"/>
        </w:r>
      </w:ins>
    </w:p>
    <w:p w:rsidR="00E141B1" w:rsidRDefault="00E141B1">
      <w:pPr>
        <w:pStyle w:val="TOC2"/>
        <w:rPr>
          <w:ins w:id="94" w:author="Edward Venator" w:date="2013-04-11T09:17:00Z"/>
          <w:rFonts w:asciiTheme="minorHAnsi" w:eastAsiaTheme="minorEastAsia" w:hAnsiTheme="minorHAnsi" w:cstheme="minorBidi"/>
          <w:noProof/>
          <w:sz w:val="22"/>
          <w:lang w:bidi="ar-SA"/>
        </w:rPr>
      </w:pPr>
      <w:ins w:id="95" w:author="Edward Venator" w:date="2013-04-11T09:17:00Z">
        <w:r>
          <w:rPr>
            <w:noProof/>
          </w:rPr>
          <w:t>4.6 QR Code Recognition and 3D Localization</w:t>
        </w:r>
        <w:r>
          <w:rPr>
            <w:noProof/>
          </w:rPr>
          <w:tab/>
        </w:r>
        <w:r>
          <w:rPr>
            <w:noProof/>
          </w:rPr>
          <w:fldChar w:fldCharType="begin"/>
        </w:r>
        <w:r>
          <w:rPr>
            <w:noProof/>
          </w:rPr>
          <w:instrText xml:space="preserve"> PAGEREF _Toc353435290 \h </w:instrText>
        </w:r>
        <w:r>
          <w:rPr>
            <w:noProof/>
          </w:rPr>
        </w:r>
      </w:ins>
      <w:r>
        <w:rPr>
          <w:noProof/>
        </w:rPr>
        <w:fldChar w:fldCharType="separate"/>
      </w:r>
      <w:ins w:id="96" w:author="Edward Venator" w:date="2013-04-11T09:17:00Z">
        <w:r>
          <w:rPr>
            <w:noProof/>
          </w:rPr>
          <w:t>47</w:t>
        </w:r>
        <w:r>
          <w:rPr>
            <w:noProof/>
          </w:rPr>
          <w:fldChar w:fldCharType="end"/>
        </w:r>
      </w:ins>
    </w:p>
    <w:p w:rsidR="00E141B1" w:rsidRDefault="00E141B1">
      <w:pPr>
        <w:pStyle w:val="TOC1"/>
        <w:rPr>
          <w:ins w:id="97" w:author="Edward Venator" w:date="2013-04-11T09:17:00Z"/>
          <w:rFonts w:asciiTheme="minorHAnsi" w:eastAsiaTheme="minorEastAsia" w:hAnsiTheme="minorHAnsi" w:cstheme="minorBidi"/>
          <w:noProof/>
          <w:sz w:val="22"/>
          <w:lang w:bidi="ar-SA"/>
        </w:rPr>
      </w:pPr>
      <w:ins w:id="98" w:author="Edward Venator" w:date="2013-04-11T09:17:00Z">
        <w:r>
          <w:rPr>
            <w:noProof/>
          </w:rPr>
          <w:t>5. Industrial Safety</w:t>
        </w:r>
        <w:r>
          <w:rPr>
            <w:noProof/>
          </w:rPr>
          <w:tab/>
        </w:r>
        <w:r>
          <w:rPr>
            <w:noProof/>
          </w:rPr>
          <w:fldChar w:fldCharType="begin"/>
        </w:r>
        <w:r>
          <w:rPr>
            <w:noProof/>
          </w:rPr>
          <w:instrText xml:space="preserve"> PAGEREF _Toc353435291 \h </w:instrText>
        </w:r>
        <w:r>
          <w:rPr>
            <w:noProof/>
          </w:rPr>
        </w:r>
      </w:ins>
      <w:r>
        <w:rPr>
          <w:noProof/>
        </w:rPr>
        <w:fldChar w:fldCharType="separate"/>
      </w:r>
      <w:ins w:id="99" w:author="Edward Venator" w:date="2013-04-11T09:17:00Z">
        <w:r>
          <w:rPr>
            <w:noProof/>
          </w:rPr>
          <w:t>51</w:t>
        </w:r>
        <w:r>
          <w:rPr>
            <w:noProof/>
          </w:rPr>
          <w:fldChar w:fldCharType="end"/>
        </w:r>
      </w:ins>
    </w:p>
    <w:p w:rsidR="00E141B1" w:rsidRDefault="00E141B1">
      <w:pPr>
        <w:pStyle w:val="TOC2"/>
        <w:rPr>
          <w:ins w:id="100" w:author="Edward Venator" w:date="2013-04-11T09:17:00Z"/>
          <w:rFonts w:asciiTheme="minorHAnsi" w:eastAsiaTheme="minorEastAsia" w:hAnsiTheme="minorHAnsi" w:cstheme="minorBidi"/>
          <w:noProof/>
          <w:sz w:val="22"/>
          <w:lang w:bidi="ar-SA"/>
        </w:rPr>
      </w:pPr>
      <w:ins w:id="101" w:author="Edward Venator" w:date="2013-04-11T09:17:00Z">
        <w:r>
          <w:rPr>
            <w:noProof/>
          </w:rPr>
          <w:t>5.1 Reflexive Speed Limiting</w:t>
        </w:r>
        <w:r>
          <w:rPr>
            <w:noProof/>
          </w:rPr>
          <w:tab/>
        </w:r>
        <w:r>
          <w:rPr>
            <w:noProof/>
          </w:rPr>
          <w:fldChar w:fldCharType="begin"/>
        </w:r>
        <w:r>
          <w:rPr>
            <w:noProof/>
          </w:rPr>
          <w:instrText xml:space="preserve"> PAGEREF _Toc353435292 \h </w:instrText>
        </w:r>
        <w:r>
          <w:rPr>
            <w:noProof/>
          </w:rPr>
        </w:r>
      </w:ins>
      <w:r>
        <w:rPr>
          <w:noProof/>
        </w:rPr>
        <w:fldChar w:fldCharType="separate"/>
      </w:r>
      <w:ins w:id="102" w:author="Edward Venator" w:date="2013-04-11T09:17:00Z">
        <w:r>
          <w:rPr>
            <w:noProof/>
          </w:rPr>
          <w:t>51</w:t>
        </w:r>
        <w:r>
          <w:rPr>
            <w:noProof/>
          </w:rPr>
          <w:fldChar w:fldCharType="end"/>
        </w:r>
      </w:ins>
    </w:p>
    <w:p w:rsidR="00E141B1" w:rsidRDefault="00E141B1">
      <w:pPr>
        <w:pStyle w:val="TOC3"/>
        <w:rPr>
          <w:ins w:id="103" w:author="Edward Venator" w:date="2013-04-11T09:17:00Z"/>
          <w:rFonts w:asciiTheme="minorHAnsi" w:eastAsiaTheme="minorEastAsia" w:hAnsiTheme="minorHAnsi" w:cstheme="minorBidi"/>
          <w:noProof/>
          <w:sz w:val="22"/>
          <w:lang w:bidi="ar-SA"/>
        </w:rPr>
      </w:pPr>
      <w:ins w:id="104" w:author="Edward Venator" w:date="2013-04-11T09:17:00Z">
        <w:r>
          <w:rPr>
            <w:noProof/>
          </w:rPr>
          <w:t>Reflexive Halt Methods for Mobile Bases</w:t>
        </w:r>
        <w:r>
          <w:rPr>
            <w:noProof/>
          </w:rPr>
          <w:tab/>
        </w:r>
        <w:r>
          <w:rPr>
            <w:noProof/>
          </w:rPr>
          <w:fldChar w:fldCharType="begin"/>
        </w:r>
        <w:r>
          <w:rPr>
            <w:noProof/>
          </w:rPr>
          <w:instrText xml:space="preserve"> PAGEREF _Toc353435293 \h </w:instrText>
        </w:r>
        <w:r>
          <w:rPr>
            <w:noProof/>
          </w:rPr>
        </w:r>
      </w:ins>
      <w:r>
        <w:rPr>
          <w:noProof/>
        </w:rPr>
        <w:fldChar w:fldCharType="separate"/>
      </w:r>
      <w:ins w:id="105" w:author="Edward Venator" w:date="2013-04-11T09:17:00Z">
        <w:r>
          <w:rPr>
            <w:noProof/>
          </w:rPr>
          <w:t>52</w:t>
        </w:r>
        <w:r>
          <w:rPr>
            <w:noProof/>
          </w:rPr>
          <w:fldChar w:fldCharType="end"/>
        </w:r>
      </w:ins>
    </w:p>
    <w:p w:rsidR="00E141B1" w:rsidRDefault="00E141B1">
      <w:pPr>
        <w:pStyle w:val="TOC3"/>
        <w:rPr>
          <w:ins w:id="106" w:author="Edward Venator" w:date="2013-04-11T09:17:00Z"/>
          <w:rFonts w:asciiTheme="minorHAnsi" w:eastAsiaTheme="minorEastAsia" w:hAnsiTheme="minorHAnsi" w:cstheme="minorBidi"/>
          <w:noProof/>
          <w:sz w:val="22"/>
          <w:lang w:bidi="ar-SA"/>
        </w:rPr>
      </w:pPr>
      <w:ins w:id="107" w:author="Edward Venator" w:date="2013-04-11T09:17:00Z">
        <w:r>
          <w:rPr>
            <w:noProof/>
          </w:rPr>
          <w:t>Reflexive Halting for Manipulators</w:t>
        </w:r>
        <w:r>
          <w:rPr>
            <w:noProof/>
          </w:rPr>
          <w:tab/>
        </w:r>
        <w:r>
          <w:rPr>
            <w:noProof/>
          </w:rPr>
          <w:fldChar w:fldCharType="begin"/>
        </w:r>
        <w:r>
          <w:rPr>
            <w:noProof/>
          </w:rPr>
          <w:instrText xml:space="preserve"> PAGEREF _Toc353435294 \h </w:instrText>
        </w:r>
        <w:r>
          <w:rPr>
            <w:noProof/>
          </w:rPr>
        </w:r>
      </w:ins>
      <w:r>
        <w:rPr>
          <w:noProof/>
        </w:rPr>
        <w:fldChar w:fldCharType="separate"/>
      </w:r>
      <w:ins w:id="108" w:author="Edward Venator" w:date="2013-04-11T09:17:00Z">
        <w:r>
          <w:rPr>
            <w:noProof/>
          </w:rPr>
          <w:t>53</w:t>
        </w:r>
        <w:r>
          <w:rPr>
            <w:noProof/>
          </w:rPr>
          <w:fldChar w:fldCharType="end"/>
        </w:r>
      </w:ins>
    </w:p>
    <w:p w:rsidR="00E141B1" w:rsidRDefault="00E141B1">
      <w:pPr>
        <w:pStyle w:val="TOC2"/>
        <w:rPr>
          <w:ins w:id="109" w:author="Edward Venator" w:date="2013-04-11T09:17:00Z"/>
          <w:rFonts w:asciiTheme="minorHAnsi" w:eastAsiaTheme="minorEastAsia" w:hAnsiTheme="minorHAnsi" w:cstheme="minorBidi"/>
          <w:noProof/>
          <w:sz w:val="22"/>
          <w:lang w:bidi="ar-SA"/>
        </w:rPr>
      </w:pPr>
      <w:ins w:id="110" w:author="Edward Venator" w:date="2013-04-11T09:17:00Z">
        <w:r>
          <w:rPr>
            <w:noProof/>
          </w:rPr>
          <w:t>5.2 Emergency Stop System</w:t>
        </w:r>
        <w:r>
          <w:rPr>
            <w:noProof/>
          </w:rPr>
          <w:tab/>
        </w:r>
        <w:r>
          <w:rPr>
            <w:noProof/>
          </w:rPr>
          <w:fldChar w:fldCharType="begin"/>
        </w:r>
        <w:r>
          <w:rPr>
            <w:noProof/>
          </w:rPr>
          <w:instrText xml:space="preserve"> PAGEREF _Toc353435295 \h </w:instrText>
        </w:r>
        <w:r>
          <w:rPr>
            <w:noProof/>
          </w:rPr>
        </w:r>
      </w:ins>
      <w:r>
        <w:rPr>
          <w:noProof/>
        </w:rPr>
        <w:fldChar w:fldCharType="separate"/>
      </w:r>
      <w:ins w:id="111" w:author="Edward Venator" w:date="2013-04-11T09:17:00Z">
        <w:r>
          <w:rPr>
            <w:noProof/>
          </w:rPr>
          <w:t>56</w:t>
        </w:r>
        <w:r>
          <w:rPr>
            <w:noProof/>
          </w:rPr>
          <w:fldChar w:fldCharType="end"/>
        </w:r>
      </w:ins>
    </w:p>
    <w:p w:rsidR="00E141B1" w:rsidRDefault="00E141B1">
      <w:pPr>
        <w:pStyle w:val="TOC3"/>
        <w:rPr>
          <w:ins w:id="112" w:author="Edward Venator" w:date="2013-04-11T09:17:00Z"/>
          <w:rFonts w:asciiTheme="minorHAnsi" w:eastAsiaTheme="minorEastAsia" w:hAnsiTheme="minorHAnsi" w:cstheme="minorBidi"/>
          <w:noProof/>
          <w:sz w:val="22"/>
          <w:lang w:bidi="ar-SA"/>
        </w:rPr>
      </w:pPr>
      <w:ins w:id="113" w:author="Edward Venator" w:date="2013-04-11T09:17:00Z">
        <w:r>
          <w:rPr>
            <w:noProof/>
          </w:rPr>
          <w:t>E-Stop Systems Used in This Lab</w:t>
        </w:r>
        <w:r>
          <w:rPr>
            <w:noProof/>
          </w:rPr>
          <w:tab/>
        </w:r>
        <w:r>
          <w:rPr>
            <w:noProof/>
          </w:rPr>
          <w:fldChar w:fldCharType="begin"/>
        </w:r>
        <w:r>
          <w:rPr>
            <w:noProof/>
          </w:rPr>
          <w:instrText xml:space="preserve"> PAGEREF _Toc353435296 \h </w:instrText>
        </w:r>
        <w:r>
          <w:rPr>
            <w:noProof/>
          </w:rPr>
        </w:r>
      </w:ins>
      <w:r>
        <w:rPr>
          <w:noProof/>
        </w:rPr>
        <w:fldChar w:fldCharType="separate"/>
      </w:r>
      <w:ins w:id="114" w:author="Edward Venator" w:date="2013-04-11T09:17:00Z">
        <w:r>
          <w:rPr>
            <w:noProof/>
          </w:rPr>
          <w:t>56</w:t>
        </w:r>
        <w:r>
          <w:rPr>
            <w:noProof/>
          </w:rPr>
          <w:fldChar w:fldCharType="end"/>
        </w:r>
      </w:ins>
    </w:p>
    <w:p w:rsidR="00E141B1" w:rsidRDefault="00E141B1">
      <w:pPr>
        <w:pStyle w:val="TOC3"/>
        <w:rPr>
          <w:ins w:id="115" w:author="Edward Venator" w:date="2013-04-11T09:17:00Z"/>
          <w:rFonts w:asciiTheme="minorHAnsi" w:eastAsiaTheme="minorEastAsia" w:hAnsiTheme="minorHAnsi" w:cstheme="minorBidi"/>
          <w:noProof/>
          <w:sz w:val="22"/>
          <w:lang w:bidi="ar-SA"/>
        </w:rPr>
      </w:pPr>
      <w:ins w:id="116" w:author="Edward Venator" w:date="2013-04-11T09:17:00Z">
        <w:r>
          <w:rPr>
            <w:noProof/>
          </w:rPr>
          <w:t>E-Stop Requirements for This Robot</w:t>
        </w:r>
        <w:r>
          <w:rPr>
            <w:noProof/>
          </w:rPr>
          <w:tab/>
        </w:r>
        <w:r>
          <w:rPr>
            <w:noProof/>
          </w:rPr>
          <w:fldChar w:fldCharType="begin"/>
        </w:r>
        <w:r>
          <w:rPr>
            <w:noProof/>
          </w:rPr>
          <w:instrText xml:space="preserve"> PAGEREF _Toc353435297 \h </w:instrText>
        </w:r>
        <w:r>
          <w:rPr>
            <w:noProof/>
          </w:rPr>
        </w:r>
      </w:ins>
      <w:r>
        <w:rPr>
          <w:noProof/>
        </w:rPr>
        <w:fldChar w:fldCharType="separate"/>
      </w:r>
      <w:ins w:id="117" w:author="Edward Venator" w:date="2013-04-11T09:17:00Z">
        <w:r>
          <w:rPr>
            <w:noProof/>
          </w:rPr>
          <w:t>57</w:t>
        </w:r>
        <w:r>
          <w:rPr>
            <w:noProof/>
          </w:rPr>
          <w:fldChar w:fldCharType="end"/>
        </w:r>
      </w:ins>
    </w:p>
    <w:p w:rsidR="00E141B1" w:rsidRDefault="00E141B1">
      <w:pPr>
        <w:pStyle w:val="TOC3"/>
        <w:rPr>
          <w:ins w:id="118" w:author="Edward Venator" w:date="2013-04-11T09:17:00Z"/>
          <w:rFonts w:asciiTheme="minorHAnsi" w:eastAsiaTheme="minorEastAsia" w:hAnsiTheme="minorHAnsi" w:cstheme="minorBidi"/>
          <w:noProof/>
          <w:sz w:val="22"/>
          <w:lang w:bidi="ar-SA"/>
        </w:rPr>
      </w:pPr>
      <w:ins w:id="119" w:author="Edward Venator" w:date="2013-04-11T09:17:00Z">
        <w:r>
          <w:rPr>
            <w:noProof/>
          </w:rPr>
          <w:t>Version 1 Prototype</w:t>
        </w:r>
        <w:r>
          <w:rPr>
            <w:noProof/>
          </w:rPr>
          <w:tab/>
        </w:r>
        <w:r>
          <w:rPr>
            <w:noProof/>
          </w:rPr>
          <w:fldChar w:fldCharType="begin"/>
        </w:r>
        <w:r>
          <w:rPr>
            <w:noProof/>
          </w:rPr>
          <w:instrText xml:space="preserve"> PAGEREF _Toc353435298 \h </w:instrText>
        </w:r>
        <w:r>
          <w:rPr>
            <w:noProof/>
          </w:rPr>
        </w:r>
      </w:ins>
      <w:r>
        <w:rPr>
          <w:noProof/>
        </w:rPr>
        <w:fldChar w:fldCharType="separate"/>
      </w:r>
      <w:ins w:id="120" w:author="Edward Venator" w:date="2013-04-11T09:17:00Z">
        <w:r>
          <w:rPr>
            <w:noProof/>
          </w:rPr>
          <w:t>58</w:t>
        </w:r>
        <w:r>
          <w:rPr>
            <w:noProof/>
          </w:rPr>
          <w:fldChar w:fldCharType="end"/>
        </w:r>
      </w:ins>
    </w:p>
    <w:p w:rsidR="00E141B1" w:rsidRDefault="00E141B1">
      <w:pPr>
        <w:pStyle w:val="TOC3"/>
        <w:rPr>
          <w:ins w:id="121" w:author="Edward Venator" w:date="2013-04-11T09:17:00Z"/>
          <w:rFonts w:asciiTheme="minorHAnsi" w:eastAsiaTheme="minorEastAsia" w:hAnsiTheme="minorHAnsi" w:cstheme="minorBidi"/>
          <w:noProof/>
          <w:sz w:val="22"/>
          <w:lang w:bidi="ar-SA"/>
        </w:rPr>
      </w:pPr>
      <w:ins w:id="122" w:author="Edward Venator" w:date="2013-04-11T09:17:00Z">
        <w:r>
          <w:rPr>
            <w:noProof/>
          </w:rPr>
          <w:t>Version 2 Design</w:t>
        </w:r>
        <w:r>
          <w:rPr>
            <w:noProof/>
          </w:rPr>
          <w:tab/>
        </w:r>
        <w:r>
          <w:rPr>
            <w:noProof/>
          </w:rPr>
          <w:fldChar w:fldCharType="begin"/>
        </w:r>
        <w:r>
          <w:rPr>
            <w:noProof/>
          </w:rPr>
          <w:instrText xml:space="preserve"> PAGEREF _Toc353435299 \h </w:instrText>
        </w:r>
        <w:r>
          <w:rPr>
            <w:noProof/>
          </w:rPr>
        </w:r>
      </w:ins>
      <w:r>
        <w:rPr>
          <w:noProof/>
        </w:rPr>
        <w:fldChar w:fldCharType="separate"/>
      </w:r>
      <w:ins w:id="123" w:author="Edward Venator" w:date="2013-04-11T09:17:00Z">
        <w:r>
          <w:rPr>
            <w:noProof/>
          </w:rPr>
          <w:t>61</w:t>
        </w:r>
        <w:r>
          <w:rPr>
            <w:noProof/>
          </w:rPr>
          <w:fldChar w:fldCharType="end"/>
        </w:r>
      </w:ins>
    </w:p>
    <w:p w:rsidR="00E141B1" w:rsidRDefault="00E141B1">
      <w:pPr>
        <w:pStyle w:val="TOC1"/>
        <w:rPr>
          <w:ins w:id="124" w:author="Edward Venator" w:date="2013-04-11T09:17:00Z"/>
          <w:rFonts w:asciiTheme="minorHAnsi" w:eastAsiaTheme="minorEastAsia" w:hAnsiTheme="minorHAnsi" w:cstheme="minorBidi"/>
          <w:noProof/>
          <w:sz w:val="22"/>
          <w:lang w:bidi="ar-SA"/>
        </w:rPr>
      </w:pPr>
      <w:ins w:id="125" w:author="Edward Venator" w:date="2013-04-11T09:17:00Z">
        <w:r>
          <w:rPr>
            <w:noProof/>
          </w:rPr>
          <w:t>6. Validation Results</w:t>
        </w:r>
        <w:r>
          <w:rPr>
            <w:noProof/>
          </w:rPr>
          <w:tab/>
        </w:r>
        <w:r>
          <w:rPr>
            <w:noProof/>
          </w:rPr>
          <w:fldChar w:fldCharType="begin"/>
        </w:r>
        <w:r>
          <w:rPr>
            <w:noProof/>
          </w:rPr>
          <w:instrText xml:space="preserve"> PAGEREF _Toc353435300 \h </w:instrText>
        </w:r>
        <w:r>
          <w:rPr>
            <w:noProof/>
          </w:rPr>
        </w:r>
      </w:ins>
      <w:r>
        <w:rPr>
          <w:noProof/>
        </w:rPr>
        <w:fldChar w:fldCharType="separate"/>
      </w:r>
      <w:ins w:id="126" w:author="Edward Venator" w:date="2013-04-11T09:17:00Z">
        <w:r>
          <w:rPr>
            <w:noProof/>
          </w:rPr>
          <w:t>64</w:t>
        </w:r>
        <w:r>
          <w:rPr>
            <w:noProof/>
          </w:rPr>
          <w:fldChar w:fldCharType="end"/>
        </w:r>
      </w:ins>
    </w:p>
    <w:p w:rsidR="00E141B1" w:rsidRDefault="00E141B1">
      <w:pPr>
        <w:pStyle w:val="TOC2"/>
        <w:rPr>
          <w:ins w:id="127" w:author="Edward Venator" w:date="2013-04-11T09:17:00Z"/>
          <w:rFonts w:asciiTheme="minorHAnsi" w:eastAsiaTheme="minorEastAsia" w:hAnsiTheme="minorHAnsi" w:cstheme="minorBidi"/>
          <w:noProof/>
          <w:sz w:val="22"/>
          <w:lang w:bidi="ar-SA"/>
        </w:rPr>
      </w:pPr>
      <w:ins w:id="128" w:author="Edward Venator" w:date="2013-04-11T09:17:00Z">
        <w:r>
          <w:rPr>
            <w:noProof/>
          </w:rPr>
          <w:lastRenderedPageBreak/>
          <w:t>6.1 The Validation Task</w:t>
        </w:r>
        <w:r>
          <w:rPr>
            <w:noProof/>
          </w:rPr>
          <w:tab/>
        </w:r>
        <w:r>
          <w:rPr>
            <w:noProof/>
          </w:rPr>
          <w:fldChar w:fldCharType="begin"/>
        </w:r>
        <w:r>
          <w:rPr>
            <w:noProof/>
          </w:rPr>
          <w:instrText xml:space="preserve"> PAGEREF _Toc353435301 \h </w:instrText>
        </w:r>
        <w:r>
          <w:rPr>
            <w:noProof/>
          </w:rPr>
        </w:r>
      </w:ins>
      <w:r>
        <w:rPr>
          <w:noProof/>
        </w:rPr>
        <w:fldChar w:fldCharType="separate"/>
      </w:r>
      <w:ins w:id="129" w:author="Edward Venator" w:date="2013-04-11T09:17:00Z">
        <w:r>
          <w:rPr>
            <w:noProof/>
          </w:rPr>
          <w:t>64</w:t>
        </w:r>
        <w:r>
          <w:rPr>
            <w:noProof/>
          </w:rPr>
          <w:fldChar w:fldCharType="end"/>
        </w:r>
      </w:ins>
    </w:p>
    <w:p w:rsidR="00E141B1" w:rsidRDefault="00E141B1">
      <w:pPr>
        <w:pStyle w:val="TOC2"/>
        <w:rPr>
          <w:ins w:id="130" w:author="Edward Venator" w:date="2013-04-11T09:17:00Z"/>
          <w:rFonts w:asciiTheme="minorHAnsi" w:eastAsiaTheme="minorEastAsia" w:hAnsiTheme="minorHAnsi" w:cstheme="minorBidi"/>
          <w:noProof/>
          <w:sz w:val="22"/>
          <w:lang w:bidi="ar-SA"/>
        </w:rPr>
      </w:pPr>
      <w:ins w:id="131" w:author="Edward Venator" w:date="2013-04-11T09:17:00Z">
        <w:r>
          <w:rPr>
            <w:noProof/>
          </w:rPr>
          <w:t>6.2 Mechanical and Electrical Systems</w:t>
        </w:r>
        <w:r>
          <w:rPr>
            <w:noProof/>
          </w:rPr>
          <w:tab/>
        </w:r>
        <w:r>
          <w:rPr>
            <w:noProof/>
          </w:rPr>
          <w:fldChar w:fldCharType="begin"/>
        </w:r>
        <w:r>
          <w:rPr>
            <w:noProof/>
          </w:rPr>
          <w:instrText xml:space="preserve"> PAGEREF _Toc353435302 \h </w:instrText>
        </w:r>
        <w:r>
          <w:rPr>
            <w:noProof/>
          </w:rPr>
        </w:r>
      </w:ins>
      <w:r>
        <w:rPr>
          <w:noProof/>
        </w:rPr>
        <w:fldChar w:fldCharType="separate"/>
      </w:r>
      <w:ins w:id="132" w:author="Edward Venator" w:date="2013-04-11T09:17:00Z">
        <w:r>
          <w:rPr>
            <w:noProof/>
          </w:rPr>
          <w:t>65</w:t>
        </w:r>
        <w:r>
          <w:rPr>
            <w:noProof/>
          </w:rPr>
          <w:fldChar w:fldCharType="end"/>
        </w:r>
      </w:ins>
    </w:p>
    <w:p w:rsidR="00E141B1" w:rsidRDefault="00E141B1">
      <w:pPr>
        <w:pStyle w:val="TOC3"/>
        <w:rPr>
          <w:ins w:id="133" w:author="Edward Venator" w:date="2013-04-11T09:17:00Z"/>
          <w:rFonts w:asciiTheme="minorHAnsi" w:eastAsiaTheme="minorEastAsia" w:hAnsiTheme="minorHAnsi" w:cstheme="minorBidi"/>
          <w:noProof/>
          <w:sz w:val="22"/>
          <w:lang w:bidi="ar-SA"/>
        </w:rPr>
      </w:pPr>
      <w:ins w:id="134" w:author="Edward Venator" w:date="2013-04-11T09:17:00Z">
        <w:r>
          <w:rPr>
            <w:noProof/>
          </w:rPr>
          <w:t>atarm at. The robot shape also</w:t>
        </w:r>
        <w:r>
          <w:rPr>
            <w:noProof/>
          </w:rPr>
          <w:tab/>
        </w:r>
        <w:r>
          <w:rPr>
            <w:noProof/>
          </w:rPr>
          <w:fldChar w:fldCharType="begin"/>
        </w:r>
        <w:r>
          <w:rPr>
            <w:noProof/>
          </w:rPr>
          <w:instrText xml:space="preserve"> PAGEREF _Toc353435303 \h </w:instrText>
        </w:r>
        <w:r>
          <w:rPr>
            <w:noProof/>
          </w:rPr>
        </w:r>
      </w:ins>
      <w:r>
        <w:rPr>
          <w:noProof/>
        </w:rPr>
        <w:fldChar w:fldCharType="separate"/>
      </w:r>
      <w:ins w:id="135" w:author="Edward Venator" w:date="2013-04-11T09:17:00Z">
        <w:r>
          <w:rPr>
            <w:noProof/>
          </w:rPr>
          <w:t>65</w:t>
        </w:r>
        <w:r>
          <w:rPr>
            <w:noProof/>
          </w:rPr>
          <w:fldChar w:fldCharType="end"/>
        </w:r>
      </w:ins>
    </w:p>
    <w:p w:rsidR="00E141B1" w:rsidRDefault="00E141B1">
      <w:pPr>
        <w:pStyle w:val="TOC3"/>
        <w:rPr>
          <w:ins w:id="136" w:author="Edward Venator" w:date="2013-04-11T09:17:00Z"/>
          <w:rFonts w:asciiTheme="minorHAnsi" w:eastAsiaTheme="minorEastAsia" w:hAnsiTheme="minorHAnsi" w:cstheme="minorBidi"/>
          <w:noProof/>
          <w:sz w:val="22"/>
          <w:lang w:bidi="ar-SA"/>
        </w:rPr>
      </w:pPr>
      <w:ins w:id="137" w:author="Edward Venator" w:date="2013-04-11T09:17:00Z">
        <w:r>
          <w:rPr>
            <w:noProof/>
          </w:rPr>
          <w:t>Chassis Design</w:t>
        </w:r>
        <w:r>
          <w:rPr>
            <w:noProof/>
          </w:rPr>
          <w:tab/>
        </w:r>
        <w:r>
          <w:rPr>
            <w:noProof/>
          </w:rPr>
          <w:fldChar w:fldCharType="begin"/>
        </w:r>
        <w:r>
          <w:rPr>
            <w:noProof/>
          </w:rPr>
          <w:instrText xml:space="preserve"> PAGEREF _Toc353435304 \h </w:instrText>
        </w:r>
        <w:r>
          <w:rPr>
            <w:noProof/>
          </w:rPr>
        </w:r>
      </w:ins>
      <w:r>
        <w:rPr>
          <w:noProof/>
        </w:rPr>
        <w:fldChar w:fldCharType="separate"/>
      </w:r>
      <w:ins w:id="138" w:author="Edward Venator" w:date="2013-04-11T09:17:00Z">
        <w:r>
          <w:rPr>
            <w:noProof/>
          </w:rPr>
          <w:t>65</w:t>
        </w:r>
        <w:r>
          <w:rPr>
            <w:noProof/>
          </w:rPr>
          <w:fldChar w:fldCharType="end"/>
        </w:r>
      </w:ins>
    </w:p>
    <w:p w:rsidR="00E141B1" w:rsidRDefault="00E141B1">
      <w:pPr>
        <w:pStyle w:val="TOC3"/>
        <w:rPr>
          <w:ins w:id="139" w:author="Edward Venator" w:date="2013-04-11T09:17:00Z"/>
          <w:rFonts w:asciiTheme="minorHAnsi" w:eastAsiaTheme="minorEastAsia" w:hAnsiTheme="minorHAnsi" w:cstheme="minorBidi"/>
          <w:noProof/>
          <w:sz w:val="22"/>
          <w:lang w:bidi="ar-SA"/>
        </w:rPr>
      </w:pPr>
      <w:ins w:id="140" w:author="Edward Venator" w:date="2013-04-11T09:17:00Z">
        <w:r>
          <w:rPr>
            <w:noProof/>
          </w:rPr>
          <w:t>The ABB Arm System</w:t>
        </w:r>
        <w:r>
          <w:rPr>
            <w:noProof/>
          </w:rPr>
          <w:tab/>
        </w:r>
        <w:r>
          <w:rPr>
            <w:noProof/>
          </w:rPr>
          <w:fldChar w:fldCharType="begin"/>
        </w:r>
        <w:r>
          <w:rPr>
            <w:noProof/>
          </w:rPr>
          <w:instrText xml:space="preserve"> PAGEREF _Toc353435305 \h </w:instrText>
        </w:r>
        <w:r>
          <w:rPr>
            <w:noProof/>
          </w:rPr>
        </w:r>
      </w:ins>
      <w:r>
        <w:rPr>
          <w:noProof/>
        </w:rPr>
        <w:fldChar w:fldCharType="separate"/>
      </w:r>
      <w:ins w:id="141" w:author="Edward Venator" w:date="2013-04-11T09:17:00Z">
        <w:r>
          <w:rPr>
            <w:noProof/>
          </w:rPr>
          <w:t>65</w:t>
        </w:r>
        <w:r>
          <w:rPr>
            <w:noProof/>
          </w:rPr>
          <w:fldChar w:fldCharType="end"/>
        </w:r>
      </w:ins>
    </w:p>
    <w:p w:rsidR="00E141B1" w:rsidRDefault="00E141B1">
      <w:pPr>
        <w:pStyle w:val="TOC3"/>
        <w:rPr>
          <w:ins w:id="142" w:author="Edward Venator" w:date="2013-04-11T09:17:00Z"/>
          <w:rFonts w:asciiTheme="minorHAnsi" w:eastAsiaTheme="minorEastAsia" w:hAnsiTheme="minorHAnsi" w:cstheme="minorBidi"/>
          <w:noProof/>
          <w:sz w:val="22"/>
          <w:lang w:bidi="ar-SA"/>
        </w:rPr>
      </w:pPr>
      <w:ins w:id="143" w:author="Edward Venator" w:date="2013-04-11T09:17:00Z">
        <w:r>
          <w:rPr>
            <w:noProof/>
          </w:rPr>
          <w:t>Gripper</w:t>
        </w:r>
        <w:r>
          <w:rPr>
            <w:noProof/>
          </w:rPr>
          <w:tab/>
        </w:r>
        <w:r>
          <w:rPr>
            <w:noProof/>
          </w:rPr>
          <w:fldChar w:fldCharType="begin"/>
        </w:r>
        <w:r>
          <w:rPr>
            <w:noProof/>
          </w:rPr>
          <w:instrText xml:space="preserve"> PAGEREF _Toc353435306 \h </w:instrText>
        </w:r>
        <w:r>
          <w:rPr>
            <w:noProof/>
          </w:rPr>
        </w:r>
      </w:ins>
      <w:r>
        <w:rPr>
          <w:noProof/>
        </w:rPr>
        <w:fldChar w:fldCharType="separate"/>
      </w:r>
      <w:ins w:id="144" w:author="Edward Venator" w:date="2013-04-11T09:17:00Z">
        <w:r>
          <w:rPr>
            <w:noProof/>
          </w:rPr>
          <w:t>66</w:t>
        </w:r>
        <w:r>
          <w:rPr>
            <w:noProof/>
          </w:rPr>
          <w:fldChar w:fldCharType="end"/>
        </w:r>
      </w:ins>
    </w:p>
    <w:p w:rsidR="00E141B1" w:rsidRDefault="00E141B1">
      <w:pPr>
        <w:pStyle w:val="TOC3"/>
        <w:rPr>
          <w:ins w:id="145" w:author="Edward Venator" w:date="2013-04-11T09:17:00Z"/>
          <w:rFonts w:asciiTheme="minorHAnsi" w:eastAsiaTheme="minorEastAsia" w:hAnsiTheme="minorHAnsi" w:cstheme="minorBidi"/>
          <w:noProof/>
          <w:sz w:val="22"/>
          <w:lang w:bidi="ar-SA"/>
        </w:rPr>
      </w:pPr>
      <w:ins w:id="146" w:author="Edward Venator" w:date="2013-04-11T09:17:00Z">
        <w:r>
          <w:rPr>
            <w:noProof/>
          </w:rPr>
          <w:t>Battery Life</w:t>
        </w:r>
        <w:r>
          <w:rPr>
            <w:noProof/>
          </w:rPr>
          <w:tab/>
        </w:r>
        <w:r>
          <w:rPr>
            <w:noProof/>
          </w:rPr>
          <w:fldChar w:fldCharType="begin"/>
        </w:r>
        <w:r>
          <w:rPr>
            <w:noProof/>
          </w:rPr>
          <w:instrText xml:space="preserve"> PAGEREF _Toc353435307 \h </w:instrText>
        </w:r>
        <w:r>
          <w:rPr>
            <w:noProof/>
          </w:rPr>
        </w:r>
      </w:ins>
      <w:r>
        <w:rPr>
          <w:noProof/>
        </w:rPr>
        <w:fldChar w:fldCharType="separate"/>
      </w:r>
      <w:ins w:id="147" w:author="Edward Venator" w:date="2013-04-11T09:17:00Z">
        <w:r>
          <w:rPr>
            <w:noProof/>
          </w:rPr>
          <w:t>66</w:t>
        </w:r>
        <w:r>
          <w:rPr>
            <w:noProof/>
          </w:rPr>
          <w:fldChar w:fldCharType="end"/>
        </w:r>
      </w:ins>
    </w:p>
    <w:p w:rsidR="00E141B1" w:rsidRDefault="00E141B1">
      <w:pPr>
        <w:pStyle w:val="TOC2"/>
        <w:rPr>
          <w:ins w:id="148" w:author="Edward Venator" w:date="2013-04-11T09:17:00Z"/>
          <w:rFonts w:asciiTheme="minorHAnsi" w:eastAsiaTheme="minorEastAsia" w:hAnsiTheme="minorHAnsi" w:cstheme="minorBidi"/>
          <w:noProof/>
          <w:sz w:val="22"/>
          <w:lang w:bidi="ar-SA"/>
        </w:rPr>
      </w:pPr>
      <w:ins w:id="149" w:author="Edward Venator" w:date="2013-04-11T09:17:00Z">
        <w:r>
          <w:rPr>
            <w:noProof/>
          </w:rPr>
          <w:t>6.3 The Kinect</w:t>
        </w:r>
        <w:r>
          <w:rPr>
            <w:noProof/>
          </w:rPr>
          <w:tab/>
        </w:r>
        <w:r>
          <w:rPr>
            <w:noProof/>
          </w:rPr>
          <w:fldChar w:fldCharType="begin"/>
        </w:r>
        <w:r>
          <w:rPr>
            <w:noProof/>
          </w:rPr>
          <w:instrText xml:space="preserve"> PAGEREF _Toc353435308 \h </w:instrText>
        </w:r>
        <w:r>
          <w:rPr>
            <w:noProof/>
          </w:rPr>
        </w:r>
      </w:ins>
      <w:r>
        <w:rPr>
          <w:noProof/>
        </w:rPr>
        <w:fldChar w:fldCharType="separate"/>
      </w:r>
      <w:ins w:id="150" w:author="Edward Venator" w:date="2013-04-11T09:17:00Z">
        <w:r>
          <w:rPr>
            <w:noProof/>
          </w:rPr>
          <w:t>68</w:t>
        </w:r>
        <w:r>
          <w:rPr>
            <w:noProof/>
          </w:rPr>
          <w:fldChar w:fldCharType="end"/>
        </w:r>
      </w:ins>
    </w:p>
    <w:p w:rsidR="00E141B1" w:rsidRDefault="00E141B1">
      <w:pPr>
        <w:pStyle w:val="TOC3"/>
        <w:rPr>
          <w:ins w:id="151" w:author="Edward Venator" w:date="2013-04-11T09:17:00Z"/>
          <w:rFonts w:asciiTheme="minorHAnsi" w:eastAsiaTheme="minorEastAsia" w:hAnsiTheme="minorHAnsi" w:cstheme="minorBidi"/>
          <w:noProof/>
          <w:sz w:val="22"/>
          <w:lang w:bidi="ar-SA"/>
        </w:rPr>
      </w:pPr>
      <w:ins w:id="152" w:author="Edward Venator" w:date="2013-04-11T09:17:00Z">
        <w:r>
          <w:rPr>
            <w:noProof/>
          </w:rPr>
          <w:t>For Object Localization and Arm Planning</w:t>
        </w:r>
        <w:r>
          <w:rPr>
            <w:noProof/>
          </w:rPr>
          <w:tab/>
        </w:r>
        <w:r>
          <w:rPr>
            <w:noProof/>
          </w:rPr>
          <w:fldChar w:fldCharType="begin"/>
        </w:r>
        <w:r>
          <w:rPr>
            <w:noProof/>
          </w:rPr>
          <w:instrText xml:space="preserve"> PAGEREF _Toc353435309 \h </w:instrText>
        </w:r>
        <w:r>
          <w:rPr>
            <w:noProof/>
          </w:rPr>
        </w:r>
      </w:ins>
      <w:r>
        <w:rPr>
          <w:noProof/>
        </w:rPr>
        <w:fldChar w:fldCharType="separate"/>
      </w:r>
      <w:ins w:id="153" w:author="Edward Venator" w:date="2013-04-11T09:17:00Z">
        <w:r>
          <w:rPr>
            <w:noProof/>
          </w:rPr>
          <w:t>68</w:t>
        </w:r>
        <w:r>
          <w:rPr>
            <w:noProof/>
          </w:rPr>
          <w:fldChar w:fldCharType="end"/>
        </w:r>
      </w:ins>
    </w:p>
    <w:p w:rsidR="00E141B1" w:rsidRDefault="00E141B1">
      <w:pPr>
        <w:pStyle w:val="TOC3"/>
        <w:rPr>
          <w:ins w:id="154" w:author="Edward Venator" w:date="2013-04-11T09:17:00Z"/>
          <w:rFonts w:asciiTheme="minorHAnsi" w:eastAsiaTheme="minorEastAsia" w:hAnsiTheme="minorHAnsi" w:cstheme="minorBidi"/>
          <w:noProof/>
          <w:sz w:val="22"/>
          <w:lang w:bidi="ar-SA"/>
        </w:rPr>
      </w:pPr>
      <w:ins w:id="155" w:author="Edward Venator" w:date="2013-04-11T09:17:00Z">
        <w:r>
          <w:rPr>
            <w:noProof/>
          </w:rPr>
          <w:t>For Reading QR Codes</w:t>
        </w:r>
        <w:r>
          <w:rPr>
            <w:noProof/>
          </w:rPr>
          <w:tab/>
        </w:r>
        <w:r>
          <w:rPr>
            <w:noProof/>
          </w:rPr>
          <w:fldChar w:fldCharType="begin"/>
        </w:r>
        <w:r>
          <w:rPr>
            <w:noProof/>
          </w:rPr>
          <w:instrText xml:space="preserve"> PAGEREF _Toc353435310 \h </w:instrText>
        </w:r>
        <w:r>
          <w:rPr>
            <w:noProof/>
          </w:rPr>
        </w:r>
      </w:ins>
      <w:r>
        <w:rPr>
          <w:noProof/>
        </w:rPr>
        <w:fldChar w:fldCharType="separate"/>
      </w:r>
      <w:ins w:id="156" w:author="Edward Venator" w:date="2013-04-11T09:17:00Z">
        <w:r>
          <w:rPr>
            <w:noProof/>
          </w:rPr>
          <w:t>68</w:t>
        </w:r>
        <w:r>
          <w:rPr>
            <w:noProof/>
          </w:rPr>
          <w:fldChar w:fldCharType="end"/>
        </w:r>
      </w:ins>
    </w:p>
    <w:p w:rsidR="00E141B1" w:rsidRDefault="00E141B1">
      <w:pPr>
        <w:pStyle w:val="TOC1"/>
        <w:rPr>
          <w:ins w:id="157" w:author="Edward Venator" w:date="2013-04-11T09:17:00Z"/>
          <w:rFonts w:asciiTheme="minorHAnsi" w:eastAsiaTheme="minorEastAsia" w:hAnsiTheme="minorHAnsi" w:cstheme="minorBidi"/>
          <w:noProof/>
          <w:sz w:val="22"/>
          <w:lang w:bidi="ar-SA"/>
        </w:rPr>
      </w:pPr>
      <w:ins w:id="158" w:author="Edward Venator" w:date="2013-04-11T09:17:00Z">
        <w:r>
          <w:rPr>
            <w:noProof/>
          </w:rPr>
          <w:t>a</w:t>
        </w:r>
        <w:r>
          <w:rPr>
            <w:noProof/>
          </w:rPr>
          <w:tab/>
        </w:r>
        <w:r>
          <w:rPr>
            <w:noProof/>
          </w:rPr>
          <w:fldChar w:fldCharType="begin"/>
        </w:r>
        <w:r>
          <w:rPr>
            <w:noProof/>
          </w:rPr>
          <w:instrText xml:space="preserve"> PAGEREF _Toc353435311 \h </w:instrText>
        </w:r>
        <w:r>
          <w:rPr>
            <w:noProof/>
          </w:rPr>
        </w:r>
      </w:ins>
      <w:r>
        <w:rPr>
          <w:noProof/>
        </w:rPr>
        <w:fldChar w:fldCharType="separate"/>
      </w:r>
      <w:ins w:id="159" w:author="Edward Venator" w:date="2013-04-11T09:17:00Z">
        <w:r>
          <w:rPr>
            <w:noProof/>
          </w:rPr>
          <w:t>69</w:t>
        </w:r>
        <w:r>
          <w:rPr>
            <w:noProof/>
          </w:rPr>
          <w:fldChar w:fldCharType="end"/>
        </w:r>
      </w:ins>
    </w:p>
    <w:p w:rsidR="00E141B1" w:rsidRDefault="00E141B1">
      <w:pPr>
        <w:pStyle w:val="TOC1"/>
        <w:rPr>
          <w:ins w:id="160" w:author="Edward Venator" w:date="2013-04-11T09:17:00Z"/>
          <w:rFonts w:asciiTheme="minorHAnsi" w:eastAsiaTheme="minorEastAsia" w:hAnsiTheme="minorHAnsi" w:cstheme="minorBidi"/>
          <w:noProof/>
          <w:sz w:val="22"/>
          <w:lang w:bidi="ar-SA"/>
        </w:rPr>
      </w:pPr>
      <w:ins w:id="161" w:author="Edward Venator" w:date="2013-04-11T09:17:00Z">
        <w:r>
          <w:rPr>
            <w:noProof/>
          </w:rPr>
          <w:t>of</w:t>
        </w:r>
        <w:r>
          <w:rPr>
            <w:noProof/>
          </w:rPr>
          <w:tab/>
        </w:r>
        <w:r>
          <w:rPr>
            <w:noProof/>
          </w:rPr>
          <w:fldChar w:fldCharType="begin"/>
        </w:r>
        <w:r>
          <w:rPr>
            <w:noProof/>
          </w:rPr>
          <w:instrText xml:space="preserve"> PAGEREF _Toc353435312 \h </w:instrText>
        </w:r>
        <w:r>
          <w:rPr>
            <w:noProof/>
          </w:rPr>
        </w:r>
      </w:ins>
      <w:r>
        <w:rPr>
          <w:noProof/>
        </w:rPr>
        <w:fldChar w:fldCharType="separate"/>
      </w:r>
      <w:ins w:id="162" w:author="Edward Venator" w:date="2013-04-11T09:17:00Z">
        <w:r>
          <w:rPr>
            <w:noProof/>
          </w:rPr>
          <w:t>69</w:t>
        </w:r>
        <w:r>
          <w:rPr>
            <w:noProof/>
          </w:rPr>
          <w:fldChar w:fldCharType="end"/>
        </w:r>
      </w:ins>
    </w:p>
    <w:p w:rsidR="00E141B1" w:rsidRDefault="00E141B1">
      <w:pPr>
        <w:pStyle w:val="TOC1"/>
        <w:rPr>
          <w:ins w:id="163" w:author="Edward Venator" w:date="2013-04-11T09:17:00Z"/>
          <w:rFonts w:asciiTheme="minorHAnsi" w:eastAsiaTheme="minorEastAsia" w:hAnsiTheme="minorHAnsi" w:cstheme="minorBidi"/>
          <w:noProof/>
          <w:sz w:val="22"/>
          <w:lang w:bidi="ar-SA"/>
        </w:rPr>
      </w:pPr>
      <w:ins w:id="164" w:author="Edward Venator" w:date="2013-04-11T09:17:00Z">
        <w:r>
          <w:rPr>
            <w:noProof/>
          </w:rPr>
          <w:t>sentmalformed message.</w:t>
        </w:r>
        <w:r>
          <w:rPr>
            <w:noProof/>
          </w:rPr>
          <w:tab/>
        </w:r>
        <w:r>
          <w:rPr>
            <w:noProof/>
          </w:rPr>
          <w:fldChar w:fldCharType="begin"/>
        </w:r>
        <w:r>
          <w:rPr>
            <w:noProof/>
          </w:rPr>
          <w:instrText xml:space="preserve"> PAGEREF _Toc353435313 \h </w:instrText>
        </w:r>
        <w:r>
          <w:rPr>
            <w:noProof/>
          </w:rPr>
        </w:r>
      </w:ins>
      <w:r>
        <w:rPr>
          <w:noProof/>
        </w:rPr>
        <w:fldChar w:fldCharType="separate"/>
      </w:r>
      <w:ins w:id="165" w:author="Edward Venator" w:date="2013-04-11T09:17:00Z">
        <w:r>
          <w:rPr>
            <w:noProof/>
          </w:rPr>
          <w:t>69</w:t>
        </w:r>
        <w:r>
          <w:rPr>
            <w:noProof/>
          </w:rPr>
          <w:fldChar w:fldCharType="end"/>
        </w:r>
      </w:ins>
    </w:p>
    <w:p w:rsidR="00E141B1" w:rsidRDefault="00E141B1">
      <w:pPr>
        <w:pStyle w:val="TOC1"/>
        <w:rPr>
          <w:ins w:id="166" w:author="Edward Venator" w:date="2013-04-11T09:17:00Z"/>
          <w:rFonts w:asciiTheme="minorHAnsi" w:eastAsiaTheme="minorEastAsia" w:hAnsiTheme="minorHAnsi" w:cstheme="minorBidi"/>
          <w:noProof/>
          <w:sz w:val="22"/>
          <w:lang w:bidi="ar-SA"/>
        </w:rPr>
      </w:pPr>
      <w:ins w:id="167" w:author="Edward Venator" w:date="2013-04-11T09:17:00Z">
        <w:r>
          <w:rPr>
            <w:noProof/>
          </w:rPr>
          <w:t>Discussion</w:t>
        </w:r>
        <w:r>
          <w:rPr>
            <w:noProof/>
          </w:rPr>
          <w:tab/>
        </w:r>
        <w:r>
          <w:rPr>
            <w:noProof/>
          </w:rPr>
          <w:fldChar w:fldCharType="begin"/>
        </w:r>
        <w:r>
          <w:rPr>
            <w:noProof/>
          </w:rPr>
          <w:instrText xml:space="preserve"> PAGEREF _Toc353435314 \h </w:instrText>
        </w:r>
        <w:r>
          <w:rPr>
            <w:noProof/>
          </w:rPr>
        </w:r>
      </w:ins>
      <w:r>
        <w:rPr>
          <w:noProof/>
        </w:rPr>
        <w:fldChar w:fldCharType="separate"/>
      </w:r>
      <w:ins w:id="168" w:author="Edward Venator" w:date="2013-04-11T09:17:00Z">
        <w:r>
          <w:rPr>
            <w:noProof/>
          </w:rPr>
          <w:t>70</w:t>
        </w:r>
        <w:r>
          <w:rPr>
            <w:noProof/>
          </w:rPr>
          <w:fldChar w:fldCharType="end"/>
        </w:r>
      </w:ins>
    </w:p>
    <w:p w:rsidR="00E141B1" w:rsidRDefault="00E141B1">
      <w:pPr>
        <w:pStyle w:val="TOC1"/>
        <w:rPr>
          <w:ins w:id="169" w:author="Edward Venator" w:date="2013-04-11T09:17:00Z"/>
          <w:rFonts w:asciiTheme="minorHAnsi" w:eastAsiaTheme="minorEastAsia" w:hAnsiTheme="minorHAnsi" w:cstheme="minorBidi"/>
          <w:noProof/>
          <w:sz w:val="22"/>
          <w:lang w:bidi="ar-SA"/>
        </w:rPr>
      </w:pPr>
      <w:ins w:id="170" w:author="Edward Venator" w:date="2013-04-11T09:17:00Z">
        <w:r>
          <w:rPr>
            <w:noProof/>
          </w:rPr>
          <w:t>7. Conclusion and Future Work</w:t>
        </w:r>
        <w:r>
          <w:rPr>
            <w:noProof/>
          </w:rPr>
          <w:tab/>
        </w:r>
        <w:r>
          <w:rPr>
            <w:noProof/>
          </w:rPr>
          <w:fldChar w:fldCharType="begin"/>
        </w:r>
        <w:r>
          <w:rPr>
            <w:noProof/>
          </w:rPr>
          <w:instrText xml:space="preserve"> PAGEREF _Toc353435315 \h </w:instrText>
        </w:r>
        <w:r>
          <w:rPr>
            <w:noProof/>
          </w:rPr>
        </w:r>
      </w:ins>
      <w:r>
        <w:rPr>
          <w:noProof/>
        </w:rPr>
        <w:fldChar w:fldCharType="separate"/>
      </w:r>
      <w:ins w:id="171" w:author="Edward Venator" w:date="2013-04-11T09:17:00Z">
        <w:r>
          <w:rPr>
            <w:noProof/>
          </w:rPr>
          <w:t>71</w:t>
        </w:r>
        <w:r>
          <w:rPr>
            <w:noProof/>
          </w:rPr>
          <w:fldChar w:fldCharType="end"/>
        </w:r>
      </w:ins>
    </w:p>
    <w:p w:rsidR="00E141B1" w:rsidRDefault="00E141B1">
      <w:pPr>
        <w:pStyle w:val="TOC1"/>
        <w:rPr>
          <w:ins w:id="172" w:author="Edward Venator" w:date="2013-04-11T09:17:00Z"/>
          <w:rFonts w:asciiTheme="minorHAnsi" w:eastAsiaTheme="minorEastAsia" w:hAnsiTheme="minorHAnsi" w:cstheme="minorBidi"/>
          <w:noProof/>
          <w:sz w:val="22"/>
          <w:lang w:bidi="ar-SA"/>
        </w:rPr>
      </w:pPr>
      <w:ins w:id="173" w:author="Edward Venator" w:date="2013-04-11T09:17:00Z">
        <w:r>
          <w:rPr>
            <w:noProof/>
          </w:rPr>
          <w:t>8. The two-position parallel plate gripper used for this project was simple and readily available, but it limits the robot to being able to manipulate boxes in a limited range of sizes. Conclusions and Future Work</w:t>
        </w:r>
        <w:r>
          <w:rPr>
            <w:noProof/>
          </w:rPr>
          <w:tab/>
        </w:r>
        <w:r>
          <w:rPr>
            <w:noProof/>
          </w:rPr>
          <w:fldChar w:fldCharType="begin"/>
        </w:r>
        <w:r>
          <w:rPr>
            <w:noProof/>
          </w:rPr>
          <w:instrText xml:space="preserve"> PAGEREF _Toc353435316 \h </w:instrText>
        </w:r>
        <w:r>
          <w:rPr>
            <w:noProof/>
          </w:rPr>
        </w:r>
      </w:ins>
      <w:r>
        <w:rPr>
          <w:noProof/>
        </w:rPr>
        <w:fldChar w:fldCharType="separate"/>
      </w:r>
      <w:ins w:id="174" w:author="Edward Venator" w:date="2013-04-11T09:17:00Z">
        <w:r>
          <w:rPr>
            <w:noProof/>
          </w:rPr>
          <w:t>73</w:t>
        </w:r>
        <w:r>
          <w:rPr>
            <w:noProof/>
          </w:rPr>
          <w:fldChar w:fldCharType="end"/>
        </w:r>
      </w:ins>
    </w:p>
    <w:p w:rsidR="00E141B1" w:rsidRDefault="00E141B1">
      <w:pPr>
        <w:pStyle w:val="TOC1"/>
        <w:rPr>
          <w:ins w:id="175" w:author="Edward Venator" w:date="2013-04-11T09:17:00Z"/>
          <w:rFonts w:asciiTheme="minorHAnsi" w:eastAsiaTheme="minorEastAsia" w:hAnsiTheme="minorHAnsi" w:cstheme="minorBidi"/>
          <w:noProof/>
          <w:sz w:val="22"/>
          <w:lang w:bidi="ar-SA"/>
        </w:rPr>
      </w:pPr>
      <w:ins w:id="176" w:author="Edward Venator" w:date="2013-04-11T09:17:00Z">
        <w:r>
          <w:rPr>
            <w:noProof/>
          </w:rPr>
          <w:t>9. Bibliography</w:t>
        </w:r>
        <w:r>
          <w:rPr>
            <w:noProof/>
          </w:rPr>
          <w:tab/>
        </w:r>
        <w:r>
          <w:rPr>
            <w:noProof/>
          </w:rPr>
          <w:fldChar w:fldCharType="begin"/>
        </w:r>
        <w:r>
          <w:rPr>
            <w:noProof/>
          </w:rPr>
          <w:instrText xml:space="preserve"> PAGEREF _Toc353435317 \h </w:instrText>
        </w:r>
        <w:r>
          <w:rPr>
            <w:noProof/>
          </w:rPr>
        </w:r>
      </w:ins>
      <w:r>
        <w:rPr>
          <w:noProof/>
        </w:rPr>
        <w:fldChar w:fldCharType="separate"/>
      </w:r>
      <w:ins w:id="177" w:author="Edward Venator" w:date="2013-04-11T09:17:00Z">
        <w:r>
          <w:rPr>
            <w:noProof/>
          </w:rPr>
          <w:t>74</w:t>
        </w:r>
        <w:r>
          <w:rPr>
            <w:noProof/>
          </w:rPr>
          <w:fldChar w:fldCharType="end"/>
        </w:r>
      </w:ins>
    </w:p>
    <w:p w:rsidR="00E141B1" w:rsidRDefault="00E141B1">
      <w:pPr>
        <w:pStyle w:val="TOC1"/>
        <w:rPr>
          <w:ins w:id="178" w:author="Edward Venator" w:date="2013-04-11T09:17:00Z"/>
          <w:rFonts w:asciiTheme="minorHAnsi" w:eastAsiaTheme="minorEastAsia" w:hAnsiTheme="minorHAnsi" w:cstheme="minorBidi"/>
          <w:noProof/>
          <w:sz w:val="22"/>
          <w:lang w:bidi="ar-SA"/>
        </w:rPr>
      </w:pPr>
      <w:ins w:id="179" w:author="Edward Venator" w:date="2013-04-11T09:17:00Z">
        <w:r>
          <w:rPr>
            <w:noProof/>
          </w:rPr>
          <w:t>10. Appendix 1: Bill of Materials</w:t>
        </w:r>
        <w:r>
          <w:rPr>
            <w:noProof/>
          </w:rPr>
          <w:tab/>
        </w:r>
        <w:r>
          <w:rPr>
            <w:noProof/>
          </w:rPr>
          <w:fldChar w:fldCharType="begin"/>
        </w:r>
        <w:r>
          <w:rPr>
            <w:noProof/>
          </w:rPr>
          <w:instrText xml:space="preserve"> PAGEREF _Toc353435349 \h </w:instrText>
        </w:r>
        <w:r>
          <w:rPr>
            <w:noProof/>
          </w:rPr>
        </w:r>
      </w:ins>
      <w:r>
        <w:rPr>
          <w:noProof/>
        </w:rPr>
        <w:fldChar w:fldCharType="separate"/>
      </w:r>
      <w:ins w:id="180" w:author="Edward Venator" w:date="2013-04-11T09:17:00Z">
        <w:r>
          <w:rPr>
            <w:noProof/>
          </w:rPr>
          <w:t>77</w:t>
        </w:r>
        <w:r>
          <w:rPr>
            <w:noProof/>
          </w:rPr>
          <w:fldChar w:fldCharType="end"/>
        </w:r>
      </w:ins>
    </w:p>
    <w:p w:rsidR="00E141B1" w:rsidRDefault="00E141B1">
      <w:pPr>
        <w:pStyle w:val="TOC1"/>
        <w:rPr>
          <w:ins w:id="181" w:author="Edward Venator" w:date="2013-04-11T09:17:00Z"/>
          <w:rFonts w:asciiTheme="minorHAnsi" w:eastAsiaTheme="minorEastAsia" w:hAnsiTheme="minorHAnsi" w:cstheme="minorBidi"/>
          <w:noProof/>
          <w:sz w:val="22"/>
          <w:lang w:bidi="ar-SA"/>
        </w:rPr>
      </w:pPr>
      <w:ins w:id="182" w:author="Edward Venator" w:date="2013-04-11T09:17:00Z">
        <w:r>
          <w:rPr>
            <w:noProof/>
          </w:rPr>
          <w:lastRenderedPageBreak/>
          <w:t>11. Appendix 2: Localization Data</w:t>
        </w:r>
        <w:r>
          <w:rPr>
            <w:noProof/>
          </w:rPr>
          <w:tab/>
        </w:r>
        <w:r>
          <w:rPr>
            <w:noProof/>
          </w:rPr>
          <w:fldChar w:fldCharType="begin"/>
        </w:r>
        <w:r>
          <w:rPr>
            <w:noProof/>
          </w:rPr>
          <w:instrText xml:space="preserve"> PAGEREF _Toc353435350 \h </w:instrText>
        </w:r>
        <w:r>
          <w:rPr>
            <w:noProof/>
          </w:rPr>
        </w:r>
      </w:ins>
      <w:r>
        <w:rPr>
          <w:noProof/>
        </w:rPr>
        <w:fldChar w:fldCharType="separate"/>
      </w:r>
      <w:ins w:id="183" w:author="Edward Venator" w:date="2013-04-11T09:17:00Z">
        <w:r>
          <w:rPr>
            <w:noProof/>
          </w:rPr>
          <w:t>78</w:t>
        </w:r>
        <w:r>
          <w:rPr>
            <w:noProof/>
          </w:rPr>
          <w:fldChar w:fldCharType="end"/>
        </w:r>
      </w:ins>
    </w:p>
    <w:p w:rsidR="00E141B1" w:rsidRDefault="00E141B1">
      <w:pPr>
        <w:pStyle w:val="TOC2"/>
        <w:rPr>
          <w:ins w:id="184" w:author="Edward Venator" w:date="2013-04-11T09:17:00Z"/>
          <w:rFonts w:asciiTheme="minorHAnsi" w:eastAsiaTheme="minorEastAsia" w:hAnsiTheme="minorHAnsi" w:cstheme="minorBidi"/>
          <w:noProof/>
          <w:sz w:val="22"/>
          <w:lang w:bidi="ar-SA"/>
        </w:rPr>
      </w:pPr>
      <w:ins w:id="185" w:author="Edward Venator" w:date="2013-04-11T09:17:00Z">
        <w:r>
          <w:rPr>
            <w:noProof/>
          </w:rPr>
          <w:t>11.1 Ten Meter Straight Line</w:t>
        </w:r>
        <w:r>
          <w:rPr>
            <w:noProof/>
          </w:rPr>
          <w:tab/>
        </w:r>
        <w:r>
          <w:rPr>
            <w:noProof/>
          </w:rPr>
          <w:fldChar w:fldCharType="begin"/>
        </w:r>
        <w:r>
          <w:rPr>
            <w:noProof/>
          </w:rPr>
          <w:instrText xml:space="preserve"> PAGEREF _Toc353435351 \h </w:instrText>
        </w:r>
        <w:r>
          <w:rPr>
            <w:noProof/>
          </w:rPr>
        </w:r>
      </w:ins>
      <w:r>
        <w:rPr>
          <w:noProof/>
        </w:rPr>
        <w:fldChar w:fldCharType="separate"/>
      </w:r>
      <w:ins w:id="186" w:author="Edward Venator" w:date="2013-04-11T09:17:00Z">
        <w:r>
          <w:rPr>
            <w:noProof/>
          </w:rPr>
          <w:t>78</w:t>
        </w:r>
        <w:r>
          <w:rPr>
            <w:noProof/>
          </w:rPr>
          <w:fldChar w:fldCharType="end"/>
        </w:r>
      </w:ins>
    </w:p>
    <w:p w:rsidR="00E141B1" w:rsidRDefault="00E141B1">
      <w:pPr>
        <w:pStyle w:val="TOC2"/>
        <w:rPr>
          <w:ins w:id="187" w:author="Edward Venator" w:date="2013-04-11T09:17:00Z"/>
          <w:rFonts w:asciiTheme="minorHAnsi" w:eastAsiaTheme="minorEastAsia" w:hAnsiTheme="minorHAnsi" w:cstheme="minorBidi"/>
          <w:noProof/>
          <w:sz w:val="22"/>
          <w:lang w:bidi="ar-SA"/>
        </w:rPr>
      </w:pPr>
      <w:ins w:id="188" w:author="Edward Venator" w:date="2013-04-11T09:17:00Z">
        <w:r>
          <w:rPr>
            <w:noProof/>
          </w:rPr>
          <w:t>11.2 Five Laps of One Meter Radius Circle</w:t>
        </w:r>
        <w:r>
          <w:rPr>
            <w:noProof/>
          </w:rPr>
          <w:tab/>
        </w:r>
        <w:r>
          <w:rPr>
            <w:noProof/>
          </w:rPr>
          <w:fldChar w:fldCharType="begin"/>
        </w:r>
        <w:r>
          <w:rPr>
            <w:noProof/>
          </w:rPr>
          <w:instrText xml:space="preserve"> PAGEREF _Toc353435352 \h </w:instrText>
        </w:r>
        <w:r>
          <w:rPr>
            <w:noProof/>
          </w:rPr>
        </w:r>
      </w:ins>
      <w:r>
        <w:rPr>
          <w:noProof/>
        </w:rPr>
        <w:fldChar w:fldCharType="separate"/>
      </w:r>
      <w:ins w:id="189" w:author="Edward Venator" w:date="2013-04-11T09:17:00Z">
        <w:r>
          <w:rPr>
            <w:noProof/>
          </w:rPr>
          <w:t>79</w:t>
        </w:r>
        <w:r>
          <w:rPr>
            <w:noProof/>
          </w:rPr>
          <w:fldChar w:fldCharType="end"/>
        </w:r>
      </w:ins>
    </w:p>
    <w:p w:rsidR="006B59B9" w:rsidDel="00E141B1" w:rsidRDefault="006B59B9">
      <w:pPr>
        <w:pStyle w:val="TOC1"/>
        <w:rPr>
          <w:ins w:id="190" w:author="Ed" w:date="2013-04-08T09:50:00Z"/>
          <w:del w:id="191" w:author="Edward Venator" w:date="2013-04-11T09:15:00Z"/>
          <w:rFonts w:asciiTheme="minorHAnsi" w:eastAsiaTheme="minorEastAsia" w:hAnsiTheme="minorHAnsi" w:cstheme="minorBidi"/>
          <w:noProof/>
          <w:sz w:val="22"/>
          <w:lang w:bidi="ar-SA"/>
        </w:rPr>
      </w:pPr>
      <w:ins w:id="192" w:author="Ed" w:date="2013-04-08T09:50:00Z">
        <w:del w:id="193" w:author="Edward Venator" w:date="2013-04-11T09:15:00Z">
          <w:r w:rsidDel="00E141B1">
            <w:rPr>
              <w:noProof/>
            </w:rPr>
            <w:delText>1. Introduction</w:delText>
          </w:r>
          <w:r w:rsidDel="00E141B1">
            <w:rPr>
              <w:noProof/>
            </w:rPr>
            <w:tab/>
            <w:delText>1</w:delText>
          </w:r>
        </w:del>
      </w:ins>
    </w:p>
    <w:p w:rsidR="006B59B9" w:rsidDel="00E141B1" w:rsidRDefault="006B59B9">
      <w:pPr>
        <w:pStyle w:val="TOC1"/>
        <w:rPr>
          <w:ins w:id="194" w:author="Ed" w:date="2013-04-08T09:50:00Z"/>
          <w:del w:id="195" w:author="Edward Venator" w:date="2013-04-11T09:15:00Z"/>
          <w:rFonts w:asciiTheme="minorHAnsi" w:eastAsiaTheme="minorEastAsia" w:hAnsiTheme="minorHAnsi" w:cstheme="minorBidi"/>
          <w:noProof/>
          <w:sz w:val="22"/>
          <w:lang w:bidi="ar-SA"/>
        </w:rPr>
      </w:pPr>
      <w:ins w:id="196" w:author="Ed" w:date="2013-04-08T09:50:00Z">
        <w:del w:id="197" w:author="Edward Venator" w:date="2013-04-11T09:15:00Z">
          <w:r w:rsidDel="00E141B1">
            <w:rPr>
              <w:noProof/>
            </w:rPr>
            <w:delText>2. Industrial Mobile Manipulation</w:delText>
          </w:r>
          <w:r w:rsidDel="00E141B1">
            <w:rPr>
              <w:noProof/>
            </w:rPr>
            <w:tab/>
            <w:delText>3</w:delText>
          </w:r>
        </w:del>
      </w:ins>
    </w:p>
    <w:p w:rsidR="006B59B9" w:rsidDel="00E141B1" w:rsidRDefault="006B59B9">
      <w:pPr>
        <w:pStyle w:val="TOC1"/>
        <w:rPr>
          <w:ins w:id="198" w:author="Ed" w:date="2013-04-08T09:50:00Z"/>
          <w:del w:id="199" w:author="Edward Venator" w:date="2013-04-11T09:15:00Z"/>
          <w:rFonts w:asciiTheme="minorHAnsi" w:eastAsiaTheme="minorEastAsia" w:hAnsiTheme="minorHAnsi" w:cstheme="minorBidi"/>
          <w:noProof/>
          <w:sz w:val="22"/>
          <w:lang w:bidi="ar-SA"/>
        </w:rPr>
      </w:pPr>
      <w:ins w:id="200" w:author="Ed" w:date="2013-04-08T09:50:00Z">
        <w:del w:id="201" w:author="Edward Venator" w:date="2013-04-11T09:15:00Z">
          <w:r w:rsidDel="00E141B1">
            <w:rPr>
              <w:noProof/>
            </w:rPr>
            <w:delText>3. ABBY - System Design</w:delText>
          </w:r>
          <w:r w:rsidDel="00E141B1">
            <w:rPr>
              <w:noProof/>
            </w:rPr>
            <w:tab/>
            <w:delText>6</w:delText>
          </w:r>
        </w:del>
      </w:ins>
    </w:p>
    <w:p w:rsidR="006B59B9" w:rsidDel="00E141B1" w:rsidRDefault="006B59B9">
      <w:pPr>
        <w:pStyle w:val="TOC2"/>
        <w:rPr>
          <w:ins w:id="202" w:author="Ed" w:date="2013-04-08T09:50:00Z"/>
          <w:del w:id="203" w:author="Edward Venator" w:date="2013-04-11T09:15:00Z"/>
          <w:rFonts w:asciiTheme="minorHAnsi" w:eastAsiaTheme="minorEastAsia" w:hAnsiTheme="minorHAnsi" w:cstheme="minorBidi"/>
          <w:noProof/>
          <w:sz w:val="22"/>
          <w:lang w:bidi="ar-SA"/>
        </w:rPr>
      </w:pPr>
      <w:ins w:id="204" w:author="Ed" w:date="2013-04-08T09:50:00Z">
        <w:del w:id="205" w:author="Edward Venator" w:date="2013-04-11T09:15:00Z">
          <w:r w:rsidDel="00E141B1">
            <w:rPr>
              <w:noProof/>
            </w:rPr>
            <w:delText>3.1 Invacare Ranger Wheelchair Base</w:delText>
          </w:r>
          <w:r w:rsidDel="00E141B1">
            <w:rPr>
              <w:noProof/>
            </w:rPr>
            <w:tab/>
            <w:delText>6</w:delText>
          </w:r>
        </w:del>
      </w:ins>
    </w:p>
    <w:p w:rsidR="006B59B9" w:rsidDel="00E141B1" w:rsidRDefault="006B59B9">
      <w:pPr>
        <w:pStyle w:val="TOC2"/>
        <w:rPr>
          <w:ins w:id="206" w:author="Ed" w:date="2013-04-08T09:50:00Z"/>
          <w:del w:id="207" w:author="Edward Venator" w:date="2013-04-11T09:15:00Z"/>
          <w:rFonts w:asciiTheme="minorHAnsi" w:eastAsiaTheme="minorEastAsia" w:hAnsiTheme="minorHAnsi" w:cstheme="minorBidi"/>
          <w:noProof/>
          <w:sz w:val="22"/>
          <w:lang w:bidi="ar-SA"/>
        </w:rPr>
      </w:pPr>
      <w:ins w:id="208" w:author="Ed" w:date="2013-04-08T09:50:00Z">
        <w:del w:id="209" w:author="Edward Venator" w:date="2013-04-11T09:15:00Z">
          <w:r w:rsidDel="00E141B1">
            <w:rPr>
              <w:noProof/>
            </w:rPr>
            <w:delText>3.2 ABB IRB-120 Robotic Arm</w:delText>
          </w:r>
          <w:r w:rsidDel="00E141B1">
            <w:rPr>
              <w:noProof/>
            </w:rPr>
            <w:tab/>
            <w:delText>7</w:delText>
          </w:r>
        </w:del>
      </w:ins>
    </w:p>
    <w:p w:rsidR="006B59B9" w:rsidDel="00E141B1" w:rsidRDefault="006B59B9">
      <w:pPr>
        <w:pStyle w:val="TOC2"/>
        <w:rPr>
          <w:ins w:id="210" w:author="Ed" w:date="2013-04-08T09:50:00Z"/>
          <w:del w:id="211" w:author="Edward Venator" w:date="2013-04-11T09:15:00Z"/>
          <w:rFonts w:asciiTheme="minorHAnsi" w:eastAsiaTheme="minorEastAsia" w:hAnsiTheme="minorHAnsi" w:cstheme="minorBidi"/>
          <w:noProof/>
          <w:sz w:val="22"/>
          <w:lang w:bidi="ar-SA"/>
        </w:rPr>
      </w:pPr>
      <w:ins w:id="212" w:author="Ed" w:date="2013-04-08T09:50:00Z">
        <w:del w:id="213" w:author="Edward Venator" w:date="2013-04-11T09:15:00Z">
          <w:r w:rsidDel="00E141B1">
            <w:rPr>
              <w:noProof/>
            </w:rPr>
            <w:delText>3.3 End Effector</w:delText>
          </w:r>
          <w:r w:rsidDel="00E141B1">
            <w:rPr>
              <w:noProof/>
            </w:rPr>
            <w:tab/>
            <w:delText>8</w:delText>
          </w:r>
        </w:del>
      </w:ins>
    </w:p>
    <w:p w:rsidR="006B59B9" w:rsidDel="00E141B1" w:rsidRDefault="006B59B9">
      <w:pPr>
        <w:pStyle w:val="TOC2"/>
        <w:rPr>
          <w:ins w:id="214" w:author="Ed" w:date="2013-04-08T09:50:00Z"/>
          <w:del w:id="215" w:author="Edward Venator" w:date="2013-04-11T09:15:00Z"/>
          <w:rFonts w:asciiTheme="minorHAnsi" w:eastAsiaTheme="minorEastAsia" w:hAnsiTheme="minorHAnsi" w:cstheme="minorBidi"/>
          <w:noProof/>
          <w:sz w:val="22"/>
          <w:lang w:bidi="ar-SA"/>
        </w:rPr>
      </w:pPr>
      <w:ins w:id="216" w:author="Ed" w:date="2013-04-08T09:50:00Z">
        <w:del w:id="217" w:author="Edward Venator" w:date="2013-04-11T09:15:00Z">
          <w:r w:rsidDel="00E141B1">
            <w:rPr>
              <w:noProof/>
            </w:rPr>
            <w:delText>3.4 Custom Frame Design</w:delText>
          </w:r>
          <w:r w:rsidDel="00E141B1">
            <w:rPr>
              <w:noProof/>
            </w:rPr>
            <w:tab/>
            <w:delText>10</w:delText>
          </w:r>
        </w:del>
      </w:ins>
    </w:p>
    <w:p w:rsidR="006B59B9" w:rsidDel="00E141B1" w:rsidRDefault="006B59B9">
      <w:pPr>
        <w:pStyle w:val="TOC2"/>
        <w:rPr>
          <w:ins w:id="218" w:author="Ed" w:date="2013-04-08T09:50:00Z"/>
          <w:del w:id="219" w:author="Edward Venator" w:date="2013-04-11T09:15:00Z"/>
          <w:rFonts w:asciiTheme="minorHAnsi" w:eastAsiaTheme="minorEastAsia" w:hAnsiTheme="minorHAnsi" w:cstheme="minorBidi"/>
          <w:noProof/>
          <w:sz w:val="22"/>
          <w:lang w:bidi="ar-SA"/>
        </w:rPr>
      </w:pPr>
      <w:ins w:id="220" w:author="Ed" w:date="2013-04-08T09:50:00Z">
        <w:del w:id="221" w:author="Edward Venator" w:date="2013-04-11T09:15:00Z">
          <w:r w:rsidDel="00E141B1">
            <w:rPr>
              <w:noProof/>
            </w:rPr>
            <w:delText>3.5 Power</w:delText>
          </w:r>
          <w:r w:rsidDel="00E141B1">
            <w:rPr>
              <w:noProof/>
            </w:rPr>
            <w:tab/>
            <w:delText>13</w:delText>
          </w:r>
        </w:del>
      </w:ins>
    </w:p>
    <w:p w:rsidR="006B59B9" w:rsidDel="00E141B1" w:rsidRDefault="006B59B9">
      <w:pPr>
        <w:pStyle w:val="TOC2"/>
        <w:rPr>
          <w:ins w:id="222" w:author="Ed" w:date="2013-04-08T09:50:00Z"/>
          <w:del w:id="223" w:author="Edward Venator" w:date="2013-04-11T09:15:00Z"/>
          <w:rFonts w:asciiTheme="minorHAnsi" w:eastAsiaTheme="minorEastAsia" w:hAnsiTheme="minorHAnsi" w:cstheme="minorBidi"/>
          <w:noProof/>
          <w:sz w:val="22"/>
          <w:lang w:bidi="ar-SA"/>
        </w:rPr>
      </w:pPr>
      <w:ins w:id="224" w:author="Ed" w:date="2013-04-08T09:50:00Z">
        <w:del w:id="225" w:author="Edward Venator" w:date="2013-04-11T09:15:00Z">
          <w:r w:rsidDel="00E141B1">
            <w:rPr>
              <w:noProof/>
            </w:rPr>
            <w:delText>3.6 Sensors</w:delText>
          </w:r>
          <w:r w:rsidDel="00E141B1">
            <w:rPr>
              <w:noProof/>
            </w:rPr>
            <w:tab/>
            <w:delText>16</w:delText>
          </w:r>
        </w:del>
      </w:ins>
    </w:p>
    <w:p w:rsidR="006B59B9" w:rsidDel="00E141B1" w:rsidRDefault="006B59B9">
      <w:pPr>
        <w:pStyle w:val="TOC2"/>
        <w:rPr>
          <w:ins w:id="226" w:author="Ed" w:date="2013-04-08T09:50:00Z"/>
          <w:del w:id="227" w:author="Edward Venator" w:date="2013-04-11T09:15:00Z"/>
          <w:rFonts w:asciiTheme="minorHAnsi" w:eastAsiaTheme="minorEastAsia" w:hAnsiTheme="minorHAnsi" w:cstheme="minorBidi"/>
          <w:noProof/>
          <w:sz w:val="22"/>
          <w:lang w:bidi="ar-SA"/>
        </w:rPr>
      </w:pPr>
      <w:ins w:id="228" w:author="Ed" w:date="2013-04-08T09:50:00Z">
        <w:del w:id="229" w:author="Edward Venator" w:date="2013-04-11T09:15:00Z">
          <w:r w:rsidDel="00E141B1">
            <w:rPr>
              <w:noProof/>
            </w:rPr>
            <w:delText>3.7 Computing Hardware</w:delText>
          </w:r>
          <w:r w:rsidDel="00E141B1">
            <w:rPr>
              <w:noProof/>
            </w:rPr>
            <w:tab/>
            <w:delText>18</w:delText>
          </w:r>
        </w:del>
      </w:ins>
    </w:p>
    <w:p w:rsidR="006B59B9" w:rsidDel="00E141B1" w:rsidRDefault="006B59B9">
      <w:pPr>
        <w:pStyle w:val="TOC3"/>
        <w:rPr>
          <w:ins w:id="230" w:author="Ed" w:date="2013-04-08T09:50:00Z"/>
          <w:del w:id="231" w:author="Edward Venator" w:date="2013-04-11T09:15:00Z"/>
          <w:rFonts w:asciiTheme="minorHAnsi" w:eastAsiaTheme="minorEastAsia" w:hAnsiTheme="minorHAnsi" w:cstheme="minorBidi"/>
          <w:noProof/>
          <w:sz w:val="22"/>
          <w:lang w:bidi="ar-SA"/>
        </w:rPr>
      </w:pPr>
      <w:ins w:id="232" w:author="Ed" w:date="2013-04-08T09:50:00Z">
        <w:del w:id="233" w:author="Edward Venator" w:date="2013-04-11T09:15:00Z">
          <w:r w:rsidDel="00E141B1">
            <w:rPr>
              <w:noProof/>
            </w:rPr>
            <w:delText>PC</w:delText>
          </w:r>
          <w:r w:rsidDel="00E141B1">
            <w:rPr>
              <w:noProof/>
            </w:rPr>
            <w:tab/>
            <w:delText>18</w:delText>
          </w:r>
        </w:del>
      </w:ins>
    </w:p>
    <w:p w:rsidR="006B59B9" w:rsidDel="00E141B1" w:rsidRDefault="006B59B9">
      <w:pPr>
        <w:pStyle w:val="TOC3"/>
        <w:rPr>
          <w:ins w:id="234" w:author="Ed" w:date="2013-04-08T09:50:00Z"/>
          <w:del w:id="235" w:author="Edward Venator" w:date="2013-04-11T09:15:00Z"/>
          <w:rFonts w:asciiTheme="minorHAnsi" w:eastAsiaTheme="minorEastAsia" w:hAnsiTheme="minorHAnsi" w:cstheme="minorBidi"/>
          <w:noProof/>
          <w:sz w:val="22"/>
          <w:lang w:bidi="ar-SA"/>
        </w:rPr>
      </w:pPr>
      <w:ins w:id="236" w:author="Ed" w:date="2013-04-08T09:50:00Z">
        <w:del w:id="237" w:author="Edward Venator" w:date="2013-04-11T09:15:00Z">
          <w:r w:rsidDel="00E141B1">
            <w:rPr>
              <w:noProof/>
            </w:rPr>
            <w:delText>National Instruments cRIO</w:delText>
          </w:r>
          <w:r w:rsidDel="00E141B1">
            <w:rPr>
              <w:noProof/>
            </w:rPr>
            <w:tab/>
            <w:delText>19</w:delText>
          </w:r>
        </w:del>
      </w:ins>
    </w:p>
    <w:p w:rsidR="006B59B9" w:rsidDel="00E141B1" w:rsidRDefault="006B59B9">
      <w:pPr>
        <w:pStyle w:val="TOC3"/>
        <w:rPr>
          <w:ins w:id="238" w:author="Ed" w:date="2013-04-08T09:50:00Z"/>
          <w:del w:id="239" w:author="Edward Venator" w:date="2013-04-11T09:15:00Z"/>
          <w:rFonts w:asciiTheme="minorHAnsi" w:eastAsiaTheme="minorEastAsia" w:hAnsiTheme="minorHAnsi" w:cstheme="minorBidi"/>
          <w:noProof/>
          <w:sz w:val="22"/>
          <w:lang w:bidi="ar-SA"/>
        </w:rPr>
      </w:pPr>
      <w:ins w:id="240" w:author="Ed" w:date="2013-04-08T09:50:00Z">
        <w:del w:id="241" w:author="Edward Venator" w:date="2013-04-11T09:15:00Z">
          <w:r w:rsidDel="00E141B1">
            <w:rPr>
              <w:noProof/>
            </w:rPr>
            <w:delText>ABB IRC5</w:delText>
          </w:r>
          <w:r w:rsidDel="00E141B1">
            <w:rPr>
              <w:noProof/>
            </w:rPr>
            <w:tab/>
            <w:delText>20</w:delText>
          </w:r>
        </w:del>
      </w:ins>
    </w:p>
    <w:p w:rsidR="006B59B9" w:rsidDel="00E141B1" w:rsidRDefault="006B59B9">
      <w:pPr>
        <w:pStyle w:val="TOC2"/>
        <w:rPr>
          <w:ins w:id="242" w:author="Ed" w:date="2013-04-08T09:50:00Z"/>
          <w:del w:id="243" w:author="Edward Venator" w:date="2013-04-11T09:15:00Z"/>
          <w:rFonts w:asciiTheme="minorHAnsi" w:eastAsiaTheme="minorEastAsia" w:hAnsiTheme="minorHAnsi" w:cstheme="minorBidi"/>
          <w:noProof/>
          <w:sz w:val="22"/>
          <w:lang w:bidi="ar-SA"/>
        </w:rPr>
      </w:pPr>
      <w:ins w:id="244" w:author="Ed" w:date="2013-04-08T09:50:00Z">
        <w:del w:id="245" w:author="Edward Venator" w:date="2013-04-11T09:15:00Z">
          <w:r w:rsidDel="00E141B1">
            <w:rPr>
              <w:noProof/>
            </w:rPr>
            <w:delText>3.8 Robot Operating System</w:delText>
          </w:r>
          <w:r w:rsidDel="00E141B1">
            <w:rPr>
              <w:noProof/>
            </w:rPr>
            <w:tab/>
            <w:delText>21</w:delText>
          </w:r>
        </w:del>
      </w:ins>
    </w:p>
    <w:p w:rsidR="006B59B9" w:rsidDel="00E141B1" w:rsidRDefault="006B59B9">
      <w:pPr>
        <w:pStyle w:val="TOC3"/>
        <w:rPr>
          <w:ins w:id="246" w:author="Ed" w:date="2013-04-08T09:50:00Z"/>
          <w:del w:id="247" w:author="Edward Venator" w:date="2013-04-11T09:15:00Z"/>
          <w:rFonts w:asciiTheme="minorHAnsi" w:eastAsiaTheme="minorEastAsia" w:hAnsiTheme="minorHAnsi" w:cstheme="minorBidi"/>
          <w:noProof/>
          <w:sz w:val="22"/>
          <w:lang w:bidi="ar-SA"/>
        </w:rPr>
      </w:pPr>
      <w:ins w:id="248" w:author="Ed" w:date="2013-04-08T09:50:00Z">
        <w:del w:id="249" w:author="Edward Venator" w:date="2013-04-11T09:15:00Z">
          <w:r w:rsidDel="00E141B1">
            <w:rPr>
              <w:noProof/>
            </w:rPr>
            <w:delText>The Robot Model</w:delText>
          </w:r>
          <w:r w:rsidDel="00E141B1">
            <w:rPr>
              <w:noProof/>
            </w:rPr>
            <w:tab/>
            <w:delText>23</w:delText>
          </w:r>
        </w:del>
      </w:ins>
    </w:p>
    <w:p w:rsidR="006B59B9" w:rsidDel="00E141B1" w:rsidRDefault="006B59B9">
      <w:pPr>
        <w:pStyle w:val="TOC2"/>
        <w:rPr>
          <w:ins w:id="250" w:author="Ed" w:date="2013-04-08T09:50:00Z"/>
          <w:del w:id="251" w:author="Edward Venator" w:date="2013-04-11T09:15:00Z"/>
          <w:rFonts w:asciiTheme="minorHAnsi" w:eastAsiaTheme="minorEastAsia" w:hAnsiTheme="minorHAnsi" w:cstheme="minorBidi"/>
          <w:noProof/>
          <w:sz w:val="22"/>
          <w:lang w:bidi="ar-SA"/>
        </w:rPr>
      </w:pPr>
      <w:ins w:id="252" w:author="Ed" w:date="2013-04-08T09:50:00Z">
        <w:del w:id="253" w:author="Edward Venator" w:date="2013-04-11T09:15:00Z">
          <w:r w:rsidDel="00E141B1">
            <w:rPr>
              <w:noProof/>
            </w:rPr>
            <w:delText>3.9 Hardware Drivers</w:delText>
          </w:r>
          <w:r w:rsidDel="00E141B1">
            <w:rPr>
              <w:noProof/>
            </w:rPr>
            <w:tab/>
            <w:delText>25</w:delText>
          </w:r>
        </w:del>
      </w:ins>
    </w:p>
    <w:p w:rsidR="006B59B9" w:rsidDel="00E141B1" w:rsidRDefault="006B59B9">
      <w:pPr>
        <w:pStyle w:val="TOC1"/>
        <w:rPr>
          <w:ins w:id="254" w:author="Ed" w:date="2013-04-08T09:50:00Z"/>
          <w:del w:id="255" w:author="Edward Venator" w:date="2013-04-11T09:15:00Z"/>
          <w:rFonts w:asciiTheme="minorHAnsi" w:eastAsiaTheme="minorEastAsia" w:hAnsiTheme="minorHAnsi" w:cstheme="minorBidi"/>
          <w:noProof/>
          <w:sz w:val="22"/>
          <w:lang w:bidi="ar-SA"/>
        </w:rPr>
      </w:pPr>
      <w:ins w:id="256" w:author="Ed" w:date="2013-04-08T09:50:00Z">
        <w:del w:id="257" w:author="Edward Venator" w:date="2013-04-11T09:15:00Z">
          <w:r w:rsidDel="00E141B1">
            <w:rPr>
              <w:noProof/>
            </w:rPr>
            <w:delText>4. Experimental Software</w:delText>
          </w:r>
          <w:r w:rsidDel="00E141B1">
            <w:rPr>
              <w:noProof/>
            </w:rPr>
            <w:tab/>
            <w:delText>30</w:delText>
          </w:r>
        </w:del>
      </w:ins>
    </w:p>
    <w:p w:rsidR="006B59B9" w:rsidDel="00E141B1" w:rsidRDefault="006B59B9">
      <w:pPr>
        <w:pStyle w:val="TOC2"/>
        <w:rPr>
          <w:ins w:id="258" w:author="Ed" w:date="2013-04-08T09:50:00Z"/>
          <w:del w:id="259" w:author="Edward Venator" w:date="2013-04-11T09:15:00Z"/>
          <w:rFonts w:asciiTheme="minorHAnsi" w:eastAsiaTheme="minorEastAsia" w:hAnsiTheme="minorHAnsi" w:cstheme="minorBidi"/>
          <w:noProof/>
          <w:sz w:val="22"/>
          <w:lang w:bidi="ar-SA"/>
        </w:rPr>
      </w:pPr>
      <w:ins w:id="260" w:author="Ed" w:date="2013-04-08T09:50:00Z">
        <w:del w:id="261" w:author="Edward Venator" w:date="2013-04-11T09:15:00Z">
          <w:r w:rsidDel="00E141B1">
            <w:rPr>
              <w:noProof/>
            </w:rPr>
            <w:delText>4.1 Mobile Base Planning</w:delText>
          </w:r>
          <w:r w:rsidDel="00E141B1">
            <w:rPr>
              <w:noProof/>
            </w:rPr>
            <w:tab/>
            <w:delText>30</w:delText>
          </w:r>
        </w:del>
      </w:ins>
    </w:p>
    <w:p w:rsidR="006B59B9" w:rsidDel="00E141B1" w:rsidRDefault="006B59B9">
      <w:pPr>
        <w:pStyle w:val="TOC3"/>
        <w:rPr>
          <w:ins w:id="262" w:author="Ed" w:date="2013-04-08T09:50:00Z"/>
          <w:del w:id="263" w:author="Edward Venator" w:date="2013-04-11T09:15:00Z"/>
          <w:rFonts w:asciiTheme="minorHAnsi" w:eastAsiaTheme="minorEastAsia" w:hAnsiTheme="minorHAnsi" w:cstheme="minorBidi"/>
          <w:noProof/>
          <w:sz w:val="22"/>
          <w:lang w:bidi="ar-SA"/>
        </w:rPr>
      </w:pPr>
      <w:ins w:id="264" w:author="Ed" w:date="2013-04-08T09:50:00Z">
        <w:del w:id="265" w:author="Edward Venator" w:date="2013-04-11T09:15:00Z">
          <w:r w:rsidDel="00E141B1">
            <w:rPr>
              <w:noProof/>
            </w:rPr>
            <w:delText>Localization</w:delText>
          </w:r>
          <w:r w:rsidDel="00E141B1">
            <w:rPr>
              <w:noProof/>
            </w:rPr>
            <w:tab/>
            <w:delText>30</w:delText>
          </w:r>
        </w:del>
      </w:ins>
    </w:p>
    <w:p w:rsidR="006B59B9" w:rsidDel="00E141B1" w:rsidRDefault="006B59B9">
      <w:pPr>
        <w:pStyle w:val="TOC3"/>
        <w:rPr>
          <w:ins w:id="266" w:author="Ed" w:date="2013-04-08T09:50:00Z"/>
          <w:del w:id="267" w:author="Edward Venator" w:date="2013-04-11T09:15:00Z"/>
          <w:rFonts w:asciiTheme="minorHAnsi" w:eastAsiaTheme="minorEastAsia" w:hAnsiTheme="minorHAnsi" w:cstheme="minorBidi"/>
          <w:noProof/>
          <w:sz w:val="22"/>
          <w:lang w:bidi="ar-SA"/>
        </w:rPr>
      </w:pPr>
      <w:ins w:id="268" w:author="Ed" w:date="2013-04-08T09:50:00Z">
        <w:del w:id="269" w:author="Edward Venator" w:date="2013-04-11T09:15:00Z">
          <w:r w:rsidDel="00E141B1">
            <w:rPr>
              <w:noProof/>
            </w:rPr>
            <w:delText>Mobile Base Trajectory Planning</w:delText>
          </w:r>
          <w:r w:rsidDel="00E141B1">
            <w:rPr>
              <w:noProof/>
            </w:rPr>
            <w:tab/>
            <w:delText>35</w:delText>
          </w:r>
        </w:del>
      </w:ins>
    </w:p>
    <w:p w:rsidR="006B59B9" w:rsidDel="00E141B1" w:rsidRDefault="006B59B9">
      <w:pPr>
        <w:pStyle w:val="TOC2"/>
        <w:rPr>
          <w:ins w:id="270" w:author="Ed" w:date="2013-04-08T09:50:00Z"/>
          <w:del w:id="271" w:author="Edward Venator" w:date="2013-04-11T09:15:00Z"/>
          <w:rFonts w:asciiTheme="minorHAnsi" w:eastAsiaTheme="minorEastAsia" w:hAnsiTheme="minorHAnsi" w:cstheme="minorBidi"/>
          <w:noProof/>
          <w:sz w:val="22"/>
          <w:lang w:bidi="ar-SA"/>
        </w:rPr>
      </w:pPr>
      <w:ins w:id="272" w:author="Ed" w:date="2013-04-08T09:50:00Z">
        <w:del w:id="273" w:author="Edward Venator" w:date="2013-04-11T09:15:00Z">
          <w:r w:rsidDel="00E141B1">
            <w:rPr>
              <w:noProof/>
            </w:rPr>
            <w:delText>4.2 Inverse Kinematics solver</w:delText>
          </w:r>
          <w:r w:rsidDel="00E141B1">
            <w:rPr>
              <w:noProof/>
            </w:rPr>
            <w:tab/>
            <w:delText>38</w:delText>
          </w:r>
        </w:del>
      </w:ins>
    </w:p>
    <w:p w:rsidR="006B59B9" w:rsidDel="00E141B1" w:rsidRDefault="006B59B9">
      <w:pPr>
        <w:pStyle w:val="TOC2"/>
        <w:rPr>
          <w:ins w:id="274" w:author="Ed" w:date="2013-04-08T09:50:00Z"/>
          <w:del w:id="275" w:author="Edward Venator" w:date="2013-04-11T09:15:00Z"/>
          <w:rFonts w:asciiTheme="minorHAnsi" w:eastAsiaTheme="minorEastAsia" w:hAnsiTheme="minorHAnsi" w:cstheme="minorBidi"/>
          <w:noProof/>
          <w:sz w:val="22"/>
          <w:lang w:bidi="ar-SA"/>
        </w:rPr>
      </w:pPr>
      <w:ins w:id="276" w:author="Ed" w:date="2013-04-08T09:50:00Z">
        <w:del w:id="277" w:author="Edward Venator" w:date="2013-04-11T09:15:00Z">
          <w:r w:rsidDel="00E141B1">
            <w:rPr>
              <w:noProof/>
            </w:rPr>
            <w:delText>4.3 Arm Navigation</w:delText>
          </w:r>
          <w:r w:rsidDel="00E141B1">
            <w:rPr>
              <w:noProof/>
            </w:rPr>
            <w:tab/>
            <w:delText>41</w:delText>
          </w:r>
        </w:del>
      </w:ins>
    </w:p>
    <w:p w:rsidR="006B59B9" w:rsidDel="00E141B1" w:rsidRDefault="006B59B9">
      <w:pPr>
        <w:pStyle w:val="TOC3"/>
        <w:rPr>
          <w:ins w:id="278" w:author="Ed" w:date="2013-04-08T09:50:00Z"/>
          <w:del w:id="279" w:author="Edward Venator" w:date="2013-04-11T09:15:00Z"/>
          <w:rFonts w:asciiTheme="minorHAnsi" w:eastAsiaTheme="minorEastAsia" w:hAnsiTheme="minorHAnsi" w:cstheme="minorBidi"/>
          <w:noProof/>
          <w:sz w:val="22"/>
          <w:lang w:bidi="ar-SA"/>
        </w:rPr>
      </w:pPr>
      <w:ins w:id="280" w:author="Ed" w:date="2013-04-08T09:50:00Z">
        <w:del w:id="281" w:author="Edward Venator" w:date="2013-04-11T09:15:00Z">
          <w:r w:rsidDel="00E141B1">
            <w:rPr>
              <w:noProof/>
            </w:rPr>
            <w:delText>Collision Detection</w:delText>
          </w:r>
          <w:r w:rsidDel="00E141B1">
            <w:rPr>
              <w:noProof/>
            </w:rPr>
            <w:tab/>
            <w:delText>42</w:delText>
          </w:r>
        </w:del>
      </w:ins>
    </w:p>
    <w:p w:rsidR="006B59B9" w:rsidDel="00E141B1" w:rsidRDefault="006B59B9">
      <w:pPr>
        <w:pStyle w:val="TOC3"/>
        <w:rPr>
          <w:ins w:id="282" w:author="Ed" w:date="2013-04-08T09:50:00Z"/>
          <w:del w:id="283" w:author="Edward Venator" w:date="2013-04-11T09:15:00Z"/>
          <w:rFonts w:asciiTheme="minorHAnsi" w:eastAsiaTheme="minorEastAsia" w:hAnsiTheme="minorHAnsi" w:cstheme="minorBidi"/>
          <w:noProof/>
          <w:sz w:val="22"/>
          <w:lang w:bidi="ar-SA"/>
        </w:rPr>
      </w:pPr>
      <w:ins w:id="284" w:author="Ed" w:date="2013-04-08T09:50:00Z">
        <w:del w:id="285" w:author="Edward Venator" w:date="2013-04-11T09:15:00Z">
          <w:r w:rsidDel="00E141B1">
            <w:rPr>
              <w:noProof/>
            </w:rPr>
            <w:delText>Kinect Data Filtering</w:delText>
          </w:r>
          <w:r w:rsidDel="00E141B1">
            <w:rPr>
              <w:noProof/>
            </w:rPr>
            <w:tab/>
            <w:delText>42</w:delText>
          </w:r>
        </w:del>
      </w:ins>
    </w:p>
    <w:p w:rsidR="006B59B9" w:rsidDel="00E141B1" w:rsidRDefault="006B59B9">
      <w:pPr>
        <w:pStyle w:val="TOC2"/>
        <w:rPr>
          <w:ins w:id="286" w:author="Ed" w:date="2013-04-08T09:50:00Z"/>
          <w:del w:id="287" w:author="Edward Venator" w:date="2013-04-11T09:15:00Z"/>
          <w:rFonts w:asciiTheme="minorHAnsi" w:eastAsiaTheme="minorEastAsia" w:hAnsiTheme="minorHAnsi" w:cstheme="minorBidi"/>
          <w:noProof/>
          <w:sz w:val="22"/>
          <w:lang w:bidi="ar-SA"/>
        </w:rPr>
      </w:pPr>
      <w:ins w:id="288" w:author="Ed" w:date="2013-04-08T09:50:00Z">
        <w:del w:id="289" w:author="Edward Venator" w:date="2013-04-11T09:15:00Z">
          <w:r w:rsidDel="00E141B1">
            <w:rPr>
              <w:noProof/>
            </w:rPr>
            <w:delText>4.4 Tabletop Box Manipulation</w:delText>
          </w:r>
          <w:r w:rsidDel="00E141B1">
            <w:rPr>
              <w:noProof/>
            </w:rPr>
            <w:tab/>
            <w:delText>43</w:delText>
          </w:r>
        </w:del>
      </w:ins>
    </w:p>
    <w:p w:rsidR="006B59B9" w:rsidDel="00E141B1" w:rsidRDefault="006B59B9">
      <w:pPr>
        <w:pStyle w:val="TOC3"/>
        <w:rPr>
          <w:ins w:id="290" w:author="Ed" w:date="2013-04-08T09:50:00Z"/>
          <w:del w:id="291" w:author="Edward Venator" w:date="2013-04-11T09:15:00Z"/>
          <w:rFonts w:asciiTheme="minorHAnsi" w:eastAsiaTheme="minorEastAsia" w:hAnsiTheme="minorHAnsi" w:cstheme="minorBidi"/>
          <w:noProof/>
          <w:sz w:val="22"/>
          <w:lang w:bidi="ar-SA"/>
        </w:rPr>
      </w:pPr>
      <w:ins w:id="292" w:author="Ed" w:date="2013-04-08T09:50:00Z">
        <w:del w:id="293" w:author="Edward Venator" w:date="2013-04-11T09:15:00Z">
          <w:r w:rsidDel="00E141B1">
            <w:rPr>
              <w:noProof/>
            </w:rPr>
            <w:delText>The Manipulation Controller</w:delText>
          </w:r>
          <w:r w:rsidDel="00E141B1">
            <w:rPr>
              <w:noProof/>
            </w:rPr>
            <w:tab/>
            <w:delText>44</w:delText>
          </w:r>
        </w:del>
      </w:ins>
    </w:p>
    <w:p w:rsidR="006B59B9" w:rsidDel="00E141B1" w:rsidRDefault="006B59B9">
      <w:pPr>
        <w:pStyle w:val="TOC3"/>
        <w:rPr>
          <w:ins w:id="294" w:author="Ed" w:date="2013-04-08T09:50:00Z"/>
          <w:del w:id="295" w:author="Edward Venator" w:date="2013-04-11T09:15:00Z"/>
          <w:rFonts w:asciiTheme="minorHAnsi" w:eastAsiaTheme="minorEastAsia" w:hAnsiTheme="minorHAnsi" w:cstheme="minorBidi"/>
          <w:noProof/>
          <w:sz w:val="22"/>
          <w:lang w:bidi="ar-SA"/>
        </w:rPr>
      </w:pPr>
      <w:ins w:id="296" w:author="Ed" w:date="2013-04-08T09:50:00Z">
        <w:del w:id="297" w:author="Edward Venator" w:date="2013-04-11T09:15:00Z">
          <w:r w:rsidDel="00E141B1">
            <w:rPr>
              <w:noProof/>
            </w:rPr>
            <w:delText>Box Manipulation</w:delText>
          </w:r>
          <w:r w:rsidDel="00E141B1">
            <w:rPr>
              <w:noProof/>
            </w:rPr>
            <w:tab/>
            <w:delText>45</w:delText>
          </w:r>
        </w:del>
      </w:ins>
    </w:p>
    <w:p w:rsidR="006B59B9" w:rsidDel="00E141B1" w:rsidRDefault="006B59B9">
      <w:pPr>
        <w:pStyle w:val="TOC2"/>
        <w:rPr>
          <w:ins w:id="298" w:author="Ed" w:date="2013-04-08T09:50:00Z"/>
          <w:del w:id="299" w:author="Edward Venator" w:date="2013-04-11T09:15:00Z"/>
          <w:rFonts w:asciiTheme="minorHAnsi" w:eastAsiaTheme="minorEastAsia" w:hAnsiTheme="minorHAnsi" w:cstheme="minorBidi"/>
          <w:noProof/>
          <w:sz w:val="22"/>
          <w:lang w:bidi="ar-SA"/>
        </w:rPr>
      </w:pPr>
      <w:ins w:id="300" w:author="Ed" w:date="2013-04-08T09:50:00Z">
        <w:del w:id="301" w:author="Edward Venator" w:date="2013-04-11T09:15:00Z">
          <w:r w:rsidDel="00E141B1">
            <w:rPr>
              <w:noProof/>
            </w:rPr>
            <w:delText>4.5 Calibration</w:delText>
          </w:r>
          <w:r w:rsidDel="00E141B1">
            <w:rPr>
              <w:noProof/>
            </w:rPr>
            <w:tab/>
            <w:delText>46</w:delText>
          </w:r>
        </w:del>
      </w:ins>
    </w:p>
    <w:p w:rsidR="006B59B9" w:rsidDel="00E141B1" w:rsidRDefault="006B59B9">
      <w:pPr>
        <w:pStyle w:val="TOC2"/>
        <w:rPr>
          <w:ins w:id="302" w:author="Ed" w:date="2013-04-08T09:50:00Z"/>
          <w:del w:id="303" w:author="Edward Venator" w:date="2013-04-11T09:15:00Z"/>
          <w:rFonts w:asciiTheme="minorHAnsi" w:eastAsiaTheme="minorEastAsia" w:hAnsiTheme="minorHAnsi" w:cstheme="minorBidi"/>
          <w:noProof/>
          <w:sz w:val="22"/>
          <w:lang w:bidi="ar-SA"/>
        </w:rPr>
      </w:pPr>
      <w:ins w:id="304" w:author="Ed" w:date="2013-04-08T09:50:00Z">
        <w:del w:id="305" w:author="Edward Venator" w:date="2013-04-11T09:15:00Z">
          <w:r w:rsidDel="00E141B1">
            <w:rPr>
              <w:noProof/>
            </w:rPr>
            <w:delText>4.6 QR Code Recognition and 3D Localization</w:delText>
          </w:r>
          <w:r w:rsidDel="00E141B1">
            <w:rPr>
              <w:noProof/>
            </w:rPr>
            <w:tab/>
            <w:delText>47</w:delText>
          </w:r>
        </w:del>
      </w:ins>
    </w:p>
    <w:p w:rsidR="006B59B9" w:rsidDel="00E141B1" w:rsidRDefault="006B59B9">
      <w:pPr>
        <w:pStyle w:val="TOC1"/>
        <w:rPr>
          <w:ins w:id="306" w:author="Ed" w:date="2013-04-08T09:50:00Z"/>
          <w:del w:id="307" w:author="Edward Venator" w:date="2013-04-11T09:15:00Z"/>
          <w:rFonts w:asciiTheme="minorHAnsi" w:eastAsiaTheme="minorEastAsia" w:hAnsiTheme="minorHAnsi" w:cstheme="minorBidi"/>
          <w:noProof/>
          <w:sz w:val="22"/>
          <w:lang w:bidi="ar-SA"/>
        </w:rPr>
      </w:pPr>
      <w:ins w:id="308" w:author="Ed" w:date="2013-04-08T09:50:00Z">
        <w:del w:id="309" w:author="Edward Venator" w:date="2013-04-11T09:15:00Z">
          <w:r w:rsidDel="00E141B1">
            <w:rPr>
              <w:noProof/>
            </w:rPr>
            <w:delText>5. Industrial Safety</w:delText>
          </w:r>
          <w:r w:rsidDel="00E141B1">
            <w:rPr>
              <w:noProof/>
            </w:rPr>
            <w:tab/>
            <w:delText>51</w:delText>
          </w:r>
        </w:del>
      </w:ins>
    </w:p>
    <w:p w:rsidR="006B59B9" w:rsidDel="00E141B1" w:rsidRDefault="006B59B9">
      <w:pPr>
        <w:pStyle w:val="TOC2"/>
        <w:rPr>
          <w:ins w:id="310" w:author="Ed" w:date="2013-04-08T09:50:00Z"/>
          <w:del w:id="311" w:author="Edward Venator" w:date="2013-04-11T09:15:00Z"/>
          <w:rFonts w:asciiTheme="minorHAnsi" w:eastAsiaTheme="minorEastAsia" w:hAnsiTheme="minorHAnsi" w:cstheme="minorBidi"/>
          <w:noProof/>
          <w:sz w:val="22"/>
          <w:lang w:bidi="ar-SA"/>
        </w:rPr>
      </w:pPr>
      <w:ins w:id="312" w:author="Ed" w:date="2013-04-08T09:50:00Z">
        <w:del w:id="313" w:author="Edward Venator" w:date="2013-04-11T09:15:00Z">
          <w:r w:rsidDel="00E141B1">
            <w:rPr>
              <w:noProof/>
            </w:rPr>
            <w:delText>5.1 Reflexive Speed Limiting</w:delText>
          </w:r>
          <w:r w:rsidDel="00E141B1">
            <w:rPr>
              <w:noProof/>
            </w:rPr>
            <w:tab/>
            <w:delText>51</w:delText>
          </w:r>
        </w:del>
      </w:ins>
    </w:p>
    <w:p w:rsidR="006B59B9" w:rsidDel="00E141B1" w:rsidRDefault="006B59B9">
      <w:pPr>
        <w:pStyle w:val="TOC3"/>
        <w:rPr>
          <w:ins w:id="314" w:author="Ed" w:date="2013-04-08T09:50:00Z"/>
          <w:del w:id="315" w:author="Edward Venator" w:date="2013-04-11T09:15:00Z"/>
          <w:rFonts w:asciiTheme="minorHAnsi" w:eastAsiaTheme="minorEastAsia" w:hAnsiTheme="minorHAnsi" w:cstheme="minorBidi"/>
          <w:noProof/>
          <w:sz w:val="22"/>
          <w:lang w:bidi="ar-SA"/>
        </w:rPr>
      </w:pPr>
      <w:ins w:id="316" w:author="Ed" w:date="2013-04-08T09:50:00Z">
        <w:del w:id="317" w:author="Edward Venator" w:date="2013-04-11T09:15:00Z">
          <w:r w:rsidDel="00E141B1">
            <w:rPr>
              <w:noProof/>
            </w:rPr>
            <w:delText>Reflexive Halt Methods for Mobile Bases</w:delText>
          </w:r>
          <w:r w:rsidDel="00E141B1">
            <w:rPr>
              <w:noProof/>
            </w:rPr>
            <w:tab/>
            <w:delText>52</w:delText>
          </w:r>
        </w:del>
      </w:ins>
    </w:p>
    <w:p w:rsidR="006B59B9" w:rsidDel="00E141B1" w:rsidRDefault="006B59B9">
      <w:pPr>
        <w:pStyle w:val="TOC3"/>
        <w:rPr>
          <w:ins w:id="318" w:author="Ed" w:date="2013-04-08T09:50:00Z"/>
          <w:del w:id="319" w:author="Edward Venator" w:date="2013-04-11T09:15:00Z"/>
          <w:rFonts w:asciiTheme="minorHAnsi" w:eastAsiaTheme="minorEastAsia" w:hAnsiTheme="minorHAnsi" w:cstheme="minorBidi"/>
          <w:noProof/>
          <w:sz w:val="22"/>
          <w:lang w:bidi="ar-SA"/>
        </w:rPr>
      </w:pPr>
      <w:ins w:id="320" w:author="Ed" w:date="2013-04-08T09:50:00Z">
        <w:del w:id="321" w:author="Edward Venator" w:date="2013-04-11T09:15:00Z">
          <w:r w:rsidDel="00E141B1">
            <w:rPr>
              <w:noProof/>
            </w:rPr>
            <w:delText>Reflexive Halting for Manipulators</w:delText>
          </w:r>
          <w:r w:rsidDel="00E141B1">
            <w:rPr>
              <w:noProof/>
            </w:rPr>
            <w:tab/>
            <w:delText>53</w:delText>
          </w:r>
        </w:del>
      </w:ins>
    </w:p>
    <w:p w:rsidR="006B59B9" w:rsidDel="00E141B1" w:rsidRDefault="006B59B9">
      <w:pPr>
        <w:pStyle w:val="TOC2"/>
        <w:rPr>
          <w:ins w:id="322" w:author="Ed" w:date="2013-04-08T09:50:00Z"/>
          <w:del w:id="323" w:author="Edward Venator" w:date="2013-04-11T09:15:00Z"/>
          <w:rFonts w:asciiTheme="minorHAnsi" w:eastAsiaTheme="minorEastAsia" w:hAnsiTheme="minorHAnsi" w:cstheme="minorBidi"/>
          <w:noProof/>
          <w:sz w:val="22"/>
          <w:lang w:bidi="ar-SA"/>
        </w:rPr>
      </w:pPr>
      <w:ins w:id="324" w:author="Ed" w:date="2013-04-08T09:50:00Z">
        <w:del w:id="325" w:author="Edward Venator" w:date="2013-04-11T09:15:00Z">
          <w:r w:rsidDel="00E141B1">
            <w:rPr>
              <w:noProof/>
            </w:rPr>
            <w:delText>5.2 Emergency Stop System</w:delText>
          </w:r>
          <w:r w:rsidDel="00E141B1">
            <w:rPr>
              <w:noProof/>
            </w:rPr>
            <w:tab/>
            <w:delText>56</w:delText>
          </w:r>
        </w:del>
      </w:ins>
    </w:p>
    <w:p w:rsidR="006B59B9" w:rsidDel="00E141B1" w:rsidRDefault="006B59B9">
      <w:pPr>
        <w:pStyle w:val="TOC3"/>
        <w:rPr>
          <w:ins w:id="326" w:author="Ed" w:date="2013-04-08T09:50:00Z"/>
          <w:del w:id="327" w:author="Edward Venator" w:date="2013-04-11T09:15:00Z"/>
          <w:rFonts w:asciiTheme="minorHAnsi" w:eastAsiaTheme="minorEastAsia" w:hAnsiTheme="minorHAnsi" w:cstheme="minorBidi"/>
          <w:noProof/>
          <w:sz w:val="22"/>
          <w:lang w:bidi="ar-SA"/>
        </w:rPr>
      </w:pPr>
      <w:ins w:id="328" w:author="Ed" w:date="2013-04-08T09:50:00Z">
        <w:del w:id="329" w:author="Edward Venator" w:date="2013-04-11T09:15:00Z">
          <w:r w:rsidDel="00E141B1">
            <w:rPr>
              <w:noProof/>
            </w:rPr>
            <w:delText>E-Stop Systems Used in This Lab</w:delText>
          </w:r>
          <w:r w:rsidDel="00E141B1">
            <w:rPr>
              <w:noProof/>
            </w:rPr>
            <w:tab/>
            <w:delText>56</w:delText>
          </w:r>
        </w:del>
      </w:ins>
    </w:p>
    <w:p w:rsidR="006B59B9" w:rsidDel="00E141B1" w:rsidRDefault="006B59B9">
      <w:pPr>
        <w:pStyle w:val="TOC3"/>
        <w:rPr>
          <w:ins w:id="330" w:author="Ed" w:date="2013-04-08T09:50:00Z"/>
          <w:del w:id="331" w:author="Edward Venator" w:date="2013-04-11T09:15:00Z"/>
          <w:rFonts w:asciiTheme="minorHAnsi" w:eastAsiaTheme="minorEastAsia" w:hAnsiTheme="minorHAnsi" w:cstheme="minorBidi"/>
          <w:noProof/>
          <w:sz w:val="22"/>
          <w:lang w:bidi="ar-SA"/>
        </w:rPr>
      </w:pPr>
      <w:ins w:id="332" w:author="Ed" w:date="2013-04-08T09:50:00Z">
        <w:del w:id="333" w:author="Edward Venator" w:date="2013-04-11T09:15:00Z">
          <w:r w:rsidDel="00E141B1">
            <w:rPr>
              <w:noProof/>
            </w:rPr>
            <w:delText>E-Stop Requirements for This Robot</w:delText>
          </w:r>
          <w:r w:rsidDel="00E141B1">
            <w:rPr>
              <w:noProof/>
            </w:rPr>
            <w:tab/>
            <w:delText>57</w:delText>
          </w:r>
        </w:del>
      </w:ins>
    </w:p>
    <w:p w:rsidR="006B59B9" w:rsidDel="00E141B1" w:rsidRDefault="006B59B9">
      <w:pPr>
        <w:pStyle w:val="TOC3"/>
        <w:rPr>
          <w:ins w:id="334" w:author="Ed" w:date="2013-04-08T09:50:00Z"/>
          <w:del w:id="335" w:author="Edward Venator" w:date="2013-04-11T09:15:00Z"/>
          <w:rFonts w:asciiTheme="minorHAnsi" w:eastAsiaTheme="minorEastAsia" w:hAnsiTheme="minorHAnsi" w:cstheme="minorBidi"/>
          <w:noProof/>
          <w:sz w:val="22"/>
          <w:lang w:bidi="ar-SA"/>
        </w:rPr>
      </w:pPr>
      <w:ins w:id="336" w:author="Ed" w:date="2013-04-08T09:50:00Z">
        <w:del w:id="337" w:author="Edward Venator" w:date="2013-04-11T09:15:00Z">
          <w:r w:rsidDel="00E141B1">
            <w:rPr>
              <w:noProof/>
            </w:rPr>
            <w:delText>Version 1 Prototype</w:delText>
          </w:r>
          <w:r w:rsidDel="00E141B1">
            <w:rPr>
              <w:noProof/>
            </w:rPr>
            <w:tab/>
            <w:delText>58</w:delText>
          </w:r>
        </w:del>
      </w:ins>
    </w:p>
    <w:p w:rsidR="006B59B9" w:rsidDel="00E141B1" w:rsidRDefault="006B59B9">
      <w:pPr>
        <w:pStyle w:val="TOC3"/>
        <w:rPr>
          <w:ins w:id="338" w:author="Ed" w:date="2013-04-08T09:50:00Z"/>
          <w:del w:id="339" w:author="Edward Venator" w:date="2013-04-11T09:15:00Z"/>
          <w:rFonts w:asciiTheme="minorHAnsi" w:eastAsiaTheme="minorEastAsia" w:hAnsiTheme="minorHAnsi" w:cstheme="minorBidi"/>
          <w:noProof/>
          <w:sz w:val="22"/>
          <w:lang w:bidi="ar-SA"/>
        </w:rPr>
      </w:pPr>
      <w:ins w:id="340" w:author="Ed" w:date="2013-04-08T09:50:00Z">
        <w:del w:id="341" w:author="Edward Venator" w:date="2013-04-11T09:15:00Z">
          <w:r w:rsidDel="00E141B1">
            <w:rPr>
              <w:noProof/>
            </w:rPr>
            <w:delText>Version 2 Design</w:delText>
          </w:r>
          <w:r w:rsidDel="00E141B1">
            <w:rPr>
              <w:noProof/>
            </w:rPr>
            <w:tab/>
            <w:delText>61</w:delText>
          </w:r>
        </w:del>
      </w:ins>
    </w:p>
    <w:p w:rsidR="006B59B9" w:rsidDel="00E141B1" w:rsidRDefault="006B59B9">
      <w:pPr>
        <w:pStyle w:val="TOC1"/>
        <w:rPr>
          <w:ins w:id="342" w:author="Ed" w:date="2013-04-08T09:50:00Z"/>
          <w:del w:id="343" w:author="Edward Venator" w:date="2013-04-11T09:15:00Z"/>
          <w:rFonts w:asciiTheme="minorHAnsi" w:eastAsiaTheme="minorEastAsia" w:hAnsiTheme="minorHAnsi" w:cstheme="minorBidi"/>
          <w:noProof/>
          <w:sz w:val="22"/>
          <w:lang w:bidi="ar-SA"/>
        </w:rPr>
      </w:pPr>
      <w:ins w:id="344" w:author="Ed" w:date="2013-04-08T09:50:00Z">
        <w:del w:id="345" w:author="Edward Venator" w:date="2013-04-11T09:15:00Z">
          <w:r w:rsidDel="00E141B1">
            <w:rPr>
              <w:noProof/>
            </w:rPr>
            <w:delText>6. Experimental Results</w:delText>
          </w:r>
          <w:r w:rsidDel="00E141B1">
            <w:rPr>
              <w:noProof/>
            </w:rPr>
            <w:tab/>
            <w:delText>64</w:delText>
          </w:r>
        </w:del>
      </w:ins>
    </w:p>
    <w:p w:rsidR="006B59B9" w:rsidDel="00E141B1" w:rsidRDefault="006B59B9">
      <w:pPr>
        <w:pStyle w:val="TOC2"/>
        <w:rPr>
          <w:ins w:id="346" w:author="Ed" w:date="2013-04-08T09:50:00Z"/>
          <w:del w:id="347" w:author="Edward Venator" w:date="2013-04-11T09:15:00Z"/>
          <w:rFonts w:asciiTheme="minorHAnsi" w:eastAsiaTheme="minorEastAsia" w:hAnsiTheme="minorHAnsi" w:cstheme="minorBidi"/>
          <w:noProof/>
          <w:sz w:val="22"/>
          <w:lang w:bidi="ar-SA"/>
        </w:rPr>
      </w:pPr>
      <w:ins w:id="348" w:author="Ed" w:date="2013-04-08T09:50:00Z">
        <w:del w:id="349" w:author="Edward Venator" w:date="2013-04-11T09:15:00Z">
          <w:r w:rsidDel="00E141B1">
            <w:rPr>
              <w:noProof/>
            </w:rPr>
            <w:delText>6.1 The Validation Task</w:delText>
          </w:r>
          <w:r w:rsidDel="00E141B1">
            <w:rPr>
              <w:noProof/>
            </w:rPr>
            <w:tab/>
            <w:delText>64</w:delText>
          </w:r>
        </w:del>
      </w:ins>
    </w:p>
    <w:p w:rsidR="006B59B9" w:rsidDel="00E141B1" w:rsidRDefault="006B59B9">
      <w:pPr>
        <w:pStyle w:val="TOC2"/>
        <w:rPr>
          <w:ins w:id="350" w:author="Ed" w:date="2013-04-08T09:50:00Z"/>
          <w:del w:id="351" w:author="Edward Venator" w:date="2013-04-11T09:15:00Z"/>
          <w:rFonts w:asciiTheme="minorHAnsi" w:eastAsiaTheme="minorEastAsia" w:hAnsiTheme="minorHAnsi" w:cstheme="minorBidi"/>
          <w:noProof/>
          <w:sz w:val="22"/>
          <w:lang w:bidi="ar-SA"/>
        </w:rPr>
      </w:pPr>
      <w:ins w:id="352" w:author="Ed" w:date="2013-04-08T09:50:00Z">
        <w:del w:id="353" w:author="Edward Venator" w:date="2013-04-11T09:15:00Z">
          <w:r w:rsidDel="00E141B1">
            <w:rPr>
              <w:noProof/>
            </w:rPr>
            <w:delText>6.2 Validation Results</w:delText>
          </w:r>
          <w:r w:rsidDel="00E141B1">
            <w:rPr>
              <w:noProof/>
            </w:rPr>
            <w:tab/>
            <w:delText>65</w:delText>
          </w:r>
        </w:del>
      </w:ins>
    </w:p>
    <w:p w:rsidR="006B59B9" w:rsidDel="00E141B1" w:rsidRDefault="006B59B9">
      <w:pPr>
        <w:pStyle w:val="TOC2"/>
        <w:rPr>
          <w:ins w:id="354" w:author="Ed" w:date="2013-04-08T09:50:00Z"/>
          <w:del w:id="355" w:author="Edward Venator" w:date="2013-04-11T09:15:00Z"/>
          <w:rFonts w:asciiTheme="minorHAnsi" w:eastAsiaTheme="minorEastAsia" w:hAnsiTheme="minorHAnsi" w:cstheme="minorBidi"/>
          <w:noProof/>
          <w:sz w:val="22"/>
          <w:lang w:bidi="ar-SA"/>
        </w:rPr>
      </w:pPr>
      <w:ins w:id="356" w:author="Ed" w:date="2013-04-08T09:50:00Z">
        <w:del w:id="357" w:author="Edward Venator" w:date="2013-04-11T09:15:00Z">
          <w:r w:rsidDel="00E141B1">
            <w:rPr>
              <w:noProof/>
            </w:rPr>
            <w:delText>6.3 Mechanical and Electrical Systems</w:delText>
          </w:r>
          <w:r w:rsidDel="00E141B1">
            <w:rPr>
              <w:noProof/>
            </w:rPr>
            <w:tab/>
            <w:delText>65</w:delText>
          </w:r>
        </w:del>
      </w:ins>
    </w:p>
    <w:p w:rsidR="006B59B9" w:rsidDel="00E141B1" w:rsidRDefault="006B59B9">
      <w:pPr>
        <w:pStyle w:val="TOC3"/>
        <w:rPr>
          <w:ins w:id="358" w:author="Ed" w:date="2013-04-08T09:50:00Z"/>
          <w:del w:id="359" w:author="Edward Venator" w:date="2013-04-11T09:15:00Z"/>
          <w:rFonts w:asciiTheme="minorHAnsi" w:eastAsiaTheme="minorEastAsia" w:hAnsiTheme="minorHAnsi" w:cstheme="minorBidi"/>
          <w:noProof/>
          <w:sz w:val="22"/>
          <w:lang w:bidi="ar-SA"/>
        </w:rPr>
      </w:pPr>
      <w:ins w:id="360" w:author="Ed" w:date="2013-04-08T09:50:00Z">
        <w:del w:id="361" w:author="Edward Venator" w:date="2013-04-11T09:15:00Z">
          <w:r w:rsidDel="00E141B1">
            <w:rPr>
              <w:noProof/>
            </w:rPr>
            <w:delText>Wheelchair Drivebase</w:delText>
          </w:r>
          <w:r w:rsidDel="00E141B1">
            <w:rPr>
              <w:noProof/>
            </w:rPr>
            <w:tab/>
            <w:delText>65</w:delText>
          </w:r>
        </w:del>
      </w:ins>
    </w:p>
    <w:p w:rsidR="006B59B9" w:rsidDel="00E141B1" w:rsidRDefault="006B59B9">
      <w:pPr>
        <w:pStyle w:val="TOC3"/>
        <w:rPr>
          <w:ins w:id="362" w:author="Ed" w:date="2013-04-08T09:50:00Z"/>
          <w:del w:id="363" w:author="Edward Venator" w:date="2013-04-11T09:15:00Z"/>
          <w:rFonts w:asciiTheme="minorHAnsi" w:eastAsiaTheme="minorEastAsia" w:hAnsiTheme="minorHAnsi" w:cstheme="minorBidi"/>
          <w:noProof/>
          <w:sz w:val="22"/>
          <w:lang w:bidi="ar-SA"/>
        </w:rPr>
      </w:pPr>
      <w:ins w:id="364" w:author="Ed" w:date="2013-04-08T09:50:00Z">
        <w:del w:id="365" w:author="Edward Venator" w:date="2013-04-11T09:15:00Z">
          <w:r w:rsidDel="00E141B1">
            <w:rPr>
              <w:noProof/>
            </w:rPr>
            <w:delText>Chassis Design</w:delText>
          </w:r>
          <w:r w:rsidDel="00E141B1">
            <w:rPr>
              <w:noProof/>
            </w:rPr>
            <w:tab/>
            <w:delText>66</w:delText>
          </w:r>
        </w:del>
      </w:ins>
    </w:p>
    <w:p w:rsidR="006B59B9" w:rsidDel="00E141B1" w:rsidRDefault="006B59B9">
      <w:pPr>
        <w:pStyle w:val="TOC3"/>
        <w:rPr>
          <w:ins w:id="366" w:author="Ed" w:date="2013-04-08T09:50:00Z"/>
          <w:del w:id="367" w:author="Edward Venator" w:date="2013-04-11T09:15:00Z"/>
          <w:rFonts w:asciiTheme="minorHAnsi" w:eastAsiaTheme="minorEastAsia" w:hAnsiTheme="minorHAnsi" w:cstheme="minorBidi"/>
          <w:noProof/>
          <w:sz w:val="22"/>
          <w:lang w:bidi="ar-SA"/>
        </w:rPr>
      </w:pPr>
      <w:ins w:id="368" w:author="Ed" w:date="2013-04-08T09:50:00Z">
        <w:del w:id="369" w:author="Edward Venator" w:date="2013-04-11T09:15:00Z">
          <w:r w:rsidDel="00E141B1">
            <w:rPr>
              <w:noProof/>
            </w:rPr>
            <w:delText>The ABB Arm System</w:delText>
          </w:r>
          <w:r w:rsidDel="00E141B1">
            <w:rPr>
              <w:noProof/>
            </w:rPr>
            <w:tab/>
            <w:delText>67</w:delText>
          </w:r>
        </w:del>
      </w:ins>
    </w:p>
    <w:p w:rsidR="006B59B9" w:rsidDel="00E141B1" w:rsidRDefault="006B59B9">
      <w:pPr>
        <w:pStyle w:val="TOC3"/>
        <w:rPr>
          <w:ins w:id="370" w:author="Ed" w:date="2013-04-08T09:50:00Z"/>
          <w:del w:id="371" w:author="Edward Venator" w:date="2013-04-11T09:15:00Z"/>
          <w:rFonts w:asciiTheme="minorHAnsi" w:eastAsiaTheme="minorEastAsia" w:hAnsiTheme="minorHAnsi" w:cstheme="minorBidi"/>
          <w:noProof/>
          <w:sz w:val="22"/>
          <w:lang w:bidi="ar-SA"/>
        </w:rPr>
      </w:pPr>
      <w:ins w:id="372" w:author="Ed" w:date="2013-04-08T09:50:00Z">
        <w:del w:id="373" w:author="Edward Venator" w:date="2013-04-11T09:15:00Z">
          <w:r w:rsidDel="00E141B1">
            <w:rPr>
              <w:noProof/>
            </w:rPr>
            <w:delText>Gripper</w:delText>
          </w:r>
          <w:r w:rsidDel="00E141B1">
            <w:rPr>
              <w:noProof/>
            </w:rPr>
            <w:tab/>
            <w:delText>67</w:delText>
          </w:r>
        </w:del>
      </w:ins>
    </w:p>
    <w:p w:rsidR="006B59B9" w:rsidDel="00E141B1" w:rsidRDefault="006B59B9">
      <w:pPr>
        <w:pStyle w:val="TOC3"/>
        <w:rPr>
          <w:ins w:id="374" w:author="Ed" w:date="2013-04-08T09:50:00Z"/>
          <w:del w:id="375" w:author="Edward Venator" w:date="2013-04-11T09:15:00Z"/>
          <w:rFonts w:asciiTheme="minorHAnsi" w:eastAsiaTheme="minorEastAsia" w:hAnsiTheme="minorHAnsi" w:cstheme="minorBidi"/>
          <w:noProof/>
          <w:sz w:val="22"/>
          <w:lang w:bidi="ar-SA"/>
        </w:rPr>
      </w:pPr>
      <w:ins w:id="376" w:author="Ed" w:date="2013-04-08T09:50:00Z">
        <w:del w:id="377" w:author="Edward Venator" w:date="2013-04-11T09:15:00Z">
          <w:r w:rsidDel="00E141B1">
            <w:rPr>
              <w:noProof/>
            </w:rPr>
            <w:delText>Battery Life</w:delText>
          </w:r>
          <w:r w:rsidDel="00E141B1">
            <w:rPr>
              <w:noProof/>
            </w:rPr>
            <w:tab/>
            <w:delText>68</w:delText>
          </w:r>
        </w:del>
      </w:ins>
    </w:p>
    <w:p w:rsidR="006B59B9" w:rsidDel="00E141B1" w:rsidRDefault="006B59B9">
      <w:pPr>
        <w:pStyle w:val="TOC2"/>
        <w:rPr>
          <w:ins w:id="378" w:author="Ed" w:date="2013-04-08T09:50:00Z"/>
          <w:del w:id="379" w:author="Edward Venator" w:date="2013-04-11T09:15:00Z"/>
          <w:rFonts w:asciiTheme="minorHAnsi" w:eastAsiaTheme="minorEastAsia" w:hAnsiTheme="minorHAnsi" w:cstheme="minorBidi"/>
          <w:noProof/>
          <w:sz w:val="22"/>
          <w:lang w:bidi="ar-SA"/>
        </w:rPr>
      </w:pPr>
      <w:ins w:id="380" w:author="Ed" w:date="2013-04-08T09:50:00Z">
        <w:del w:id="381" w:author="Edward Venator" w:date="2013-04-11T09:15:00Z">
          <w:r w:rsidDel="00E141B1">
            <w:rPr>
              <w:noProof/>
            </w:rPr>
            <w:delText>6.4 The Kinect</w:delText>
          </w:r>
          <w:r w:rsidDel="00E141B1">
            <w:rPr>
              <w:noProof/>
            </w:rPr>
            <w:tab/>
            <w:delText>70</w:delText>
          </w:r>
        </w:del>
      </w:ins>
    </w:p>
    <w:p w:rsidR="006B59B9" w:rsidDel="00E141B1" w:rsidRDefault="006B59B9">
      <w:pPr>
        <w:pStyle w:val="TOC3"/>
        <w:rPr>
          <w:ins w:id="382" w:author="Ed" w:date="2013-04-08T09:50:00Z"/>
          <w:del w:id="383" w:author="Edward Venator" w:date="2013-04-11T09:15:00Z"/>
          <w:rFonts w:asciiTheme="minorHAnsi" w:eastAsiaTheme="minorEastAsia" w:hAnsiTheme="minorHAnsi" w:cstheme="minorBidi"/>
          <w:noProof/>
          <w:sz w:val="22"/>
          <w:lang w:bidi="ar-SA"/>
        </w:rPr>
      </w:pPr>
      <w:ins w:id="384" w:author="Ed" w:date="2013-04-08T09:50:00Z">
        <w:del w:id="385" w:author="Edward Venator" w:date="2013-04-11T09:15:00Z">
          <w:r w:rsidDel="00E141B1">
            <w:rPr>
              <w:noProof/>
            </w:rPr>
            <w:delText>For Object Localization and Arm Planning</w:delText>
          </w:r>
          <w:r w:rsidDel="00E141B1">
            <w:rPr>
              <w:noProof/>
            </w:rPr>
            <w:tab/>
            <w:delText>70</w:delText>
          </w:r>
        </w:del>
      </w:ins>
    </w:p>
    <w:p w:rsidR="006B59B9" w:rsidDel="00E141B1" w:rsidRDefault="006B59B9">
      <w:pPr>
        <w:pStyle w:val="TOC3"/>
        <w:rPr>
          <w:ins w:id="386" w:author="Ed" w:date="2013-04-08T09:50:00Z"/>
          <w:del w:id="387" w:author="Edward Venator" w:date="2013-04-11T09:15:00Z"/>
          <w:rFonts w:asciiTheme="minorHAnsi" w:eastAsiaTheme="minorEastAsia" w:hAnsiTheme="minorHAnsi" w:cstheme="minorBidi"/>
          <w:noProof/>
          <w:sz w:val="22"/>
          <w:lang w:bidi="ar-SA"/>
        </w:rPr>
      </w:pPr>
      <w:ins w:id="388" w:author="Ed" w:date="2013-04-08T09:50:00Z">
        <w:del w:id="389" w:author="Edward Venator" w:date="2013-04-11T09:15:00Z">
          <w:r w:rsidDel="00E141B1">
            <w:rPr>
              <w:noProof/>
            </w:rPr>
            <w:delText>For Reading QR Codes</w:delText>
          </w:r>
          <w:r w:rsidDel="00E141B1">
            <w:rPr>
              <w:noProof/>
            </w:rPr>
            <w:tab/>
            <w:delText>70</w:delText>
          </w:r>
        </w:del>
      </w:ins>
    </w:p>
    <w:p w:rsidR="006B59B9" w:rsidDel="00E141B1" w:rsidRDefault="006B59B9">
      <w:pPr>
        <w:pStyle w:val="TOC1"/>
        <w:rPr>
          <w:ins w:id="390" w:author="Ed" w:date="2013-04-08T09:50:00Z"/>
          <w:del w:id="391" w:author="Edward Venator" w:date="2013-04-11T09:15:00Z"/>
          <w:rFonts w:asciiTheme="minorHAnsi" w:eastAsiaTheme="minorEastAsia" w:hAnsiTheme="minorHAnsi" w:cstheme="minorBidi"/>
          <w:noProof/>
          <w:sz w:val="22"/>
          <w:lang w:bidi="ar-SA"/>
        </w:rPr>
      </w:pPr>
      <w:ins w:id="392" w:author="Ed" w:date="2013-04-08T09:50:00Z">
        <w:del w:id="393" w:author="Edward Venator" w:date="2013-04-11T09:15:00Z">
          <w:r w:rsidDel="00E141B1">
            <w:rPr>
              <w:noProof/>
            </w:rPr>
            <w:delText>Discussion</w:delText>
          </w:r>
          <w:r w:rsidDel="00E141B1">
            <w:rPr>
              <w:noProof/>
            </w:rPr>
            <w:tab/>
            <w:delText>72</w:delText>
          </w:r>
        </w:del>
      </w:ins>
    </w:p>
    <w:p w:rsidR="006B59B9" w:rsidDel="00E141B1" w:rsidRDefault="006B59B9">
      <w:pPr>
        <w:pStyle w:val="TOC1"/>
        <w:rPr>
          <w:ins w:id="394" w:author="Ed" w:date="2013-04-08T09:50:00Z"/>
          <w:del w:id="395" w:author="Edward Venator" w:date="2013-04-11T09:15:00Z"/>
          <w:rFonts w:asciiTheme="minorHAnsi" w:eastAsiaTheme="minorEastAsia" w:hAnsiTheme="minorHAnsi" w:cstheme="minorBidi"/>
          <w:noProof/>
          <w:sz w:val="22"/>
          <w:lang w:bidi="ar-SA"/>
        </w:rPr>
      </w:pPr>
      <w:ins w:id="396" w:author="Ed" w:date="2013-04-08T09:50:00Z">
        <w:del w:id="397" w:author="Edward Venator" w:date="2013-04-11T09:15:00Z">
          <w:r w:rsidDel="00E141B1">
            <w:rPr>
              <w:noProof/>
            </w:rPr>
            <w:delText>7. Conclusion and Future Work</w:delText>
          </w:r>
          <w:r w:rsidDel="00E141B1">
            <w:rPr>
              <w:noProof/>
            </w:rPr>
            <w:tab/>
            <w:delText>73</w:delText>
          </w:r>
        </w:del>
      </w:ins>
    </w:p>
    <w:p w:rsidR="006B59B9" w:rsidDel="00E141B1" w:rsidRDefault="006B59B9">
      <w:pPr>
        <w:pStyle w:val="TOC1"/>
        <w:rPr>
          <w:ins w:id="398" w:author="Ed" w:date="2013-04-08T09:50:00Z"/>
          <w:del w:id="399" w:author="Edward Venator" w:date="2013-04-11T09:15:00Z"/>
          <w:rFonts w:asciiTheme="minorHAnsi" w:eastAsiaTheme="minorEastAsia" w:hAnsiTheme="minorHAnsi" w:cstheme="minorBidi"/>
          <w:noProof/>
          <w:sz w:val="22"/>
          <w:lang w:bidi="ar-SA"/>
        </w:rPr>
      </w:pPr>
      <w:ins w:id="400" w:author="Ed" w:date="2013-04-08T09:50:00Z">
        <w:del w:id="401" w:author="Edward Venator" w:date="2013-04-11T09:15:00Z">
          <w:r w:rsidDel="00E141B1">
            <w:rPr>
              <w:noProof/>
            </w:rPr>
            <w:delText>8. Bibliography</w:delText>
          </w:r>
          <w:r w:rsidDel="00E141B1">
            <w:rPr>
              <w:noProof/>
            </w:rPr>
            <w:tab/>
            <w:delText>76</w:delText>
          </w:r>
        </w:del>
      </w:ins>
    </w:p>
    <w:p w:rsidR="006B59B9" w:rsidDel="00E141B1" w:rsidRDefault="006B59B9">
      <w:pPr>
        <w:pStyle w:val="TOC1"/>
        <w:rPr>
          <w:ins w:id="402" w:author="Ed" w:date="2013-04-08T09:50:00Z"/>
          <w:del w:id="403" w:author="Edward Venator" w:date="2013-04-11T09:15:00Z"/>
          <w:rFonts w:asciiTheme="minorHAnsi" w:eastAsiaTheme="minorEastAsia" w:hAnsiTheme="minorHAnsi" w:cstheme="minorBidi"/>
          <w:noProof/>
          <w:sz w:val="22"/>
          <w:lang w:bidi="ar-SA"/>
        </w:rPr>
      </w:pPr>
      <w:ins w:id="404" w:author="Ed" w:date="2013-04-08T09:50:00Z">
        <w:del w:id="405" w:author="Edward Venator" w:date="2013-04-11T09:15:00Z">
          <w:r w:rsidDel="00E141B1">
            <w:rPr>
              <w:noProof/>
            </w:rPr>
            <w:delText>9. Appendix 1: Bill of Materials</w:delText>
          </w:r>
          <w:r w:rsidDel="00E141B1">
            <w:rPr>
              <w:noProof/>
            </w:rPr>
            <w:tab/>
            <w:delText>79</w:delText>
          </w:r>
        </w:del>
      </w:ins>
    </w:p>
    <w:p w:rsidR="006B59B9" w:rsidDel="00E141B1" w:rsidRDefault="006B59B9">
      <w:pPr>
        <w:pStyle w:val="TOC1"/>
        <w:rPr>
          <w:ins w:id="406" w:author="Ed" w:date="2013-04-08T09:50:00Z"/>
          <w:del w:id="407" w:author="Edward Venator" w:date="2013-04-11T09:15:00Z"/>
          <w:rFonts w:asciiTheme="minorHAnsi" w:eastAsiaTheme="minorEastAsia" w:hAnsiTheme="minorHAnsi" w:cstheme="minorBidi"/>
          <w:noProof/>
          <w:sz w:val="22"/>
          <w:lang w:bidi="ar-SA"/>
        </w:rPr>
      </w:pPr>
      <w:ins w:id="408" w:author="Ed" w:date="2013-04-08T09:50:00Z">
        <w:del w:id="409" w:author="Edward Venator" w:date="2013-04-11T09:15:00Z">
          <w:r w:rsidDel="00E141B1">
            <w:rPr>
              <w:noProof/>
            </w:rPr>
            <w:delText>10. Appendix 2: Localization Data</w:delText>
          </w:r>
          <w:r w:rsidDel="00E141B1">
            <w:rPr>
              <w:noProof/>
            </w:rPr>
            <w:tab/>
            <w:delText>80</w:delText>
          </w:r>
        </w:del>
      </w:ins>
    </w:p>
    <w:p w:rsidR="006B59B9" w:rsidDel="00E141B1" w:rsidRDefault="006B59B9">
      <w:pPr>
        <w:pStyle w:val="TOC2"/>
        <w:rPr>
          <w:ins w:id="410" w:author="Ed" w:date="2013-04-08T09:50:00Z"/>
          <w:del w:id="411" w:author="Edward Venator" w:date="2013-04-11T09:15:00Z"/>
          <w:rFonts w:asciiTheme="minorHAnsi" w:eastAsiaTheme="minorEastAsia" w:hAnsiTheme="minorHAnsi" w:cstheme="minorBidi"/>
          <w:noProof/>
          <w:sz w:val="22"/>
          <w:lang w:bidi="ar-SA"/>
        </w:rPr>
      </w:pPr>
      <w:ins w:id="412" w:author="Ed" w:date="2013-04-08T09:50:00Z">
        <w:del w:id="413" w:author="Edward Venator" w:date="2013-04-11T09:15:00Z">
          <w:r w:rsidDel="00E141B1">
            <w:rPr>
              <w:noProof/>
            </w:rPr>
            <w:delText>10.1 Ten Meter Straight Line</w:delText>
          </w:r>
          <w:r w:rsidDel="00E141B1">
            <w:rPr>
              <w:noProof/>
            </w:rPr>
            <w:tab/>
            <w:delText>80</w:delText>
          </w:r>
        </w:del>
      </w:ins>
    </w:p>
    <w:p w:rsidR="006B59B9" w:rsidDel="00E141B1" w:rsidRDefault="006B59B9">
      <w:pPr>
        <w:pStyle w:val="TOC2"/>
        <w:rPr>
          <w:ins w:id="414" w:author="Ed" w:date="2013-04-08T09:50:00Z"/>
          <w:del w:id="415" w:author="Edward Venator" w:date="2013-04-11T09:15:00Z"/>
          <w:rFonts w:asciiTheme="minorHAnsi" w:eastAsiaTheme="minorEastAsia" w:hAnsiTheme="minorHAnsi" w:cstheme="minorBidi"/>
          <w:noProof/>
          <w:sz w:val="22"/>
          <w:lang w:bidi="ar-SA"/>
        </w:rPr>
      </w:pPr>
      <w:ins w:id="416" w:author="Ed" w:date="2013-04-08T09:50:00Z">
        <w:del w:id="417" w:author="Edward Venator" w:date="2013-04-11T09:15:00Z">
          <w:r w:rsidDel="00E141B1">
            <w:rPr>
              <w:noProof/>
            </w:rPr>
            <w:delText>10.2 Five Laps of One Meter Radius Circle</w:delText>
          </w:r>
          <w:r w:rsidDel="00E141B1">
            <w:rPr>
              <w:noProof/>
            </w:rPr>
            <w:tab/>
            <w:delText>81</w:delText>
          </w:r>
        </w:del>
      </w:ins>
    </w:p>
    <w:p w:rsidR="00606590" w:rsidDel="00E141B1" w:rsidRDefault="00606590" w:rsidP="00606590">
      <w:pPr>
        <w:pStyle w:val="Heading1NoNumber"/>
        <w:rPr>
          <w:del w:id="418" w:author="Edward Venator" w:date="2013-04-11T09:15:00Z"/>
          <w:noProof/>
        </w:rPr>
      </w:pPr>
    </w:p>
    <w:p w:rsidR="00E141B1" w:rsidDel="00E141B1" w:rsidRDefault="00E141B1">
      <w:pPr>
        <w:pStyle w:val="Heading1NoNumber"/>
        <w:rPr>
          <w:del w:id="419" w:author="Edward Venator" w:date="2013-04-11T09:15:00Z"/>
          <w:noProof/>
        </w:rPr>
        <w:pPrChange w:id="420" w:author="Ed" w:date="2013-04-03T15:32:00Z">
          <w:pPr>
            <w:pStyle w:val="Heading1"/>
            <w:tabs>
              <w:tab w:val="right" w:pos="8640"/>
            </w:tabs>
          </w:pPr>
        </w:pPrChange>
      </w:pPr>
    </w:p>
    <w:p w:rsidR="002557A2" w:rsidDel="00E141B1" w:rsidRDefault="002557A2" w:rsidP="00D50A3D">
      <w:pPr>
        <w:pStyle w:val="TOC1"/>
        <w:rPr>
          <w:del w:id="421" w:author="Edward Venator" w:date="2013-04-11T09:15:00Z"/>
          <w:rFonts w:asciiTheme="minorHAnsi" w:eastAsiaTheme="minorEastAsia" w:hAnsiTheme="minorHAnsi" w:cstheme="minorBidi"/>
          <w:noProof/>
          <w:sz w:val="22"/>
          <w:lang w:bidi="ar-SA"/>
        </w:rPr>
      </w:pPr>
      <w:del w:id="422" w:author="Edward Venator" w:date="2013-04-11T09:15:00Z">
        <w:r w:rsidDel="00E141B1">
          <w:rPr>
            <w:noProof/>
          </w:rPr>
          <w:delText>Contents</w:delText>
        </w:r>
        <w:r w:rsidDel="00E141B1">
          <w:rPr>
            <w:noProof/>
          </w:rPr>
          <w:tab/>
        </w:r>
        <w:r w:rsidR="00B366A1" w:rsidDel="00E141B1">
          <w:rPr>
            <w:noProof/>
          </w:rPr>
          <w:delText>ii</w:delText>
        </w:r>
        <w:r w:rsidDel="00E141B1">
          <w:rPr>
            <w:noProof/>
          </w:rPr>
          <w:delText>ii</w:delText>
        </w:r>
      </w:del>
    </w:p>
    <w:p w:rsidR="002557A2" w:rsidDel="00E141B1" w:rsidRDefault="002557A2" w:rsidP="00D50A3D">
      <w:pPr>
        <w:pStyle w:val="TOC1"/>
        <w:rPr>
          <w:del w:id="423" w:author="Edward Venator" w:date="2013-04-11T09:15:00Z"/>
          <w:rFonts w:asciiTheme="minorHAnsi" w:eastAsiaTheme="minorEastAsia" w:hAnsiTheme="minorHAnsi" w:cstheme="minorBidi"/>
          <w:noProof/>
          <w:sz w:val="22"/>
          <w:lang w:bidi="ar-SA"/>
        </w:rPr>
      </w:pPr>
      <w:del w:id="424" w:author="Edward Venator" w:date="2013-04-11T09:15:00Z">
        <w:r w:rsidDel="00E141B1">
          <w:rPr>
            <w:noProof/>
          </w:rPr>
          <w:delText>Figures</w:delText>
        </w:r>
        <w:r w:rsidDel="00E141B1">
          <w:rPr>
            <w:noProof/>
          </w:rPr>
          <w:tab/>
        </w:r>
        <w:r w:rsidR="00B366A1" w:rsidDel="00E141B1">
          <w:rPr>
            <w:noProof/>
          </w:rPr>
          <w:delText>vi</w:delText>
        </w:r>
        <w:r w:rsidDel="00E141B1">
          <w:rPr>
            <w:noProof/>
          </w:rPr>
          <w:delText>vi</w:delText>
        </w:r>
      </w:del>
    </w:p>
    <w:p w:rsidR="002557A2" w:rsidDel="00E141B1" w:rsidRDefault="002557A2" w:rsidP="00D50A3D">
      <w:pPr>
        <w:pStyle w:val="TOC1"/>
        <w:rPr>
          <w:del w:id="425" w:author="Edward Venator" w:date="2013-04-11T09:15:00Z"/>
          <w:rFonts w:asciiTheme="minorHAnsi" w:eastAsiaTheme="minorEastAsia" w:hAnsiTheme="minorHAnsi" w:cstheme="minorBidi"/>
          <w:noProof/>
          <w:sz w:val="22"/>
          <w:lang w:bidi="ar-SA"/>
        </w:rPr>
      </w:pPr>
      <w:del w:id="426" w:author="Edward Venator" w:date="2013-04-11T09:15:00Z">
        <w:r w:rsidDel="00E141B1">
          <w:rPr>
            <w:noProof/>
          </w:rPr>
          <w:delText>Abstract</w:delText>
        </w:r>
        <w:r w:rsidDel="00E141B1">
          <w:rPr>
            <w:noProof/>
          </w:rPr>
          <w:tab/>
        </w:r>
        <w:r w:rsidR="00B366A1" w:rsidDel="00E141B1">
          <w:rPr>
            <w:noProof/>
          </w:rPr>
          <w:delText>viii</w:delText>
        </w:r>
        <w:r w:rsidDel="00E141B1">
          <w:rPr>
            <w:noProof/>
          </w:rPr>
          <w:delText>viii</w:delText>
        </w:r>
      </w:del>
    </w:p>
    <w:p w:rsidR="002557A2" w:rsidDel="00E141B1" w:rsidRDefault="002557A2" w:rsidP="00D50A3D">
      <w:pPr>
        <w:pStyle w:val="TOC1"/>
        <w:rPr>
          <w:del w:id="427" w:author="Edward Venator" w:date="2013-04-11T09:15:00Z"/>
          <w:rFonts w:asciiTheme="minorHAnsi" w:eastAsiaTheme="minorEastAsia" w:hAnsiTheme="minorHAnsi" w:cstheme="minorBidi"/>
          <w:noProof/>
          <w:sz w:val="22"/>
          <w:lang w:bidi="ar-SA"/>
        </w:rPr>
      </w:pPr>
      <w:del w:id="428" w:author="Edward Venator" w:date="2013-04-11T09:15:00Z">
        <w:r w:rsidDel="00E141B1">
          <w:rPr>
            <w:noProof/>
          </w:rPr>
          <w:delText>Introduction</w:delText>
        </w:r>
        <w:r w:rsidDel="00E141B1">
          <w:rPr>
            <w:noProof/>
          </w:rPr>
          <w:tab/>
        </w:r>
        <w:r w:rsidR="00B366A1" w:rsidDel="00E141B1">
          <w:rPr>
            <w:noProof/>
          </w:rPr>
          <w:delText>1</w:delText>
        </w:r>
        <w:r w:rsidDel="00E141B1">
          <w:rPr>
            <w:noProof/>
          </w:rPr>
          <w:delText>1</w:delText>
        </w:r>
      </w:del>
    </w:p>
    <w:p w:rsidR="002557A2" w:rsidDel="00E141B1" w:rsidRDefault="002557A2" w:rsidP="00D50A3D">
      <w:pPr>
        <w:pStyle w:val="TOC1"/>
        <w:rPr>
          <w:del w:id="429" w:author="Edward Venator" w:date="2013-04-11T09:15:00Z"/>
          <w:rFonts w:asciiTheme="minorHAnsi" w:eastAsiaTheme="minorEastAsia" w:hAnsiTheme="minorHAnsi" w:cstheme="minorBidi"/>
          <w:noProof/>
          <w:sz w:val="22"/>
          <w:lang w:bidi="ar-SA"/>
        </w:rPr>
      </w:pPr>
      <w:del w:id="430" w:author="Edward Venator" w:date="2013-04-11T09:15:00Z">
        <w:r w:rsidDel="00E141B1">
          <w:rPr>
            <w:noProof/>
          </w:rPr>
          <w:delText>Industrial Mobile Manipulation</w:delText>
        </w:r>
        <w:r w:rsidDel="00E141B1">
          <w:rPr>
            <w:noProof/>
          </w:rPr>
          <w:tab/>
        </w:r>
        <w:r w:rsidR="00B366A1" w:rsidDel="00E141B1">
          <w:rPr>
            <w:noProof/>
          </w:rPr>
          <w:delText>3</w:delText>
        </w:r>
        <w:r w:rsidDel="00E141B1">
          <w:rPr>
            <w:noProof/>
          </w:rPr>
          <w:delText>3</w:delText>
        </w:r>
      </w:del>
    </w:p>
    <w:p w:rsidR="002557A2" w:rsidDel="00E141B1" w:rsidRDefault="002557A2" w:rsidP="00D50A3D">
      <w:pPr>
        <w:pStyle w:val="TOC1"/>
        <w:rPr>
          <w:del w:id="431" w:author="Edward Venator" w:date="2013-04-11T09:15:00Z"/>
          <w:rFonts w:asciiTheme="minorHAnsi" w:eastAsiaTheme="minorEastAsia" w:hAnsiTheme="minorHAnsi" w:cstheme="minorBidi"/>
          <w:noProof/>
          <w:sz w:val="22"/>
          <w:lang w:bidi="ar-SA"/>
        </w:rPr>
      </w:pPr>
      <w:del w:id="432" w:author="Edward Venator" w:date="2013-04-11T09:15:00Z">
        <w:r w:rsidDel="00E141B1">
          <w:rPr>
            <w:noProof/>
          </w:rPr>
          <w:delText>ABBY</w:delText>
        </w:r>
        <w:r w:rsidDel="00E141B1">
          <w:rPr>
            <w:noProof/>
          </w:rPr>
          <w:delText xml:space="preserve"> - System Design</w:delText>
        </w:r>
        <w:r w:rsidDel="00E141B1">
          <w:rPr>
            <w:noProof/>
          </w:rPr>
          <w:tab/>
        </w:r>
        <w:r w:rsidR="00B366A1" w:rsidDel="00E141B1">
          <w:rPr>
            <w:noProof/>
          </w:rPr>
          <w:delText>6</w:delText>
        </w:r>
        <w:r w:rsidDel="00E141B1">
          <w:rPr>
            <w:noProof/>
          </w:rPr>
          <w:delText>6</w:delText>
        </w:r>
      </w:del>
    </w:p>
    <w:p w:rsidR="002557A2" w:rsidDel="00E141B1" w:rsidRDefault="002557A2" w:rsidP="00D50A3D">
      <w:pPr>
        <w:pStyle w:val="TOC2"/>
        <w:rPr>
          <w:del w:id="433" w:author="Edward Venator" w:date="2013-04-11T09:15:00Z"/>
          <w:rFonts w:asciiTheme="minorHAnsi" w:eastAsiaTheme="minorEastAsia" w:hAnsiTheme="minorHAnsi" w:cstheme="minorBidi"/>
          <w:noProof/>
          <w:sz w:val="22"/>
          <w:lang w:bidi="ar-SA"/>
        </w:rPr>
      </w:pPr>
      <w:del w:id="434" w:author="Edward Venator" w:date="2013-04-11T09:15:00Z">
        <w:r w:rsidDel="00E141B1">
          <w:rPr>
            <w:noProof/>
          </w:rPr>
          <w:delText>Invacare Ranger Wheelchair Base</w:delText>
        </w:r>
        <w:r w:rsidDel="00E141B1">
          <w:rPr>
            <w:noProof/>
          </w:rPr>
          <w:tab/>
        </w:r>
        <w:r w:rsidR="00B366A1" w:rsidDel="00E141B1">
          <w:rPr>
            <w:noProof/>
          </w:rPr>
          <w:delText>6</w:delText>
        </w:r>
        <w:r w:rsidDel="00E141B1">
          <w:rPr>
            <w:noProof/>
          </w:rPr>
          <w:delText>6</w:delText>
        </w:r>
      </w:del>
    </w:p>
    <w:p w:rsidR="002557A2" w:rsidDel="00E141B1" w:rsidRDefault="002557A2" w:rsidP="00D50A3D">
      <w:pPr>
        <w:pStyle w:val="TOC2"/>
        <w:rPr>
          <w:del w:id="435" w:author="Edward Venator" w:date="2013-04-11T09:15:00Z"/>
          <w:rFonts w:asciiTheme="minorHAnsi" w:eastAsiaTheme="minorEastAsia" w:hAnsiTheme="minorHAnsi" w:cstheme="minorBidi"/>
          <w:noProof/>
          <w:sz w:val="22"/>
          <w:lang w:bidi="ar-SA"/>
        </w:rPr>
      </w:pPr>
      <w:del w:id="436" w:author="Edward Venator" w:date="2013-04-11T09:15:00Z">
        <w:r w:rsidDel="00E141B1">
          <w:rPr>
            <w:noProof/>
          </w:rPr>
          <w:delText>ABB IRB-120 Robotic Arm</w:delText>
        </w:r>
        <w:r w:rsidDel="00E141B1">
          <w:rPr>
            <w:noProof/>
          </w:rPr>
          <w:tab/>
        </w:r>
        <w:r w:rsidR="00B366A1" w:rsidDel="00E141B1">
          <w:rPr>
            <w:noProof/>
          </w:rPr>
          <w:delText>7</w:delText>
        </w:r>
        <w:r w:rsidDel="00E141B1">
          <w:rPr>
            <w:noProof/>
          </w:rPr>
          <w:delText>7</w:delText>
        </w:r>
      </w:del>
    </w:p>
    <w:p w:rsidR="002557A2" w:rsidDel="00E141B1" w:rsidRDefault="002557A2" w:rsidP="00D50A3D">
      <w:pPr>
        <w:pStyle w:val="TOC2"/>
        <w:rPr>
          <w:del w:id="437" w:author="Edward Venator" w:date="2013-04-11T09:15:00Z"/>
          <w:rFonts w:asciiTheme="minorHAnsi" w:eastAsiaTheme="minorEastAsia" w:hAnsiTheme="minorHAnsi" w:cstheme="minorBidi"/>
          <w:noProof/>
          <w:sz w:val="22"/>
          <w:lang w:bidi="ar-SA"/>
        </w:rPr>
      </w:pPr>
      <w:del w:id="438" w:author="Edward Venator" w:date="2013-04-11T09:15:00Z">
        <w:r w:rsidDel="00E141B1">
          <w:rPr>
            <w:noProof/>
          </w:rPr>
          <w:delText>End Effector</w:delText>
        </w:r>
        <w:r w:rsidDel="00E141B1">
          <w:rPr>
            <w:noProof/>
          </w:rPr>
          <w:tab/>
        </w:r>
        <w:r w:rsidR="00B366A1" w:rsidDel="00E141B1">
          <w:rPr>
            <w:noProof/>
          </w:rPr>
          <w:delText>8</w:delText>
        </w:r>
        <w:r w:rsidDel="00E141B1">
          <w:rPr>
            <w:noProof/>
          </w:rPr>
          <w:delText>8</w:delText>
        </w:r>
      </w:del>
    </w:p>
    <w:p w:rsidR="002557A2" w:rsidDel="00E141B1" w:rsidRDefault="002557A2" w:rsidP="00D50A3D">
      <w:pPr>
        <w:pStyle w:val="TOC2"/>
        <w:rPr>
          <w:del w:id="439" w:author="Edward Venator" w:date="2013-04-11T09:15:00Z"/>
          <w:rFonts w:asciiTheme="minorHAnsi" w:eastAsiaTheme="minorEastAsia" w:hAnsiTheme="minorHAnsi" w:cstheme="minorBidi"/>
          <w:noProof/>
          <w:sz w:val="22"/>
          <w:lang w:bidi="ar-SA"/>
        </w:rPr>
      </w:pPr>
      <w:del w:id="440" w:author="Edward Venator" w:date="2013-04-11T09:15:00Z">
        <w:r w:rsidDel="00E141B1">
          <w:rPr>
            <w:noProof/>
          </w:rPr>
          <w:delText>Custom Frame Design</w:delText>
        </w:r>
        <w:r w:rsidDel="00E141B1">
          <w:rPr>
            <w:noProof/>
          </w:rPr>
          <w:tab/>
        </w:r>
        <w:r w:rsidR="00B366A1" w:rsidDel="00E141B1">
          <w:rPr>
            <w:noProof/>
          </w:rPr>
          <w:delText>10</w:delText>
        </w:r>
        <w:r w:rsidDel="00E141B1">
          <w:rPr>
            <w:noProof/>
          </w:rPr>
          <w:delText>10</w:delText>
        </w:r>
      </w:del>
    </w:p>
    <w:p w:rsidR="002557A2" w:rsidDel="00E141B1" w:rsidRDefault="002557A2" w:rsidP="00D50A3D">
      <w:pPr>
        <w:pStyle w:val="TOC2"/>
        <w:rPr>
          <w:del w:id="441" w:author="Edward Venator" w:date="2013-04-11T09:15:00Z"/>
          <w:rFonts w:asciiTheme="minorHAnsi" w:eastAsiaTheme="minorEastAsia" w:hAnsiTheme="minorHAnsi" w:cstheme="minorBidi"/>
          <w:noProof/>
          <w:sz w:val="22"/>
          <w:lang w:bidi="ar-SA"/>
        </w:rPr>
      </w:pPr>
      <w:del w:id="442" w:author="Edward Venator" w:date="2013-04-11T09:15:00Z">
        <w:r w:rsidDel="00E141B1">
          <w:rPr>
            <w:noProof/>
          </w:rPr>
          <w:delText>Power</w:delText>
        </w:r>
        <w:r w:rsidDel="00E141B1">
          <w:rPr>
            <w:noProof/>
          </w:rPr>
          <w:tab/>
        </w:r>
        <w:r w:rsidR="00B366A1" w:rsidDel="00E141B1">
          <w:rPr>
            <w:noProof/>
          </w:rPr>
          <w:delText>13</w:delText>
        </w:r>
        <w:r w:rsidDel="00E141B1">
          <w:rPr>
            <w:noProof/>
          </w:rPr>
          <w:delText>13</w:delText>
        </w:r>
      </w:del>
    </w:p>
    <w:p w:rsidR="002557A2" w:rsidDel="00E141B1" w:rsidRDefault="002557A2" w:rsidP="00D50A3D">
      <w:pPr>
        <w:pStyle w:val="TOC2"/>
        <w:rPr>
          <w:del w:id="443" w:author="Edward Venator" w:date="2013-04-11T09:15:00Z"/>
          <w:rFonts w:asciiTheme="minorHAnsi" w:eastAsiaTheme="minorEastAsia" w:hAnsiTheme="minorHAnsi" w:cstheme="minorBidi"/>
          <w:noProof/>
          <w:sz w:val="22"/>
          <w:lang w:bidi="ar-SA"/>
        </w:rPr>
      </w:pPr>
      <w:del w:id="444" w:author="Edward Venator" w:date="2013-04-11T09:15:00Z">
        <w:r w:rsidDel="00E141B1">
          <w:rPr>
            <w:noProof/>
          </w:rPr>
          <w:delText>Sensors</w:delText>
        </w:r>
        <w:r w:rsidDel="00E141B1">
          <w:rPr>
            <w:noProof/>
          </w:rPr>
          <w:tab/>
        </w:r>
        <w:r w:rsidR="00B366A1" w:rsidDel="00E141B1">
          <w:rPr>
            <w:noProof/>
          </w:rPr>
          <w:delText>16</w:delText>
        </w:r>
        <w:r w:rsidDel="00E141B1">
          <w:rPr>
            <w:noProof/>
          </w:rPr>
          <w:delText>16</w:delText>
        </w:r>
      </w:del>
    </w:p>
    <w:p w:rsidR="002557A2" w:rsidDel="00E141B1" w:rsidRDefault="002557A2" w:rsidP="00D50A3D">
      <w:pPr>
        <w:pStyle w:val="TOC3"/>
        <w:rPr>
          <w:del w:id="445" w:author="Edward Venator" w:date="2013-04-11T09:15:00Z"/>
          <w:rFonts w:asciiTheme="minorHAnsi" w:eastAsiaTheme="minorEastAsia" w:hAnsiTheme="minorHAnsi" w:cstheme="minorBidi"/>
          <w:noProof/>
          <w:sz w:val="22"/>
          <w:lang w:bidi="ar-SA"/>
        </w:rPr>
      </w:pPr>
      <w:del w:id="446" w:author="Edward Venator" w:date="2013-04-11T09:15:00Z">
        <w:r w:rsidDel="00E141B1">
          <w:rPr>
            <w:noProof/>
          </w:rPr>
          <w:delText>Odometry</w:delText>
        </w:r>
        <w:r w:rsidDel="00E141B1">
          <w:rPr>
            <w:noProof/>
          </w:rPr>
          <w:tab/>
        </w:r>
        <w:r w:rsidR="00B366A1" w:rsidDel="00E141B1">
          <w:rPr>
            <w:noProof/>
          </w:rPr>
          <w:delText>17</w:delText>
        </w:r>
        <w:r w:rsidDel="00E141B1">
          <w:rPr>
            <w:noProof/>
          </w:rPr>
          <w:delText>17</w:delText>
        </w:r>
      </w:del>
    </w:p>
    <w:p w:rsidR="002557A2" w:rsidDel="00E141B1" w:rsidRDefault="002557A2" w:rsidP="00D50A3D">
      <w:pPr>
        <w:pStyle w:val="TOC3"/>
        <w:rPr>
          <w:del w:id="447" w:author="Edward Venator" w:date="2013-04-11T09:15:00Z"/>
          <w:rFonts w:asciiTheme="minorHAnsi" w:eastAsiaTheme="minorEastAsia" w:hAnsiTheme="minorHAnsi" w:cstheme="minorBidi"/>
          <w:noProof/>
          <w:sz w:val="22"/>
          <w:lang w:bidi="ar-SA"/>
        </w:rPr>
      </w:pPr>
      <w:del w:id="448" w:author="Edward Venator" w:date="2013-04-11T09:15:00Z">
        <w:r w:rsidDel="00E141B1">
          <w:rPr>
            <w:noProof/>
          </w:rPr>
          <w:delText>Yaw Rate Sensor</w:delText>
        </w:r>
        <w:r w:rsidDel="00E141B1">
          <w:rPr>
            <w:noProof/>
          </w:rPr>
          <w:tab/>
        </w:r>
        <w:r w:rsidR="00B366A1" w:rsidDel="00E141B1">
          <w:rPr>
            <w:noProof/>
          </w:rPr>
          <w:delText>17</w:delText>
        </w:r>
        <w:r w:rsidDel="00E141B1">
          <w:rPr>
            <w:noProof/>
          </w:rPr>
          <w:delText>17</w:delText>
        </w:r>
      </w:del>
    </w:p>
    <w:p w:rsidR="002557A2" w:rsidDel="00E141B1" w:rsidRDefault="002557A2" w:rsidP="00D50A3D">
      <w:pPr>
        <w:pStyle w:val="TOC3"/>
        <w:rPr>
          <w:del w:id="449" w:author="Edward Venator" w:date="2013-04-11T09:15:00Z"/>
          <w:rFonts w:asciiTheme="minorHAnsi" w:eastAsiaTheme="minorEastAsia" w:hAnsiTheme="minorHAnsi" w:cstheme="minorBidi"/>
          <w:noProof/>
          <w:sz w:val="22"/>
          <w:lang w:bidi="ar-SA"/>
        </w:rPr>
      </w:pPr>
      <w:del w:id="450" w:author="Edward Venator" w:date="2013-04-11T09:15:00Z">
        <w:r w:rsidDel="00E141B1">
          <w:rPr>
            <w:noProof/>
          </w:rPr>
          <w:delText>Microsoft Kinect</w:delText>
        </w:r>
        <w:r w:rsidDel="00E141B1">
          <w:rPr>
            <w:noProof/>
          </w:rPr>
          <w:tab/>
        </w:r>
        <w:r w:rsidR="00B366A1" w:rsidDel="00E141B1">
          <w:rPr>
            <w:noProof/>
          </w:rPr>
          <w:delText>18</w:delText>
        </w:r>
        <w:r w:rsidDel="00E141B1">
          <w:rPr>
            <w:noProof/>
          </w:rPr>
          <w:delText>18</w:delText>
        </w:r>
      </w:del>
    </w:p>
    <w:p w:rsidR="002557A2" w:rsidDel="00E141B1" w:rsidRDefault="002557A2" w:rsidP="00D50A3D">
      <w:pPr>
        <w:pStyle w:val="TOC3"/>
        <w:rPr>
          <w:del w:id="451" w:author="Edward Venator" w:date="2013-04-11T09:15:00Z"/>
          <w:rFonts w:asciiTheme="minorHAnsi" w:eastAsiaTheme="minorEastAsia" w:hAnsiTheme="minorHAnsi" w:cstheme="minorBidi"/>
          <w:noProof/>
          <w:sz w:val="22"/>
          <w:lang w:bidi="ar-SA"/>
        </w:rPr>
      </w:pPr>
      <w:del w:id="452" w:author="Edward Venator" w:date="2013-04-11T09:15:00Z">
        <w:r w:rsidDel="00E141B1">
          <w:rPr>
            <w:noProof/>
          </w:rPr>
          <w:delText>Sick LMS-291</w:delText>
        </w:r>
        <w:r w:rsidDel="00E141B1">
          <w:rPr>
            <w:noProof/>
          </w:rPr>
          <w:tab/>
        </w:r>
        <w:r w:rsidR="00B366A1" w:rsidDel="00E141B1">
          <w:rPr>
            <w:noProof/>
          </w:rPr>
          <w:delText>18</w:delText>
        </w:r>
        <w:r w:rsidDel="00E141B1">
          <w:rPr>
            <w:noProof/>
          </w:rPr>
          <w:delText>18</w:delText>
        </w:r>
      </w:del>
    </w:p>
    <w:p w:rsidR="002557A2" w:rsidDel="00E141B1" w:rsidRDefault="002557A2" w:rsidP="00D50A3D">
      <w:pPr>
        <w:pStyle w:val="TOC2"/>
        <w:rPr>
          <w:del w:id="453" w:author="Edward Venator" w:date="2013-04-11T09:15:00Z"/>
          <w:rFonts w:asciiTheme="minorHAnsi" w:eastAsiaTheme="minorEastAsia" w:hAnsiTheme="minorHAnsi" w:cstheme="minorBidi"/>
          <w:noProof/>
          <w:sz w:val="22"/>
          <w:lang w:bidi="ar-SA"/>
        </w:rPr>
      </w:pPr>
      <w:del w:id="454" w:author="Edward Venator" w:date="2013-04-11T09:15:00Z">
        <w:r w:rsidDel="00E141B1">
          <w:rPr>
            <w:noProof/>
          </w:rPr>
          <w:delText>Computing Hardware</w:delText>
        </w:r>
        <w:r w:rsidDel="00E141B1">
          <w:rPr>
            <w:noProof/>
          </w:rPr>
          <w:tab/>
        </w:r>
        <w:r w:rsidR="00B366A1" w:rsidDel="00E141B1">
          <w:rPr>
            <w:noProof/>
          </w:rPr>
          <w:delText>19</w:delText>
        </w:r>
        <w:r w:rsidDel="00E141B1">
          <w:rPr>
            <w:noProof/>
          </w:rPr>
          <w:delText>19</w:delText>
        </w:r>
      </w:del>
    </w:p>
    <w:p w:rsidR="00627192" w:rsidDel="00E141B1" w:rsidRDefault="00627192" w:rsidP="00627192">
      <w:pPr>
        <w:pStyle w:val="TOC3"/>
        <w:tabs>
          <w:tab w:val="right" w:pos="8640"/>
        </w:tabs>
        <w:rPr>
          <w:del w:id="455" w:author="Edward Venator" w:date="2013-04-11T09:15:00Z"/>
          <w:rFonts w:asciiTheme="minorHAnsi" w:eastAsiaTheme="minorEastAsia" w:hAnsiTheme="minorHAnsi" w:cstheme="minorBidi"/>
          <w:noProof/>
          <w:sz w:val="22"/>
          <w:lang w:bidi="ar-SA"/>
        </w:rPr>
      </w:pPr>
      <w:del w:id="456" w:author="Edward Venator" w:date="2013-04-11T09:15:00Z">
        <w:r w:rsidDel="00E141B1">
          <w:rPr>
            <w:noProof/>
          </w:rPr>
          <w:delText>PC</w:delText>
        </w:r>
        <w:r w:rsidDel="00E141B1">
          <w:rPr>
            <w:noProof/>
          </w:rPr>
          <w:tab/>
        </w:r>
        <w:r w:rsidR="00B366A1" w:rsidDel="00E141B1">
          <w:rPr>
            <w:noProof/>
          </w:rPr>
          <w:delText>19</w:delText>
        </w:r>
      </w:del>
    </w:p>
    <w:p w:rsidR="002557A2" w:rsidDel="00E141B1" w:rsidRDefault="002557A2">
      <w:pPr>
        <w:pStyle w:val="TOC3"/>
        <w:rPr>
          <w:del w:id="457" w:author="Edward Venator" w:date="2013-04-11T09:15:00Z"/>
          <w:rFonts w:asciiTheme="minorHAnsi" w:eastAsiaTheme="minorEastAsia" w:hAnsiTheme="minorHAnsi" w:cstheme="minorBidi"/>
          <w:noProof/>
          <w:sz w:val="22"/>
          <w:lang w:bidi="ar-SA"/>
        </w:rPr>
      </w:pPr>
      <w:del w:id="458" w:author="Edward Venator" w:date="2013-04-11T09:15:00Z">
        <w:r w:rsidDel="00E141B1">
          <w:rPr>
            <w:noProof/>
          </w:rPr>
          <w:delText>PC</w:delText>
        </w:r>
        <w:r w:rsidDel="00E141B1">
          <w:rPr>
            <w:noProof/>
          </w:rPr>
          <w:tab/>
          <w:delText>19</w:delText>
        </w:r>
      </w:del>
    </w:p>
    <w:p w:rsidR="002557A2" w:rsidDel="00E141B1" w:rsidRDefault="002557A2" w:rsidP="00D50A3D">
      <w:pPr>
        <w:pStyle w:val="TOC3"/>
        <w:rPr>
          <w:del w:id="459" w:author="Edward Venator" w:date="2013-04-11T09:15:00Z"/>
          <w:rFonts w:asciiTheme="minorHAnsi" w:eastAsiaTheme="minorEastAsia" w:hAnsiTheme="minorHAnsi" w:cstheme="minorBidi"/>
          <w:noProof/>
          <w:sz w:val="22"/>
          <w:lang w:bidi="ar-SA"/>
        </w:rPr>
      </w:pPr>
      <w:del w:id="460" w:author="Edward Venator" w:date="2013-04-11T09:15:00Z">
        <w:r w:rsidDel="00E141B1">
          <w:rPr>
            <w:noProof/>
          </w:rPr>
          <w:delText>National Instruments cRIO</w:delText>
        </w:r>
        <w:r w:rsidDel="00E141B1">
          <w:rPr>
            <w:noProof/>
          </w:rPr>
          <w:tab/>
        </w:r>
        <w:r w:rsidR="00B366A1" w:rsidDel="00E141B1">
          <w:rPr>
            <w:noProof/>
          </w:rPr>
          <w:delText>20</w:delText>
        </w:r>
        <w:r w:rsidDel="00E141B1">
          <w:rPr>
            <w:noProof/>
          </w:rPr>
          <w:delText>20</w:delText>
        </w:r>
      </w:del>
    </w:p>
    <w:p w:rsidR="002557A2" w:rsidDel="00E141B1" w:rsidRDefault="002557A2" w:rsidP="00D50A3D">
      <w:pPr>
        <w:pStyle w:val="TOC3"/>
        <w:rPr>
          <w:del w:id="461" w:author="Edward Venator" w:date="2013-04-11T09:15:00Z"/>
          <w:rFonts w:asciiTheme="minorHAnsi" w:eastAsiaTheme="minorEastAsia" w:hAnsiTheme="minorHAnsi" w:cstheme="minorBidi"/>
          <w:noProof/>
          <w:sz w:val="22"/>
          <w:lang w:bidi="ar-SA"/>
        </w:rPr>
      </w:pPr>
      <w:del w:id="462" w:author="Edward Venator" w:date="2013-04-11T09:15:00Z">
        <w:r w:rsidDel="00E141B1">
          <w:rPr>
            <w:noProof/>
          </w:rPr>
          <w:delText>ABB IRC5</w:delText>
        </w:r>
        <w:r w:rsidDel="00E141B1">
          <w:rPr>
            <w:noProof/>
          </w:rPr>
          <w:tab/>
        </w:r>
        <w:r w:rsidR="00B366A1" w:rsidDel="00E141B1">
          <w:rPr>
            <w:noProof/>
          </w:rPr>
          <w:delText>21</w:delText>
        </w:r>
        <w:r w:rsidDel="00E141B1">
          <w:rPr>
            <w:noProof/>
          </w:rPr>
          <w:delText>21</w:delText>
        </w:r>
      </w:del>
    </w:p>
    <w:p w:rsidR="002557A2" w:rsidDel="00E141B1" w:rsidRDefault="002557A2" w:rsidP="00D50A3D">
      <w:pPr>
        <w:pStyle w:val="TOC2"/>
        <w:rPr>
          <w:del w:id="463" w:author="Edward Venator" w:date="2013-04-11T09:15:00Z"/>
          <w:rFonts w:asciiTheme="minorHAnsi" w:eastAsiaTheme="minorEastAsia" w:hAnsiTheme="minorHAnsi" w:cstheme="minorBidi"/>
          <w:noProof/>
          <w:sz w:val="22"/>
          <w:lang w:bidi="ar-SA"/>
        </w:rPr>
      </w:pPr>
      <w:del w:id="464" w:author="Edward Venator" w:date="2013-04-11T09:15:00Z">
        <w:r w:rsidDel="00E141B1">
          <w:rPr>
            <w:noProof/>
          </w:rPr>
          <w:delText>ROS Framework</w:delText>
        </w:r>
        <w:r w:rsidDel="00E141B1">
          <w:rPr>
            <w:noProof/>
          </w:rPr>
          <w:tab/>
        </w:r>
        <w:r w:rsidR="00B366A1" w:rsidDel="00E141B1">
          <w:rPr>
            <w:noProof/>
          </w:rPr>
          <w:delText>22</w:delText>
        </w:r>
        <w:r w:rsidDel="00E141B1">
          <w:rPr>
            <w:noProof/>
          </w:rPr>
          <w:delText>22</w:delText>
        </w:r>
      </w:del>
    </w:p>
    <w:p w:rsidR="002557A2" w:rsidDel="00E141B1" w:rsidRDefault="002557A2" w:rsidP="00D50A3D">
      <w:pPr>
        <w:pStyle w:val="TOC3"/>
        <w:rPr>
          <w:del w:id="465" w:author="Edward Venator" w:date="2013-04-11T09:15:00Z"/>
          <w:rFonts w:asciiTheme="minorHAnsi" w:eastAsiaTheme="minorEastAsia" w:hAnsiTheme="minorHAnsi" w:cstheme="minorBidi"/>
          <w:noProof/>
          <w:sz w:val="22"/>
          <w:lang w:bidi="ar-SA"/>
        </w:rPr>
      </w:pPr>
      <w:del w:id="466" w:author="Edward Venator" w:date="2013-04-11T09:15:00Z">
        <w:r w:rsidDel="00E141B1">
          <w:rPr>
            <w:noProof/>
          </w:rPr>
          <w:delText>The Robot Model</w:delText>
        </w:r>
        <w:r w:rsidDel="00E141B1">
          <w:rPr>
            <w:noProof/>
          </w:rPr>
          <w:tab/>
        </w:r>
        <w:r w:rsidR="00B366A1" w:rsidDel="00E141B1">
          <w:rPr>
            <w:noProof/>
          </w:rPr>
          <w:delText>24</w:delText>
        </w:r>
        <w:r w:rsidDel="00E141B1">
          <w:rPr>
            <w:noProof/>
          </w:rPr>
          <w:delText>24</w:delText>
        </w:r>
      </w:del>
    </w:p>
    <w:p w:rsidR="002557A2" w:rsidDel="00E141B1" w:rsidRDefault="002557A2" w:rsidP="00D50A3D">
      <w:pPr>
        <w:pStyle w:val="TOC2"/>
        <w:rPr>
          <w:del w:id="467" w:author="Edward Venator" w:date="2013-04-11T09:15:00Z"/>
          <w:rFonts w:asciiTheme="minorHAnsi" w:eastAsiaTheme="minorEastAsia" w:hAnsiTheme="minorHAnsi" w:cstheme="minorBidi"/>
          <w:noProof/>
          <w:sz w:val="22"/>
          <w:lang w:bidi="ar-SA"/>
        </w:rPr>
      </w:pPr>
      <w:del w:id="468" w:author="Edward Venator" w:date="2013-04-11T09:15:00Z">
        <w:r w:rsidDel="00E141B1">
          <w:rPr>
            <w:noProof/>
          </w:rPr>
          <w:delText>Hardware Drivers</w:delText>
        </w:r>
        <w:r w:rsidDel="00E141B1">
          <w:rPr>
            <w:noProof/>
          </w:rPr>
          <w:tab/>
        </w:r>
        <w:r w:rsidR="00B366A1" w:rsidDel="00E141B1">
          <w:rPr>
            <w:noProof/>
          </w:rPr>
          <w:delText>26</w:delText>
        </w:r>
        <w:r w:rsidDel="00E141B1">
          <w:rPr>
            <w:noProof/>
          </w:rPr>
          <w:delText>26</w:delText>
        </w:r>
      </w:del>
    </w:p>
    <w:p w:rsidR="002557A2" w:rsidDel="00E141B1" w:rsidRDefault="002557A2" w:rsidP="00D50A3D">
      <w:pPr>
        <w:pStyle w:val="TOC3"/>
        <w:rPr>
          <w:del w:id="469" w:author="Edward Venator" w:date="2013-04-11T09:15:00Z"/>
          <w:rFonts w:asciiTheme="minorHAnsi" w:eastAsiaTheme="minorEastAsia" w:hAnsiTheme="minorHAnsi" w:cstheme="minorBidi"/>
          <w:noProof/>
          <w:sz w:val="22"/>
          <w:lang w:bidi="ar-SA"/>
        </w:rPr>
      </w:pPr>
      <w:del w:id="470" w:author="Edward Venator" w:date="2013-04-11T09:15:00Z">
        <w:r w:rsidDel="00E141B1">
          <w:rPr>
            <w:noProof/>
          </w:rPr>
          <w:delText>The Mobile Base</w:delText>
        </w:r>
        <w:r w:rsidDel="00E141B1">
          <w:rPr>
            <w:noProof/>
          </w:rPr>
          <w:tab/>
        </w:r>
        <w:r w:rsidR="00B366A1" w:rsidDel="00E141B1">
          <w:rPr>
            <w:noProof/>
          </w:rPr>
          <w:delText>26</w:delText>
        </w:r>
        <w:r w:rsidDel="00E141B1">
          <w:rPr>
            <w:noProof/>
          </w:rPr>
          <w:delText>26</w:delText>
        </w:r>
      </w:del>
    </w:p>
    <w:p w:rsidR="002557A2" w:rsidDel="00E141B1" w:rsidRDefault="002557A2" w:rsidP="00D50A3D">
      <w:pPr>
        <w:pStyle w:val="TOC3"/>
        <w:rPr>
          <w:del w:id="471" w:author="Edward Venator" w:date="2013-04-11T09:15:00Z"/>
          <w:rFonts w:asciiTheme="minorHAnsi" w:eastAsiaTheme="minorEastAsia" w:hAnsiTheme="minorHAnsi" w:cstheme="minorBidi"/>
          <w:noProof/>
          <w:sz w:val="22"/>
          <w:lang w:bidi="ar-SA"/>
        </w:rPr>
      </w:pPr>
      <w:del w:id="472" w:author="Edward Venator" w:date="2013-04-11T09:15:00Z">
        <w:r w:rsidDel="00E141B1">
          <w:rPr>
            <w:noProof/>
          </w:rPr>
          <w:delText>ROS Industrial</w:delText>
        </w:r>
        <w:r w:rsidDel="00E141B1">
          <w:rPr>
            <w:noProof/>
          </w:rPr>
          <w:tab/>
        </w:r>
        <w:r w:rsidR="00B366A1" w:rsidDel="00E141B1">
          <w:rPr>
            <w:noProof/>
          </w:rPr>
          <w:delText>27</w:delText>
        </w:r>
        <w:r w:rsidDel="00E141B1">
          <w:rPr>
            <w:noProof/>
          </w:rPr>
          <w:delText>27</w:delText>
        </w:r>
      </w:del>
    </w:p>
    <w:p w:rsidR="002557A2" w:rsidDel="00E141B1" w:rsidRDefault="002557A2" w:rsidP="00D50A3D">
      <w:pPr>
        <w:pStyle w:val="TOC3"/>
        <w:rPr>
          <w:del w:id="473" w:author="Edward Venator" w:date="2013-04-11T09:15:00Z"/>
          <w:rFonts w:asciiTheme="minorHAnsi" w:eastAsiaTheme="minorEastAsia" w:hAnsiTheme="minorHAnsi" w:cstheme="minorBidi"/>
          <w:noProof/>
          <w:sz w:val="22"/>
          <w:lang w:bidi="ar-SA"/>
        </w:rPr>
      </w:pPr>
      <w:del w:id="474" w:author="Edward Venator" w:date="2013-04-11T09:15:00Z">
        <w:r w:rsidDel="00E141B1">
          <w:rPr>
            <w:noProof/>
          </w:rPr>
          <w:delText>Gripper Driver</w:delText>
        </w:r>
        <w:r w:rsidDel="00E141B1">
          <w:rPr>
            <w:noProof/>
          </w:rPr>
          <w:tab/>
        </w:r>
        <w:r w:rsidR="00B366A1" w:rsidDel="00E141B1">
          <w:rPr>
            <w:noProof/>
          </w:rPr>
          <w:delText>29</w:delText>
        </w:r>
        <w:r w:rsidDel="00E141B1">
          <w:rPr>
            <w:noProof/>
          </w:rPr>
          <w:delText>29</w:delText>
        </w:r>
      </w:del>
    </w:p>
    <w:p w:rsidR="002557A2" w:rsidDel="00E141B1" w:rsidRDefault="002557A2" w:rsidP="00D50A3D">
      <w:pPr>
        <w:pStyle w:val="TOC1"/>
        <w:rPr>
          <w:del w:id="475" w:author="Edward Venator" w:date="2013-04-11T09:15:00Z"/>
          <w:rFonts w:asciiTheme="minorHAnsi" w:eastAsiaTheme="minorEastAsia" w:hAnsiTheme="minorHAnsi" w:cstheme="minorBidi"/>
          <w:noProof/>
          <w:sz w:val="22"/>
          <w:lang w:bidi="ar-SA"/>
        </w:rPr>
      </w:pPr>
      <w:del w:id="476" w:author="Edward Venator" w:date="2013-04-11T09:15:00Z">
        <w:r w:rsidDel="00E141B1">
          <w:rPr>
            <w:noProof/>
          </w:rPr>
          <w:delText>Experimental Software</w:delText>
        </w:r>
        <w:r w:rsidDel="00E141B1">
          <w:rPr>
            <w:noProof/>
          </w:rPr>
          <w:tab/>
        </w:r>
        <w:r w:rsidR="00B366A1" w:rsidDel="00E141B1">
          <w:rPr>
            <w:noProof/>
          </w:rPr>
          <w:delText>30</w:delText>
        </w:r>
        <w:r w:rsidDel="00E141B1">
          <w:rPr>
            <w:noProof/>
          </w:rPr>
          <w:delText>30</w:delText>
        </w:r>
      </w:del>
    </w:p>
    <w:p w:rsidR="002557A2" w:rsidDel="00E141B1" w:rsidRDefault="002557A2" w:rsidP="00D50A3D">
      <w:pPr>
        <w:pStyle w:val="TOC2"/>
        <w:rPr>
          <w:del w:id="477" w:author="Edward Venator" w:date="2013-04-11T09:15:00Z"/>
          <w:rFonts w:asciiTheme="minorHAnsi" w:eastAsiaTheme="minorEastAsia" w:hAnsiTheme="minorHAnsi" w:cstheme="minorBidi"/>
          <w:noProof/>
          <w:sz w:val="22"/>
          <w:lang w:bidi="ar-SA"/>
        </w:rPr>
      </w:pPr>
      <w:del w:id="478" w:author="Edward Venator" w:date="2013-04-11T09:15:00Z">
        <w:r w:rsidDel="00E141B1">
          <w:rPr>
            <w:noProof/>
          </w:rPr>
          <w:delText>Kinect Position Calibration</w:delText>
        </w:r>
        <w:r w:rsidDel="00E141B1">
          <w:rPr>
            <w:noProof/>
          </w:rPr>
          <w:tab/>
        </w:r>
        <w:r w:rsidR="00B366A1" w:rsidDel="00E141B1">
          <w:rPr>
            <w:noProof/>
          </w:rPr>
          <w:delText>30</w:delText>
        </w:r>
        <w:r w:rsidDel="00E141B1">
          <w:rPr>
            <w:noProof/>
          </w:rPr>
          <w:delText>30</w:delText>
        </w:r>
      </w:del>
    </w:p>
    <w:p w:rsidR="002557A2" w:rsidDel="00E141B1" w:rsidRDefault="002557A2" w:rsidP="00D50A3D">
      <w:pPr>
        <w:pStyle w:val="TOC2"/>
        <w:rPr>
          <w:del w:id="479" w:author="Edward Venator" w:date="2013-04-11T09:15:00Z"/>
          <w:rFonts w:asciiTheme="minorHAnsi" w:eastAsiaTheme="minorEastAsia" w:hAnsiTheme="minorHAnsi" w:cstheme="minorBidi"/>
          <w:noProof/>
          <w:sz w:val="22"/>
          <w:lang w:bidi="ar-SA"/>
        </w:rPr>
      </w:pPr>
      <w:del w:id="480" w:author="Edward Venator" w:date="2013-04-11T09:15:00Z">
        <w:r w:rsidDel="00E141B1">
          <w:rPr>
            <w:noProof/>
          </w:rPr>
          <w:delText>Mobile Base Planning</w:delText>
        </w:r>
        <w:r w:rsidDel="00E141B1">
          <w:rPr>
            <w:noProof/>
          </w:rPr>
          <w:tab/>
        </w:r>
        <w:r w:rsidR="00B366A1" w:rsidDel="00E141B1">
          <w:rPr>
            <w:noProof/>
          </w:rPr>
          <w:delText>31</w:delText>
        </w:r>
        <w:r w:rsidDel="00E141B1">
          <w:rPr>
            <w:noProof/>
          </w:rPr>
          <w:delText>31</w:delText>
        </w:r>
      </w:del>
    </w:p>
    <w:p w:rsidR="002557A2" w:rsidDel="00E141B1" w:rsidRDefault="002557A2" w:rsidP="00D50A3D">
      <w:pPr>
        <w:pStyle w:val="TOC3"/>
        <w:rPr>
          <w:del w:id="481" w:author="Edward Venator" w:date="2013-04-11T09:15:00Z"/>
          <w:rFonts w:asciiTheme="minorHAnsi" w:eastAsiaTheme="minorEastAsia" w:hAnsiTheme="minorHAnsi" w:cstheme="minorBidi"/>
          <w:noProof/>
          <w:sz w:val="22"/>
          <w:lang w:bidi="ar-SA"/>
        </w:rPr>
      </w:pPr>
      <w:del w:id="482" w:author="Edward Venator" w:date="2013-04-11T09:15:00Z">
        <w:r w:rsidDel="00E141B1">
          <w:rPr>
            <w:noProof/>
          </w:rPr>
          <w:delText>Localization</w:delText>
        </w:r>
        <w:r w:rsidDel="00E141B1">
          <w:rPr>
            <w:noProof/>
          </w:rPr>
          <w:tab/>
        </w:r>
        <w:r w:rsidR="00B366A1" w:rsidDel="00E141B1">
          <w:rPr>
            <w:noProof/>
          </w:rPr>
          <w:delText>31</w:delText>
        </w:r>
        <w:r w:rsidDel="00E141B1">
          <w:rPr>
            <w:noProof/>
          </w:rPr>
          <w:delText>31</w:delText>
        </w:r>
      </w:del>
    </w:p>
    <w:p w:rsidR="002557A2" w:rsidDel="00E141B1" w:rsidRDefault="002557A2" w:rsidP="00D50A3D">
      <w:pPr>
        <w:pStyle w:val="TOC3"/>
        <w:rPr>
          <w:del w:id="483" w:author="Edward Venator" w:date="2013-04-11T09:15:00Z"/>
          <w:rFonts w:asciiTheme="minorHAnsi" w:eastAsiaTheme="minorEastAsia" w:hAnsiTheme="minorHAnsi" w:cstheme="minorBidi"/>
          <w:noProof/>
          <w:sz w:val="22"/>
          <w:lang w:bidi="ar-SA"/>
        </w:rPr>
      </w:pPr>
      <w:del w:id="484" w:author="Edward Venator" w:date="2013-04-11T09:15:00Z">
        <w:r w:rsidDel="00E141B1">
          <w:rPr>
            <w:noProof/>
          </w:rPr>
          <w:delText>Mobile Base Trajectory Planning</w:delText>
        </w:r>
        <w:r w:rsidDel="00E141B1">
          <w:rPr>
            <w:noProof/>
          </w:rPr>
          <w:tab/>
        </w:r>
        <w:r w:rsidR="00B366A1" w:rsidDel="00E141B1">
          <w:rPr>
            <w:noProof/>
          </w:rPr>
          <w:delText>39</w:delText>
        </w:r>
        <w:r w:rsidDel="00E141B1">
          <w:rPr>
            <w:noProof/>
          </w:rPr>
          <w:delText>39</w:delText>
        </w:r>
      </w:del>
    </w:p>
    <w:p w:rsidR="002557A2" w:rsidDel="00E141B1" w:rsidRDefault="002557A2" w:rsidP="00D50A3D">
      <w:pPr>
        <w:pStyle w:val="TOC2"/>
        <w:rPr>
          <w:del w:id="485" w:author="Edward Venator" w:date="2013-04-11T09:15:00Z"/>
          <w:rFonts w:asciiTheme="minorHAnsi" w:eastAsiaTheme="minorEastAsia" w:hAnsiTheme="minorHAnsi" w:cstheme="minorBidi"/>
          <w:noProof/>
          <w:sz w:val="22"/>
          <w:lang w:bidi="ar-SA"/>
        </w:rPr>
      </w:pPr>
      <w:del w:id="486" w:author="Edward Venator" w:date="2013-04-11T09:15:00Z">
        <w:r w:rsidDel="00E141B1">
          <w:rPr>
            <w:noProof/>
          </w:rPr>
          <w:delText>IK solver</w:delText>
        </w:r>
        <w:r w:rsidDel="00E141B1">
          <w:rPr>
            <w:noProof/>
          </w:rPr>
          <w:tab/>
        </w:r>
        <w:r w:rsidR="00B366A1" w:rsidDel="00E141B1">
          <w:rPr>
            <w:noProof/>
          </w:rPr>
          <w:delText>43</w:delText>
        </w:r>
        <w:r w:rsidDel="00E141B1">
          <w:rPr>
            <w:noProof/>
          </w:rPr>
          <w:delText>43</w:delText>
        </w:r>
      </w:del>
    </w:p>
    <w:p w:rsidR="002557A2" w:rsidDel="00E141B1" w:rsidRDefault="002557A2" w:rsidP="00D50A3D">
      <w:pPr>
        <w:pStyle w:val="TOC3"/>
        <w:rPr>
          <w:del w:id="487" w:author="Edward Venator" w:date="2013-04-11T09:15:00Z"/>
          <w:rFonts w:asciiTheme="minorHAnsi" w:eastAsiaTheme="minorEastAsia" w:hAnsiTheme="minorHAnsi" w:cstheme="minorBidi"/>
          <w:noProof/>
          <w:sz w:val="22"/>
          <w:lang w:bidi="ar-SA"/>
        </w:rPr>
      </w:pPr>
      <w:del w:id="488" w:author="Edward Venator" w:date="2013-04-11T09:15:00Z">
        <w:r w:rsidDel="00E141B1">
          <w:rPr>
            <w:noProof/>
          </w:rPr>
          <w:delText>KDL Solver</w:delText>
        </w:r>
        <w:r w:rsidDel="00E141B1">
          <w:rPr>
            <w:noProof/>
          </w:rPr>
          <w:tab/>
        </w:r>
        <w:r w:rsidR="00B366A1" w:rsidDel="00E141B1">
          <w:rPr>
            <w:noProof/>
          </w:rPr>
          <w:delText>43</w:delText>
        </w:r>
        <w:r w:rsidDel="00E141B1">
          <w:rPr>
            <w:noProof/>
          </w:rPr>
          <w:delText>43</w:delText>
        </w:r>
      </w:del>
    </w:p>
    <w:p w:rsidR="002557A2" w:rsidDel="00E141B1" w:rsidRDefault="002557A2" w:rsidP="00D50A3D">
      <w:pPr>
        <w:pStyle w:val="TOC3"/>
        <w:rPr>
          <w:del w:id="489" w:author="Edward Venator" w:date="2013-04-11T09:15:00Z"/>
          <w:rFonts w:asciiTheme="minorHAnsi" w:eastAsiaTheme="minorEastAsia" w:hAnsiTheme="minorHAnsi" w:cstheme="minorBidi"/>
          <w:noProof/>
          <w:sz w:val="22"/>
          <w:lang w:bidi="ar-SA"/>
        </w:rPr>
      </w:pPr>
      <w:del w:id="490" w:author="Edward Venator" w:date="2013-04-11T09:15:00Z">
        <w:r w:rsidDel="00E141B1">
          <w:rPr>
            <w:noProof/>
          </w:rPr>
          <w:delText>IKFast</w:delText>
        </w:r>
        <w:r w:rsidDel="00E141B1">
          <w:rPr>
            <w:noProof/>
          </w:rPr>
          <w:tab/>
        </w:r>
        <w:r w:rsidR="00B366A1" w:rsidDel="00E141B1">
          <w:rPr>
            <w:noProof/>
          </w:rPr>
          <w:delText>45</w:delText>
        </w:r>
        <w:r w:rsidDel="00E141B1">
          <w:rPr>
            <w:noProof/>
          </w:rPr>
          <w:delText>45</w:delText>
        </w:r>
      </w:del>
    </w:p>
    <w:p w:rsidR="002557A2" w:rsidDel="00E141B1" w:rsidRDefault="002557A2" w:rsidP="00D50A3D">
      <w:pPr>
        <w:pStyle w:val="TOC2"/>
        <w:rPr>
          <w:del w:id="491" w:author="Edward Venator" w:date="2013-04-11T09:15:00Z"/>
          <w:rFonts w:asciiTheme="minorHAnsi" w:eastAsiaTheme="minorEastAsia" w:hAnsiTheme="minorHAnsi" w:cstheme="minorBidi"/>
          <w:noProof/>
          <w:sz w:val="22"/>
          <w:lang w:bidi="ar-SA"/>
        </w:rPr>
      </w:pPr>
      <w:del w:id="492" w:author="Edward Venator" w:date="2013-04-11T09:15:00Z">
        <w:r w:rsidDel="00E141B1">
          <w:rPr>
            <w:noProof/>
          </w:rPr>
          <w:delText>Arm Navigation</w:delText>
        </w:r>
        <w:r w:rsidDel="00E141B1">
          <w:rPr>
            <w:noProof/>
          </w:rPr>
          <w:tab/>
        </w:r>
        <w:r w:rsidR="00B366A1" w:rsidDel="00E141B1">
          <w:rPr>
            <w:noProof/>
          </w:rPr>
          <w:delText>46</w:delText>
        </w:r>
        <w:r w:rsidDel="00E141B1">
          <w:rPr>
            <w:noProof/>
          </w:rPr>
          <w:delText>46</w:delText>
        </w:r>
      </w:del>
    </w:p>
    <w:p w:rsidR="002557A2" w:rsidDel="00E141B1" w:rsidRDefault="002557A2" w:rsidP="00D50A3D">
      <w:pPr>
        <w:pStyle w:val="TOC3"/>
        <w:rPr>
          <w:del w:id="493" w:author="Edward Venator" w:date="2013-04-11T09:15:00Z"/>
          <w:rFonts w:asciiTheme="minorHAnsi" w:eastAsiaTheme="minorEastAsia" w:hAnsiTheme="minorHAnsi" w:cstheme="minorBidi"/>
          <w:noProof/>
          <w:sz w:val="22"/>
          <w:lang w:bidi="ar-SA"/>
        </w:rPr>
      </w:pPr>
      <w:del w:id="494" w:author="Edward Venator" w:date="2013-04-11T09:15:00Z">
        <w:r w:rsidDel="00E141B1">
          <w:rPr>
            <w:noProof/>
          </w:rPr>
          <w:delText>Collision Detection</w:delText>
        </w:r>
        <w:r w:rsidDel="00E141B1">
          <w:rPr>
            <w:noProof/>
          </w:rPr>
          <w:tab/>
        </w:r>
        <w:r w:rsidR="00B366A1" w:rsidDel="00E141B1">
          <w:rPr>
            <w:noProof/>
          </w:rPr>
          <w:delText>47</w:delText>
        </w:r>
        <w:r w:rsidDel="00E141B1">
          <w:rPr>
            <w:noProof/>
          </w:rPr>
          <w:delText>47</w:delText>
        </w:r>
      </w:del>
    </w:p>
    <w:p w:rsidR="002557A2" w:rsidDel="00E141B1" w:rsidRDefault="002557A2" w:rsidP="00D50A3D">
      <w:pPr>
        <w:pStyle w:val="TOC3"/>
        <w:rPr>
          <w:del w:id="495" w:author="Edward Venator" w:date="2013-04-11T09:15:00Z"/>
          <w:rFonts w:asciiTheme="minorHAnsi" w:eastAsiaTheme="minorEastAsia" w:hAnsiTheme="minorHAnsi" w:cstheme="minorBidi"/>
          <w:noProof/>
          <w:sz w:val="22"/>
          <w:lang w:bidi="ar-SA"/>
        </w:rPr>
      </w:pPr>
      <w:del w:id="496" w:author="Edward Venator" w:date="2013-04-11T09:15:00Z">
        <w:r w:rsidDel="00E141B1">
          <w:rPr>
            <w:noProof/>
          </w:rPr>
          <w:delText>Kinect Data Filtering</w:delText>
        </w:r>
        <w:r w:rsidDel="00E141B1">
          <w:rPr>
            <w:noProof/>
          </w:rPr>
          <w:tab/>
        </w:r>
        <w:r w:rsidR="00B366A1" w:rsidDel="00E141B1">
          <w:rPr>
            <w:noProof/>
          </w:rPr>
          <w:delText>47</w:delText>
        </w:r>
        <w:r w:rsidDel="00E141B1">
          <w:rPr>
            <w:noProof/>
          </w:rPr>
          <w:delText>47</w:delText>
        </w:r>
      </w:del>
    </w:p>
    <w:p w:rsidR="002557A2" w:rsidDel="00E141B1" w:rsidRDefault="002557A2" w:rsidP="00D50A3D">
      <w:pPr>
        <w:pStyle w:val="TOC2"/>
        <w:rPr>
          <w:del w:id="497" w:author="Edward Venator" w:date="2013-04-11T09:15:00Z"/>
          <w:rFonts w:asciiTheme="minorHAnsi" w:eastAsiaTheme="minorEastAsia" w:hAnsiTheme="minorHAnsi" w:cstheme="minorBidi"/>
          <w:noProof/>
          <w:sz w:val="22"/>
          <w:lang w:bidi="ar-SA"/>
        </w:rPr>
      </w:pPr>
      <w:del w:id="498" w:author="Edward Venator" w:date="2013-04-11T09:15:00Z">
        <w:r w:rsidDel="00E141B1">
          <w:rPr>
            <w:noProof/>
          </w:rPr>
          <w:delText>Tabletop Box Manipulation</w:delText>
        </w:r>
        <w:r w:rsidDel="00E141B1">
          <w:rPr>
            <w:noProof/>
          </w:rPr>
          <w:tab/>
        </w:r>
        <w:r w:rsidR="00B366A1" w:rsidDel="00E141B1">
          <w:rPr>
            <w:noProof/>
          </w:rPr>
          <w:delText>48</w:delText>
        </w:r>
        <w:r w:rsidDel="00E141B1">
          <w:rPr>
            <w:noProof/>
          </w:rPr>
          <w:delText>48</w:delText>
        </w:r>
      </w:del>
    </w:p>
    <w:p w:rsidR="002557A2" w:rsidDel="00E141B1" w:rsidRDefault="002557A2" w:rsidP="00D50A3D">
      <w:pPr>
        <w:pStyle w:val="TOC3"/>
        <w:rPr>
          <w:del w:id="499" w:author="Edward Venator" w:date="2013-04-11T09:15:00Z"/>
          <w:rFonts w:asciiTheme="minorHAnsi" w:eastAsiaTheme="minorEastAsia" w:hAnsiTheme="minorHAnsi" w:cstheme="minorBidi"/>
          <w:noProof/>
          <w:sz w:val="22"/>
          <w:lang w:bidi="ar-SA"/>
        </w:rPr>
      </w:pPr>
      <w:del w:id="500" w:author="Edward Venator" w:date="2013-04-11T09:15:00Z">
        <w:r w:rsidDel="00E141B1">
          <w:rPr>
            <w:noProof/>
          </w:rPr>
          <w:delText>The Manipulation Controller</w:delText>
        </w:r>
        <w:r w:rsidDel="00E141B1">
          <w:rPr>
            <w:noProof/>
          </w:rPr>
          <w:tab/>
        </w:r>
        <w:r w:rsidR="00B366A1" w:rsidDel="00E141B1">
          <w:rPr>
            <w:noProof/>
          </w:rPr>
          <w:delText>49</w:delText>
        </w:r>
        <w:r w:rsidDel="00E141B1">
          <w:rPr>
            <w:noProof/>
          </w:rPr>
          <w:delText>49</w:delText>
        </w:r>
      </w:del>
    </w:p>
    <w:p w:rsidR="002557A2" w:rsidDel="00E141B1" w:rsidRDefault="002557A2" w:rsidP="00D50A3D">
      <w:pPr>
        <w:pStyle w:val="TOC3"/>
        <w:rPr>
          <w:del w:id="501" w:author="Edward Venator" w:date="2013-04-11T09:15:00Z"/>
          <w:rFonts w:asciiTheme="minorHAnsi" w:eastAsiaTheme="minorEastAsia" w:hAnsiTheme="minorHAnsi" w:cstheme="minorBidi"/>
          <w:noProof/>
          <w:sz w:val="22"/>
          <w:lang w:bidi="ar-SA"/>
        </w:rPr>
      </w:pPr>
      <w:del w:id="502" w:author="Edward Venator" w:date="2013-04-11T09:15:00Z">
        <w:r w:rsidDel="00E141B1">
          <w:rPr>
            <w:noProof/>
          </w:rPr>
          <w:delText>Box Manipulation</w:delText>
        </w:r>
        <w:r w:rsidDel="00E141B1">
          <w:rPr>
            <w:noProof/>
          </w:rPr>
          <w:tab/>
        </w:r>
        <w:r w:rsidR="00B366A1" w:rsidDel="00E141B1">
          <w:rPr>
            <w:noProof/>
          </w:rPr>
          <w:delText>50</w:delText>
        </w:r>
        <w:r w:rsidDel="00E141B1">
          <w:rPr>
            <w:noProof/>
          </w:rPr>
          <w:delText>50</w:delText>
        </w:r>
      </w:del>
    </w:p>
    <w:p w:rsidR="002557A2" w:rsidDel="00E141B1" w:rsidRDefault="002557A2" w:rsidP="00D50A3D">
      <w:pPr>
        <w:pStyle w:val="TOC2"/>
        <w:rPr>
          <w:del w:id="503" w:author="Edward Venator" w:date="2013-04-11T09:15:00Z"/>
          <w:rFonts w:asciiTheme="minorHAnsi" w:eastAsiaTheme="minorEastAsia" w:hAnsiTheme="minorHAnsi" w:cstheme="minorBidi"/>
          <w:noProof/>
          <w:sz w:val="22"/>
          <w:lang w:bidi="ar-SA"/>
        </w:rPr>
      </w:pPr>
      <w:del w:id="504" w:author="Edward Venator" w:date="2013-04-11T09:15:00Z">
        <w:r w:rsidDel="00E141B1">
          <w:rPr>
            <w:noProof/>
          </w:rPr>
          <w:delText>QR Code Recognition and 3D Localization</w:delText>
        </w:r>
        <w:r w:rsidDel="00E141B1">
          <w:rPr>
            <w:noProof/>
          </w:rPr>
          <w:tab/>
        </w:r>
        <w:r w:rsidR="00B366A1" w:rsidDel="00E141B1">
          <w:rPr>
            <w:noProof/>
          </w:rPr>
          <w:delText>50</w:delText>
        </w:r>
        <w:r w:rsidDel="00E141B1">
          <w:rPr>
            <w:noProof/>
          </w:rPr>
          <w:delText>50</w:delText>
        </w:r>
      </w:del>
    </w:p>
    <w:p w:rsidR="002557A2" w:rsidDel="00E141B1" w:rsidRDefault="002557A2" w:rsidP="00D50A3D">
      <w:pPr>
        <w:pStyle w:val="TOC1"/>
        <w:rPr>
          <w:del w:id="505" w:author="Edward Venator" w:date="2013-04-11T09:15:00Z"/>
          <w:rFonts w:asciiTheme="minorHAnsi" w:eastAsiaTheme="minorEastAsia" w:hAnsiTheme="minorHAnsi" w:cstheme="minorBidi"/>
          <w:noProof/>
          <w:sz w:val="22"/>
          <w:lang w:bidi="ar-SA"/>
        </w:rPr>
      </w:pPr>
      <w:del w:id="506" w:author="Edward Venator" w:date="2013-04-11T09:15:00Z">
        <w:r w:rsidDel="00E141B1">
          <w:rPr>
            <w:noProof/>
          </w:rPr>
          <w:delText>Industrial Safety</w:delText>
        </w:r>
        <w:r w:rsidDel="00E141B1">
          <w:rPr>
            <w:noProof/>
          </w:rPr>
          <w:tab/>
        </w:r>
        <w:r w:rsidR="00B366A1" w:rsidDel="00E141B1">
          <w:rPr>
            <w:noProof/>
          </w:rPr>
          <w:delText>54</w:delText>
        </w:r>
        <w:r w:rsidDel="00E141B1">
          <w:rPr>
            <w:noProof/>
          </w:rPr>
          <w:delText>54</w:delText>
        </w:r>
      </w:del>
    </w:p>
    <w:p w:rsidR="002557A2" w:rsidDel="00E141B1" w:rsidRDefault="002557A2" w:rsidP="00D50A3D">
      <w:pPr>
        <w:pStyle w:val="TOC2"/>
        <w:rPr>
          <w:del w:id="507" w:author="Edward Venator" w:date="2013-04-11T09:15:00Z"/>
          <w:rFonts w:asciiTheme="minorHAnsi" w:eastAsiaTheme="minorEastAsia" w:hAnsiTheme="minorHAnsi" w:cstheme="minorBidi"/>
          <w:noProof/>
          <w:sz w:val="22"/>
          <w:lang w:bidi="ar-SA"/>
        </w:rPr>
      </w:pPr>
      <w:del w:id="508" w:author="Edward Venator" w:date="2013-04-11T09:15:00Z">
        <w:r w:rsidDel="00E141B1">
          <w:rPr>
            <w:noProof/>
          </w:rPr>
          <w:delText>Reflexive Speed Limiting</w:delText>
        </w:r>
        <w:r w:rsidDel="00E141B1">
          <w:rPr>
            <w:noProof/>
          </w:rPr>
          <w:tab/>
        </w:r>
        <w:r w:rsidR="00B366A1" w:rsidDel="00E141B1">
          <w:rPr>
            <w:noProof/>
          </w:rPr>
          <w:delText>54</w:delText>
        </w:r>
        <w:r w:rsidDel="00E141B1">
          <w:rPr>
            <w:noProof/>
          </w:rPr>
          <w:delText>54</w:delText>
        </w:r>
      </w:del>
    </w:p>
    <w:p w:rsidR="002557A2" w:rsidDel="00E141B1" w:rsidRDefault="002557A2" w:rsidP="00D50A3D">
      <w:pPr>
        <w:pStyle w:val="TOC3"/>
        <w:rPr>
          <w:del w:id="509" w:author="Edward Venator" w:date="2013-04-11T09:15:00Z"/>
          <w:rFonts w:asciiTheme="minorHAnsi" w:eastAsiaTheme="minorEastAsia" w:hAnsiTheme="minorHAnsi" w:cstheme="minorBidi"/>
          <w:noProof/>
          <w:sz w:val="22"/>
          <w:lang w:bidi="ar-SA"/>
        </w:rPr>
      </w:pPr>
      <w:del w:id="510" w:author="Edward Venator" w:date="2013-04-11T09:15:00Z">
        <w:r w:rsidDel="00E141B1">
          <w:rPr>
            <w:noProof/>
          </w:rPr>
          <w:delText>Reflexive Halt Methods for Mobile Bases</w:delText>
        </w:r>
        <w:r w:rsidDel="00E141B1">
          <w:rPr>
            <w:noProof/>
          </w:rPr>
          <w:tab/>
        </w:r>
        <w:r w:rsidR="00B366A1" w:rsidDel="00E141B1">
          <w:rPr>
            <w:noProof/>
          </w:rPr>
          <w:delText>55</w:delText>
        </w:r>
        <w:r w:rsidDel="00E141B1">
          <w:rPr>
            <w:noProof/>
          </w:rPr>
          <w:delText>55</w:delText>
        </w:r>
      </w:del>
    </w:p>
    <w:p w:rsidR="002557A2" w:rsidDel="00E141B1" w:rsidRDefault="002557A2" w:rsidP="00D50A3D">
      <w:pPr>
        <w:pStyle w:val="TOC3"/>
        <w:rPr>
          <w:del w:id="511" w:author="Edward Venator" w:date="2013-04-11T09:15:00Z"/>
          <w:rFonts w:asciiTheme="minorHAnsi" w:eastAsiaTheme="minorEastAsia" w:hAnsiTheme="minorHAnsi" w:cstheme="minorBidi"/>
          <w:noProof/>
          <w:sz w:val="22"/>
          <w:lang w:bidi="ar-SA"/>
        </w:rPr>
      </w:pPr>
      <w:del w:id="512" w:author="Edward Venator" w:date="2013-04-11T09:15:00Z">
        <w:r w:rsidDel="00E141B1">
          <w:rPr>
            <w:noProof/>
          </w:rPr>
          <w:delText>Reflexive Halting for Manipulators</w:delText>
        </w:r>
        <w:r w:rsidDel="00E141B1">
          <w:rPr>
            <w:noProof/>
          </w:rPr>
          <w:tab/>
        </w:r>
        <w:r w:rsidR="00B366A1" w:rsidDel="00E141B1">
          <w:rPr>
            <w:noProof/>
          </w:rPr>
          <w:delText>56</w:delText>
        </w:r>
        <w:r w:rsidDel="00E141B1">
          <w:rPr>
            <w:noProof/>
          </w:rPr>
          <w:delText>56</w:delText>
        </w:r>
      </w:del>
    </w:p>
    <w:p w:rsidR="002557A2" w:rsidDel="00E141B1" w:rsidRDefault="002557A2" w:rsidP="00D50A3D">
      <w:pPr>
        <w:pStyle w:val="TOC2"/>
        <w:rPr>
          <w:del w:id="513" w:author="Edward Venator" w:date="2013-04-11T09:15:00Z"/>
          <w:rFonts w:asciiTheme="minorHAnsi" w:eastAsiaTheme="minorEastAsia" w:hAnsiTheme="minorHAnsi" w:cstheme="minorBidi"/>
          <w:noProof/>
          <w:sz w:val="22"/>
          <w:lang w:bidi="ar-SA"/>
        </w:rPr>
      </w:pPr>
      <w:del w:id="514" w:author="Edward Venator" w:date="2013-04-11T09:15:00Z">
        <w:r w:rsidDel="00E141B1">
          <w:rPr>
            <w:noProof/>
          </w:rPr>
          <w:delText>Emergency Stop System</w:delText>
        </w:r>
        <w:r w:rsidDel="00E141B1">
          <w:rPr>
            <w:noProof/>
          </w:rPr>
          <w:tab/>
        </w:r>
        <w:r w:rsidR="00B366A1" w:rsidDel="00E141B1">
          <w:rPr>
            <w:noProof/>
          </w:rPr>
          <w:delText>58</w:delText>
        </w:r>
        <w:r w:rsidDel="00E141B1">
          <w:rPr>
            <w:noProof/>
          </w:rPr>
          <w:delText>58</w:delText>
        </w:r>
      </w:del>
    </w:p>
    <w:p w:rsidR="002557A2" w:rsidDel="00E141B1" w:rsidRDefault="002557A2" w:rsidP="00D50A3D">
      <w:pPr>
        <w:pStyle w:val="TOC3"/>
        <w:rPr>
          <w:del w:id="515" w:author="Edward Venator" w:date="2013-04-11T09:15:00Z"/>
          <w:rFonts w:asciiTheme="minorHAnsi" w:eastAsiaTheme="minorEastAsia" w:hAnsiTheme="minorHAnsi" w:cstheme="minorBidi"/>
          <w:noProof/>
          <w:sz w:val="22"/>
          <w:lang w:bidi="ar-SA"/>
        </w:rPr>
      </w:pPr>
      <w:del w:id="516" w:author="Edward Venator" w:date="2013-04-11T09:15:00Z">
        <w:r w:rsidDel="00E141B1">
          <w:rPr>
            <w:noProof/>
          </w:rPr>
          <w:delText>E-Stop Systems Used in This Lab</w:delText>
        </w:r>
        <w:r w:rsidDel="00E141B1">
          <w:rPr>
            <w:noProof/>
          </w:rPr>
          <w:tab/>
        </w:r>
        <w:r w:rsidR="00B366A1" w:rsidDel="00E141B1">
          <w:rPr>
            <w:noProof/>
          </w:rPr>
          <w:delText>58</w:delText>
        </w:r>
        <w:r w:rsidDel="00E141B1">
          <w:rPr>
            <w:noProof/>
          </w:rPr>
          <w:delText>58</w:delText>
        </w:r>
      </w:del>
    </w:p>
    <w:p w:rsidR="002557A2" w:rsidDel="00E141B1" w:rsidRDefault="002557A2" w:rsidP="00D50A3D">
      <w:pPr>
        <w:pStyle w:val="TOC3"/>
        <w:rPr>
          <w:del w:id="517" w:author="Edward Venator" w:date="2013-04-11T09:15:00Z"/>
          <w:rFonts w:asciiTheme="minorHAnsi" w:eastAsiaTheme="minorEastAsia" w:hAnsiTheme="minorHAnsi" w:cstheme="minorBidi"/>
          <w:noProof/>
          <w:sz w:val="22"/>
          <w:lang w:bidi="ar-SA"/>
        </w:rPr>
      </w:pPr>
      <w:del w:id="518" w:author="Edward Venator" w:date="2013-04-11T09:15:00Z">
        <w:r w:rsidDel="00E141B1">
          <w:rPr>
            <w:noProof/>
          </w:rPr>
          <w:delText>E-Stop Requirements for This Robot</w:delText>
        </w:r>
        <w:r w:rsidDel="00E141B1">
          <w:rPr>
            <w:noProof/>
          </w:rPr>
          <w:tab/>
        </w:r>
        <w:r w:rsidR="00B366A1" w:rsidDel="00E141B1">
          <w:rPr>
            <w:noProof/>
          </w:rPr>
          <w:delText>59</w:delText>
        </w:r>
        <w:r w:rsidDel="00E141B1">
          <w:rPr>
            <w:noProof/>
          </w:rPr>
          <w:delText>59</w:delText>
        </w:r>
      </w:del>
    </w:p>
    <w:p w:rsidR="002557A2" w:rsidDel="00E141B1" w:rsidRDefault="002557A2" w:rsidP="00D50A3D">
      <w:pPr>
        <w:pStyle w:val="TOC3"/>
        <w:rPr>
          <w:del w:id="519" w:author="Edward Venator" w:date="2013-04-11T09:15:00Z"/>
          <w:rFonts w:asciiTheme="minorHAnsi" w:eastAsiaTheme="minorEastAsia" w:hAnsiTheme="minorHAnsi" w:cstheme="minorBidi"/>
          <w:noProof/>
          <w:sz w:val="22"/>
          <w:lang w:bidi="ar-SA"/>
        </w:rPr>
      </w:pPr>
      <w:del w:id="520" w:author="Edward Venator" w:date="2013-04-11T09:15:00Z">
        <w:r w:rsidDel="00E141B1">
          <w:rPr>
            <w:noProof/>
          </w:rPr>
          <w:delText>Version 1 Prototype</w:delText>
        </w:r>
        <w:r w:rsidDel="00E141B1">
          <w:rPr>
            <w:noProof/>
          </w:rPr>
          <w:tab/>
        </w:r>
        <w:r w:rsidR="00B366A1" w:rsidDel="00E141B1">
          <w:rPr>
            <w:noProof/>
          </w:rPr>
          <w:delText>60</w:delText>
        </w:r>
        <w:r w:rsidDel="00E141B1">
          <w:rPr>
            <w:noProof/>
          </w:rPr>
          <w:delText>60</w:delText>
        </w:r>
      </w:del>
    </w:p>
    <w:p w:rsidR="002557A2" w:rsidDel="00E141B1" w:rsidRDefault="002557A2" w:rsidP="00D50A3D">
      <w:pPr>
        <w:pStyle w:val="TOC3"/>
        <w:rPr>
          <w:del w:id="521" w:author="Edward Venator" w:date="2013-04-11T09:15:00Z"/>
          <w:rFonts w:asciiTheme="minorHAnsi" w:eastAsiaTheme="minorEastAsia" w:hAnsiTheme="minorHAnsi" w:cstheme="minorBidi"/>
          <w:noProof/>
          <w:sz w:val="22"/>
          <w:lang w:bidi="ar-SA"/>
        </w:rPr>
      </w:pPr>
      <w:del w:id="522" w:author="Edward Venator" w:date="2013-04-11T09:15:00Z">
        <w:r w:rsidDel="00E141B1">
          <w:rPr>
            <w:noProof/>
          </w:rPr>
          <w:delText>Version 2 Design</w:delText>
        </w:r>
        <w:r w:rsidDel="00E141B1">
          <w:rPr>
            <w:noProof/>
          </w:rPr>
          <w:tab/>
        </w:r>
        <w:r w:rsidR="00B366A1" w:rsidDel="00E141B1">
          <w:rPr>
            <w:noProof/>
          </w:rPr>
          <w:delText>63</w:delText>
        </w:r>
        <w:r w:rsidDel="00E141B1">
          <w:rPr>
            <w:noProof/>
          </w:rPr>
          <w:delText>63</w:delText>
        </w:r>
      </w:del>
    </w:p>
    <w:p w:rsidR="002557A2" w:rsidDel="00E141B1" w:rsidRDefault="002557A2" w:rsidP="00D50A3D">
      <w:pPr>
        <w:pStyle w:val="TOC1"/>
        <w:rPr>
          <w:del w:id="523" w:author="Edward Venator" w:date="2013-04-11T09:15:00Z"/>
          <w:rFonts w:asciiTheme="minorHAnsi" w:eastAsiaTheme="minorEastAsia" w:hAnsiTheme="minorHAnsi" w:cstheme="minorBidi"/>
          <w:noProof/>
          <w:sz w:val="22"/>
          <w:lang w:bidi="ar-SA"/>
        </w:rPr>
      </w:pPr>
      <w:del w:id="524" w:author="Edward Venator" w:date="2013-04-11T09:15:00Z">
        <w:r w:rsidDel="00E141B1">
          <w:rPr>
            <w:noProof/>
          </w:rPr>
          <w:delText>Experimental Results</w:delText>
        </w:r>
        <w:r w:rsidDel="00E141B1">
          <w:rPr>
            <w:noProof/>
          </w:rPr>
          <w:tab/>
        </w:r>
        <w:r w:rsidR="00B366A1" w:rsidDel="00E141B1">
          <w:rPr>
            <w:noProof/>
          </w:rPr>
          <w:delText>67</w:delText>
        </w:r>
        <w:r w:rsidDel="00E141B1">
          <w:rPr>
            <w:noProof/>
          </w:rPr>
          <w:delText>67</w:delText>
        </w:r>
      </w:del>
    </w:p>
    <w:p w:rsidR="002557A2" w:rsidDel="00E141B1" w:rsidRDefault="002557A2" w:rsidP="00D50A3D">
      <w:pPr>
        <w:pStyle w:val="TOC2"/>
        <w:rPr>
          <w:del w:id="525" w:author="Edward Venator" w:date="2013-04-11T09:15:00Z"/>
          <w:rFonts w:asciiTheme="minorHAnsi" w:eastAsiaTheme="minorEastAsia" w:hAnsiTheme="minorHAnsi" w:cstheme="minorBidi"/>
          <w:noProof/>
          <w:sz w:val="22"/>
          <w:lang w:bidi="ar-SA"/>
        </w:rPr>
      </w:pPr>
      <w:del w:id="526" w:author="Edward Venator" w:date="2013-04-11T09:15:00Z">
        <w:r w:rsidDel="00E141B1">
          <w:rPr>
            <w:noProof/>
          </w:rPr>
          <w:delText>The Validation Task</w:delText>
        </w:r>
        <w:r w:rsidDel="00E141B1">
          <w:rPr>
            <w:noProof/>
          </w:rPr>
          <w:tab/>
        </w:r>
        <w:r w:rsidR="00B366A1" w:rsidDel="00E141B1">
          <w:rPr>
            <w:noProof/>
          </w:rPr>
          <w:delText>67</w:delText>
        </w:r>
        <w:r w:rsidDel="00E141B1">
          <w:rPr>
            <w:noProof/>
          </w:rPr>
          <w:delText>67</w:delText>
        </w:r>
      </w:del>
    </w:p>
    <w:p w:rsidR="002557A2" w:rsidDel="00E141B1" w:rsidRDefault="002557A2" w:rsidP="00D50A3D">
      <w:pPr>
        <w:pStyle w:val="TOC3"/>
        <w:rPr>
          <w:del w:id="527" w:author="Edward Venator" w:date="2013-04-11T09:15:00Z"/>
          <w:rFonts w:asciiTheme="minorHAnsi" w:eastAsiaTheme="minorEastAsia" w:hAnsiTheme="minorHAnsi" w:cstheme="minorBidi"/>
          <w:noProof/>
          <w:sz w:val="22"/>
          <w:lang w:bidi="ar-SA"/>
        </w:rPr>
      </w:pPr>
      <w:del w:id="528" w:author="Edward Venator" w:date="2013-04-11T09:15:00Z">
        <w:r w:rsidDel="00E141B1">
          <w:rPr>
            <w:noProof/>
          </w:rPr>
          <w:delText>Validation Results</w:delText>
        </w:r>
        <w:r w:rsidDel="00E141B1">
          <w:rPr>
            <w:noProof/>
          </w:rPr>
          <w:tab/>
        </w:r>
        <w:r w:rsidR="00B366A1" w:rsidDel="00E141B1">
          <w:rPr>
            <w:noProof/>
          </w:rPr>
          <w:delText>68</w:delText>
        </w:r>
        <w:r w:rsidDel="00E141B1">
          <w:rPr>
            <w:noProof/>
          </w:rPr>
          <w:delText>68</w:delText>
        </w:r>
      </w:del>
    </w:p>
    <w:p w:rsidR="002557A2" w:rsidDel="00E141B1" w:rsidRDefault="002557A2" w:rsidP="00D50A3D">
      <w:pPr>
        <w:pStyle w:val="TOC2"/>
        <w:rPr>
          <w:del w:id="529" w:author="Edward Venator" w:date="2013-04-11T09:15:00Z"/>
          <w:rFonts w:asciiTheme="minorHAnsi" w:eastAsiaTheme="minorEastAsia" w:hAnsiTheme="minorHAnsi" w:cstheme="minorBidi"/>
          <w:noProof/>
          <w:sz w:val="22"/>
          <w:lang w:bidi="ar-SA"/>
        </w:rPr>
      </w:pPr>
      <w:del w:id="530" w:author="Edward Venator" w:date="2013-04-11T09:15:00Z">
        <w:r w:rsidDel="00E141B1">
          <w:rPr>
            <w:noProof/>
          </w:rPr>
          <w:delText>Mechanical and Electrical Systems</w:delText>
        </w:r>
        <w:r w:rsidDel="00E141B1">
          <w:rPr>
            <w:noProof/>
          </w:rPr>
          <w:tab/>
        </w:r>
        <w:r w:rsidR="00B366A1" w:rsidDel="00E141B1">
          <w:rPr>
            <w:noProof/>
          </w:rPr>
          <w:delText>68</w:delText>
        </w:r>
        <w:r w:rsidDel="00E141B1">
          <w:rPr>
            <w:noProof/>
          </w:rPr>
          <w:delText>68</w:delText>
        </w:r>
      </w:del>
    </w:p>
    <w:p w:rsidR="002557A2" w:rsidDel="00E141B1" w:rsidRDefault="002557A2" w:rsidP="00D50A3D">
      <w:pPr>
        <w:pStyle w:val="TOC3"/>
        <w:rPr>
          <w:del w:id="531" w:author="Edward Venator" w:date="2013-04-11T09:15:00Z"/>
          <w:rFonts w:asciiTheme="minorHAnsi" w:eastAsiaTheme="minorEastAsia" w:hAnsiTheme="minorHAnsi" w:cstheme="minorBidi"/>
          <w:noProof/>
          <w:sz w:val="22"/>
          <w:lang w:bidi="ar-SA"/>
        </w:rPr>
      </w:pPr>
      <w:del w:id="532" w:author="Edward Venator" w:date="2013-04-11T09:15:00Z">
        <w:r w:rsidDel="00E141B1">
          <w:rPr>
            <w:noProof/>
          </w:rPr>
          <w:delText>Wheelchair Drivebase</w:delText>
        </w:r>
        <w:r w:rsidDel="00E141B1">
          <w:rPr>
            <w:noProof/>
          </w:rPr>
          <w:tab/>
        </w:r>
        <w:r w:rsidR="00B366A1" w:rsidDel="00E141B1">
          <w:rPr>
            <w:noProof/>
          </w:rPr>
          <w:delText>68</w:delText>
        </w:r>
        <w:r w:rsidDel="00E141B1">
          <w:rPr>
            <w:noProof/>
          </w:rPr>
          <w:delText>68</w:delText>
        </w:r>
      </w:del>
    </w:p>
    <w:p w:rsidR="002557A2" w:rsidDel="00E141B1" w:rsidRDefault="002557A2" w:rsidP="00D50A3D">
      <w:pPr>
        <w:pStyle w:val="TOC3"/>
        <w:rPr>
          <w:del w:id="533" w:author="Edward Venator" w:date="2013-04-11T09:15:00Z"/>
          <w:rFonts w:asciiTheme="minorHAnsi" w:eastAsiaTheme="minorEastAsia" w:hAnsiTheme="minorHAnsi" w:cstheme="minorBidi"/>
          <w:noProof/>
          <w:sz w:val="22"/>
          <w:lang w:bidi="ar-SA"/>
        </w:rPr>
      </w:pPr>
      <w:del w:id="534" w:author="Edward Venator" w:date="2013-04-11T09:15:00Z">
        <w:r w:rsidDel="00E141B1">
          <w:rPr>
            <w:noProof/>
          </w:rPr>
          <w:delText>Chassis Design</w:delText>
        </w:r>
        <w:r w:rsidDel="00E141B1">
          <w:rPr>
            <w:noProof/>
          </w:rPr>
          <w:tab/>
        </w:r>
        <w:r w:rsidR="00B366A1" w:rsidDel="00E141B1">
          <w:rPr>
            <w:noProof/>
          </w:rPr>
          <w:delText>69</w:delText>
        </w:r>
        <w:r w:rsidDel="00E141B1">
          <w:rPr>
            <w:noProof/>
          </w:rPr>
          <w:delText>69</w:delText>
        </w:r>
      </w:del>
    </w:p>
    <w:p w:rsidR="002557A2" w:rsidDel="00E141B1" w:rsidRDefault="002557A2" w:rsidP="00D50A3D">
      <w:pPr>
        <w:pStyle w:val="TOC3"/>
        <w:rPr>
          <w:del w:id="535" w:author="Edward Venator" w:date="2013-04-11T09:15:00Z"/>
          <w:rFonts w:asciiTheme="minorHAnsi" w:eastAsiaTheme="minorEastAsia" w:hAnsiTheme="minorHAnsi" w:cstheme="minorBidi"/>
          <w:noProof/>
          <w:sz w:val="22"/>
          <w:lang w:bidi="ar-SA"/>
        </w:rPr>
      </w:pPr>
      <w:del w:id="536" w:author="Edward Venator" w:date="2013-04-11T09:15:00Z">
        <w:r w:rsidDel="00E141B1">
          <w:rPr>
            <w:noProof/>
          </w:rPr>
          <w:delText>The ABB Arm System</w:delText>
        </w:r>
        <w:r w:rsidDel="00E141B1">
          <w:rPr>
            <w:noProof/>
          </w:rPr>
          <w:tab/>
        </w:r>
        <w:r w:rsidR="00B366A1" w:rsidDel="00E141B1">
          <w:rPr>
            <w:noProof/>
          </w:rPr>
          <w:delText>69</w:delText>
        </w:r>
        <w:r w:rsidDel="00E141B1">
          <w:rPr>
            <w:noProof/>
          </w:rPr>
          <w:delText>69</w:delText>
        </w:r>
      </w:del>
    </w:p>
    <w:p w:rsidR="002557A2" w:rsidDel="00E141B1" w:rsidRDefault="002557A2" w:rsidP="00D50A3D">
      <w:pPr>
        <w:pStyle w:val="TOC3"/>
        <w:rPr>
          <w:del w:id="537" w:author="Edward Venator" w:date="2013-04-11T09:15:00Z"/>
          <w:rFonts w:asciiTheme="minorHAnsi" w:eastAsiaTheme="minorEastAsia" w:hAnsiTheme="minorHAnsi" w:cstheme="minorBidi"/>
          <w:noProof/>
          <w:sz w:val="22"/>
          <w:lang w:bidi="ar-SA"/>
        </w:rPr>
      </w:pPr>
      <w:del w:id="538" w:author="Edward Venator" w:date="2013-04-11T09:15:00Z">
        <w:r w:rsidDel="00E141B1">
          <w:rPr>
            <w:noProof/>
          </w:rPr>
          <w:delText>Gripper</w:delText>
        </w:r>
        <w:r w:rsidDel="00E141B1">
          <w:rPr>
            <w:noProof/>
          </w:rPr>
          <w:tab/>
        </w:r>
        <w:r w:rsidR="00B366A1" w:rsidDel="00E141B1">
          <w:rPr>
            <w:noProof/>
          </w:rPr>
          <w:delText>70</w:delText>
        </w:r>
        <w:r w:rsidDel="00E141B1">
          <w:rPr>
            <w:noProof/>
          </w:rPr>
          <w:delText>70</w:delText>
        </w:r>
      </w:del>
    </w:p>
    <w:p w:rsidR="002557A2" w:rsidDel="00E141B1" w:rsidRDefault="002557A2" w:rsidP="00D50A3D">
      <w:pPr>
        <w:pStyle w:val="TOC3"/>
        <w:rPr>
          <w:del w:id="539" w:author="Edward Venator" w:date="2013-04-11T09:15:00Z"/>
          <w:rFonts w:asciiTheme="minorHAnsi" w:eastAsiaTheme="minorEastAsia" w:hAnsiTheme="minorHAnsi" w:cstheme="minorBidi"/>
          <w:noProof/>
          <w:sz w:val="22"/>
          <w:lang w:bidi="ar-SA"/>
        </w:rPr>
      </w:pPr>
      <w:del w:id="540" w:author="Edward Venator" w:date="2013-04-11T09:15:00Z">
        <w:r w:rsidDel="00E141B1">
          <w:rPr>
            <w:noProof/>
          </w:rPr>
          <w:delText>Battery Life</w:delText>
        </w:r>
        <w:r w:rsidDel="00E141B1">
          <w:rPr>
            <w:noProof/>
          </w:rPr>
          <w:tab/>
        </w:r>
        <w:r w:rsidR="00B366A1" w:rsidDel="00E141B1">
          <w:rPr>
            <w:noProof/>
          </w:rPr>
          <w:delText>71</w:delText>
        </w:r>
        <w:r w:rsidDel="00E141B1">
          <w:rPr>
            <w:noProof/>
          </w:rPr>
          <w:delText>71</w:delText>
        </w:r>
      </w:del>
    </w:p>
    <w:p w:rsidR="002557A2" w:rsidDel="00E141B1" w:rsidRDefault="002557A2" w:rsidP="00D50A3D">
      <w:pPr>
        <w:pStyle w:val="TOC2"/>
        <w:rPr>
          <w:del w:id="541" w:author="Edward Venator" w:date="2013-04-11T09:15:00Z"/>
          <w:rFonts w:asciiTheme="minorHAnsi" w:eastAsiaTheme="minorEastAsia" w:hAnsiTheme="minorHAnsi" w:cstheme="minorBidi"/>
          <w:noProof/>
          <w:sz w:val="22"/>
          <w:lang w:bidi="ar-SA"/>
        </w:rPr>
      </w:pPr>
      <w:del w:id="542" w:author="Edward Venator" w:date="2013-04-11T09:15:00Z">
        <w:r w:rsidDel="00E141B1">
          <w:rPr>
            <w:noProof/>
          </w:rPr>
          <w:delText>The Kinect</w:delText>
        </w:r>
        <w:r w:rsidDel="00E141B1">
          <w:rPr>
            <w:noProof/>
          </w:rPr>
          <w:tab/>
        </w:r>
        <w:r w:rsidR="00B366A1" w:rsidDel="00E141B1">
          <w:rPr>
            <w:noProof/>
          </w:rPr>
          <w:delText>73</w:delText>
        </w:r>
        <w:r w:rsidDel="00E141B1">
          <w:rPr>
            <w:noProof/>
          </w:rPr>
          <w:delText>73</w:delText>
        </w:r>
      </w:del>
    </w:p>
    <w:p w:rsidR="002557A2" w:rsidDel="00E141B1" w:rsidRDefault="002557A2" w:rsidP="00D50A3D">
      <w:pPr>
        <w:pStyle w:val="TOC3"/>
        <w:rPr>
          <w:del w:id="543" w:author="Edward Venator" w:date="2013-04-11T09:15:00Z"/>
          <w:rFonts w:asciiTheme="minorHAnsi" w:eastAsiaTheme="minorEastAsia" w:hAnsiTheme="minorHAnsi" w:cstheme="minorBidi"/>
          <w:noProof/>
          <w:sz w:val="22"/>
          <w:lang w:bidi="ar-SA"/>
        </w:rPr>
      </w:pPr>
      <w:del w:id="544" w:author="Edward Venator" w:date="2013-04-11T09:15:00Z">
        <w:r w:rsidDel="00E141B1">
          <w:rPr>
            <w:noProof/>
          </w:rPr>
          <w:delText>For Object Localization and Arm Planning</w:delText>
        </w:r>
        <w:r w:rsidDel="00E141B1">
          <w:rPr>
            <w:noProof/>
          </w:rPr>
          <w:tab/>
        </w:r>
        <w:r w:rsidR="00B366A1" w:rsidDel="00E141B1">
          <w:rPr>
            <w:noProof/>
          </w:rPr>
          <w:delText>73</w:delText>
        </w:r>
        <w:r w:rsidDel="00E141B1">
          <w:rPr>
            <w:noProof/>
          </w:rPr>
          <w:delText>73</w:delText>
        </w:r>
      </w:del>
    </w:p>
    <w:p w:rsidR="002557A2" w:rsidDel="00E141B1" w:rsidRDefault="002557A2" w:rsidP="00D50A3D">
      <w:pPr>
        <w:pStyle w:val="TOC3"/>
        <w:rPr>
          <w:del w:id="545" w:author="Edward Venator" w:date="2013-04-11T09:15:00Z"/>
          <w:rFonts w:asciiTheme="minorHAnsi" w:eastAsiaTheme="minorEastAsia" w:hAnsiTheme="minorHAnsi" w:cstheme="minorBidi"/>
          <w:noProof/>
          <w:sz w:val="22"/>
          <w:lang w:bidi="ar-SA"/>
        </w:rPr>
      </w:pPr>
      <w:del w:id="546" w:author="Edward Venator" w:date="2013-04-11T09:15:00Z">
        <w:r w:rsidDel="00E141B1">
          <w:rPr>
            <w:noProof/>
          </w:rPr>
          <w:delText>For Reading QR Codes</w:delText>
        </w:r>
        <w:r w:rsidDel="00E141B1">
          <w:rPr>
            <w:noProof/>
          </w:rPr>
          <w:tab/>
        </w:r>
        <w:r w:rsidR="00B366A1" w:rsidDel="00E141B1">
          <w:rPr>
            <w:noProof/>
          </w:rPr>
          <w:delText>73</w:delText>
        </w:r>
        <w:r w:rsidDel="00E141B1">
          <w:rPr>
            <w:noProof/>
          </w:rPr>
          <w:delText>73</w:delText>
        </w:r>
      </w:del>
    </w:p>
    <w:p w:rsidR="002557A2" w:rsidDel="00E141B1" w:rsidRDefault="002557A2" w:rsidP="00D50A3D">
      <w:pPr>
        <w:pStyle w:val="TOC2"/>
        <w:rPr>
          <w:del w:id="547" w:author="Edward Venator" w:date="2013-04-11T09:15:00Z"/>
          <w:rFonts w:asciiTheme="minorHAnsi" w:eastAsiaTheme="minorEastAsia" w:hAnsiTheme="minorHAnsi" w:cstheme="minorBidi"/>
          <w:noProof/>
          <w:sz w:val="22"/>
          <w:lang w:bidi="ar-SA"/>
        </w:rPr>
      </w:pPr>
      <w:del w:id="548" w:author="Edward Venator" w:date="2013-04-11T09:15:00Z">
        <w:r w:rsidDel="00E141B1">
          <w:rPr>
            <w:noProof/>
          </w:rPr>
          <w:delText>Open Source Software</w:delText>
        </w:r>
        <w:r w:rsidDel="00E141B1">
          <w:rPr>
            <w:noProof/>
          </w:rPr>
          <w:tab/>
        </w:r>
        <w:r w:rsidR="00B366A1" w:rsidDel="00E141B1">
          <w:rPr>
            <w:noProof/>
          </w:rPr>
          <w:delText>73</w:delText>
        </w:r>
        <w:r w:rsidDel="00E141B1">
          <w:rPr>
            <w:noProof/>
          </w:rPr>
          <w:delText>73</w:delText>
        </w:r>
      </w:del>
    </w:p>
    <w:p w:rsidR="002557A2" w:rsidDel="00E141B1" w:rsidRDefault="002557A2" w:rsidP="00D50A3D">
      <w:pPr>
        <w:pStyle w:val="TOC3"/>
        <w:rPr>
          <w:del w:id="549" w:author="Edward Venator" w:date="2013-04-11T09:15:00Z"/>
          <w:rFonts w:asciiTheme="minorHAnsi" w:eastAsiaTheme="minorEastAsia" w:hAnsiTheme="minorHAnsi" w:cstheme="minorBidi"/>
          <w:noProof/>
          <w:sz w:val="22"/>
          <w:lang w:bidi="ar-SA"/>
        </w:rPr>
      </w:pPr>
      <w:del w:id="550" w:author="Edward Venator" w:date="2013-04-11T09:15:00Z">
        <w:r w:rsidDel="00E141B1">
          <w:rPr>
            <w:noProof/>
          </w:rPr>
          <w:delText>API Stability</w:delText>
        </w:r>
        <w:r w:rsidDel="00E141B1">
          <w:rPr>
            <w:noProof/>
          </w:rPr>
          <w:tab/>
        </w:r>
        <w:r w:rsidR="00B366A1" w:rsidDel="00E141B1">
          <w:rPr>
            <w:noProof/>
          </w:rPr>
          <w:delText>74</w:delText>
        </w:r>
        <w:r w:rsidDel="00E141B1">
          <w:rPr>
            <w:noProof/>
          </w:rPr>
          <w:delText>74</w:delText>
        </w:r>
      </w:del>
    </w:p>
    <w:p w:rsidR="002557A2" w:rsidDel="00E141B1" w:rsidRDefault="002557A2" w:rsidP="00D50A3D">
      <w:pPr>
        <w:pStyle w:val="TOC3"/>
        <w:rPr>
          <w:del w:id="551" w:author="Edward Venator" w:date="2013-04-11T09:15:00Z"/>
          <w:rFonts w:asciiTheme="minorHAnsi" w:eastAsiaTheme="minorEastAsia" w:hAnsiTheme="minorHAnsi" w:cstheme="minorBidi"/>
          <w:noProof/>
          <w:sz w:val="22"/>
          <w:lang w:bidi="ar-SA"/>
        </w:rPr>
      </w:pPr>
      <w:del w:id="552" w:author="Edward Venator" w:date="2013-04-11T09:15:00Z">
        <w:r w:rsidDel="00E141B1">
          <w:rPr>
            <w:noProof/>
          </w:rPr>
          <w:delText>Documentation</w:delText>
        </w:r>
        <w:r w:rsidDel="00E141B1">
          <w:rPr>
            <w:noProof/>
          </w:rPr>
          <w:tab/>
        </w:r>
        <w:r w:rsidR="00B366A1" w:rsidDel="00E141B1">
          <w:rPr>
            <w:noProof/>
          </w:rPr>
          <w:delText>74</w:delText>
        </w:r>
        <w:r w:rsidDel="00E141B1">
          <w:rPr>
            <w:noProof/>
          </w:rPr>
          <w:delText>74</w:delText>
        </w:r>
      </w:del>
    </w:p>
    <w:p w:rsidR="002557A2" w:rsidDel="00E141B1" w:rsidRDefault="002557A2" w:rsidP="00D50A3D">
      <w:pPr>
        <w:pStyle w:val="TOC3"/>
        <w:rPr>
          <w:del w:id="553" w:author="Edward Venator" w:date="2013-04-11T09:15:00Z"/>
          <w:rFonts w:asciiTheme="minorHAnsi" w:eastAsiaTheme="minorEastAsia" w:hAnsiTheme="minorHAnsi" w:cstheme="minorBidi"/>
          <w:noProof/>
          <w:sz w:val="22"/>
          <w:lang w:bidi="ar-SA"/>
        </w:rPr>
      </w:pPr>
      <w:del w:id="554" w:author="Edward Venator" w:date="2013-04-11T09:15:00Z">
        <w:r w:rsidDel="00E141B1">
          <w:rPr>
            <w:noProof/>
          </w:rPr>
          <w:delText>Reusability of PR2 Software</w:delText>
        </w:r>
        <w:r w:rsidDel="00E141B1">
          <w:rPr>
            <w:noProof/>
          </w:rPr>
          <w:tab/>
        </w:r>
        <w:r w:rsidR="00B366A1" w:rsidDel="00E141B1">
          <w:rPr>
            <w:noProof/>
          </w:rPr>
          <w:delText>75</w:delText>
        </w:r>
        <w:r w:rsidDel="00E141B1">
          <w:rPr>
            <w:noProof/>
          </w:rPr>
          <w:delText>75</w:delText>
        </w:r>
      </w:del>
    </w:p>
    <w:p w:rsidR="002557A2" w:rsidDel="00E141B1" w:rsidRDefault="002557A2" w:rsidP="00D50A3D">
      <w:pPr>
        <w:pStyle w:val="TOC3"/>
        <w:rPr>
          <w:del w:id="555" w:author="Edward Venator" w:date="2013-04-11T09:15:00Z"/>
          <w:rFonts w:asciiTheme="minorHAnsi" w:eastAsiaTheme="minorEastAsia" w:hAnsiTheme="minorHAnsi" w:cstheme="minorBidi"/>
          <w:noProof/>
          <w:sz w:val="22"/>
          <w:lang w:bidi="ar-SA"/>
        </w:rPr>
      </w:pPr>
      <w:del w:id="556" w:author="Edward Venator" w:date="2013-04-11T09:15:00Z">
        <w:r w:rsidDel="00E141B1">
          <w:rPr>
            <w:noProof/>
          </w:rPr>
          <w:delText>Safety and Reliability</w:delText>
        </w:r>
        <w:r w:rsidDel="00E141B1">
          <w:rPr>
            <w:noProof/>
          </w:rPr>
          <w:tab/>
        </w:r>
        <w:r w:rsidR="00B366A1" w:rsidDel="00E141B1">
          <w:rPr>
            <w:noProof/>
          </w:rPr>
          <w:delText>75</w:delText>
        </w:r>
        <w:r w:rsidDel="00E141B1">
          <w:rPr>
            <w:noProof/>
          </w:rPr>
          <w:delText>75</w:delText>
        </w:r>
      </w:del>
    </w:p>
    <w:p w:rsidR="002557A2" w:rsidDel="00E141B1" w:rsidRDefault="002557A2">
      <w:pPr>
        <w:pStyle w:val="TOC1"/>
        <w:rPr>
          <w:del w:id="557" w:author="Edward Venator" w:date="2013-04-11T09:15:00Z"/>
          <w:rFonts w:asciiTheme="minorHAnsi" w:eastAsiaTheme="minorEastAsia" w:hAnsiTheme="minorHAnsi" w:cstheme="minorBidi"/>
          <w:noProof/>
          <w:sz w:val="22"/>
          <w:lang w:bidi="ar-SA"/>
        </w:rPr>
      </w:pPr>
      <w:del w:id="558" w:author="Edward Venator" w:date="2013-04-11T09:15:00Z">
        <w:r w:rsidDel="00E141B1">
          <w:rPr>
            <w:noProof/>
          </w:rPr>
          <w:delText>Conclusions and Future Work</w:delText>
        </w:r>
        <w:r w:rsidDel="00E141B1">
          <w:rPr>
            <w:noProof/>
          </w:rPr>
          <w:tab/>
          <w:delText>78</w:delText>
        </w:r>
      </w:del>
    </w:p>
    <w:p w:rsidR="002557A2" w:rsidDel="00E141B1" w:rsidRDefault="002557A2">
      <w:pPr>
        <w:pStyle w:val="TOC2"/>
        <w:rPr>
          <w:del w:id="559" w:author="Edward Venator" w:date="2013-04-11T09:15:00Z"/>
          <w:rFonts w:asciiTheme="minorHAnsi" w:eastAsiaTheme="minorEastAsia" w:hAnsiTheme="minorHAnsi" w:cstheme="minorBidi"/>
          <w:noProof/>
          <w:sz w:val="22"/>
          <w:lang w:bidi="ar-SA"/>
        </w:rPr>
        <w:pPrChange w:id="560" w:author="Edward Venator" w:date="2013-04-11T09:12:00Z">
          <w:pPr>
            <w:pStyle w:val="TOC3"/>
          </w:pPr>
        </w:pPrChange>
      </w:pPr>
      <w:del w:id="561" w:author="Edward Venator" w:date="2013-04-11T09:15:00Z">
        <w:r w:rsidDel="00E141B1">
          <w:rPr>
            <w:noProof/>
          </w:rPr>
          <w:delText>Conclusions on ROS and Open Source Software</w:delText>
        </w:r>
        <w:r w:rsidDel="00E141B1">
          <w:rPr>
            <w:noProof/>
          </w:rPr>
          <w:tab/>
          <w:delText>78</w:delText>
        </w:r>
      </w:del>
    </w:p>
    <w:p w:rsidR="002557A2" w:rsidDel="00E141B1" w:rsidRDefault="002557A2">
      <w:pPr>
        <w:pStyle w:val="TOC2"/>
        <w:rPr>
          <w:del w:id="562" w:author="Edward Venator" w:date="2013-04-11T09:15:00Z"/>
          <w:rFonts w:asciiTheme="minorHAnsi" w:eastAsiaTheme="minorEastAsia" w:hAnsiTheme="minorHAnsi" w:cstheme="minorBidi"/>
          <w:noProof/>
          <w:sz w:val="22"/>
          <w:lang w:bidi="ar-SA"/>
        </w:rPr>
      </w:pPr>
      <w:del w:id="563" w:author="Edward Venator" w:date="2013-04-11T09:15:00Z">
        <w:r w:rsidDel="00E141B1">
          <w:rPr>
            <w:noProof/>
          </w:rPr>
          <w:delText>Future Work</w:delText>
        </w:r>
        <w:r w:rsidDel="00E141B1">
          <w:rPr>
            <w:noProof/>
          </w:rPr>
          <w:tab/>
          <w:delText>78</w:delText>
        </w:r>
      </w:del>
    </w:p>
    <w:p w:rsidR="002557A2" w:rsidDel="00E141B1" w:rsidRDefault="002557A2" w:rsidP="00D50A3D">
      <w:pPr>
        <w:pStyle w:val="TOC2"/>
        <w:rPr>
          <w:del w:id="564" w:author="Edward Venator" w:date="2013-04-11T09:15:00Z"/>
          <w:rFonts w:asciiTheme="minorHAnsi" w:eastAsiaTheme="minorEastAsia" w:hAnsiTheme="minorHAnsi" w:cstheme="minorBidi"/>
          <w:noProof/>
          <w:sz w:val="22"/>
          <w:lang w:bidi="ar-SA"/>
        </w:rPr>
      </w:pPr>
      <w:del w:id="565" w:author="Edward Venator" w:date="2013-04-11T09:15:00Z">
        <w:r w:rsidDel="00E141B1">
          <w:rPr>
            <w:noProof/>
          </w:rPr>
          <w:delText>Applications of this Robot</w:delText>
        </w:r>
        <w:r w:rsidDel="00E141B1">
          <w:rPr>
            <w:noProof/>
          </w:rPr>
          <w:tab/>
          <w:delText>81</w:delText>
        </w:r>
      </w:del>
    </w:p>
    <w:p w:rsidR="002557A2" w:rsidDel="00E141B1" w:rsidRDefault="002557A2" w:rsidP="00D50A3D">
      <w:pPr>
        <w:pStyle w:val="TOC2"/>
        <w:rPr>
          <w:del w:id="566" w:author="Edward Venator" w:date="2013-04-11T09:15:00Z"/>
          <w:rFonts w:asciiTheme="minorHAnsi" w:eastAsiaTheme="minorEastAsia" w:hAnsiTheme="minorHAnsi" w:cstheme="minorBidi"/>
          <w:noProof/>
          <w:sz w:val="22"/>
          <w:lang w:bidi="ar-SA"/>
        </w:rPr>
      </w:pPr>
      <w:del w:id="567" w:author="Edward Venator" w:date="2013-04-11T09:15:00Z">
        <w:r w:rsidDel="00E141B1">
          <w:rPr>
            <w:noProof/>
          </w:rPr>
          <w:delText>Conclusion</w:delText>
        </w:r>
        <w:r w:rsidDel="00E141B1">
          <w:rPr>
            <w:noProof/>
          </w:rPr>
          <w:tab/>
          <w:delText>81</w:delText>
        </w:r>
      </w:del>
    </w:p>
    <w:p w:rsidR="002557A2" w:rsidDel="00E141B1" w:rsidRDefault="002557A2" w:rsidP="00D50A3D">
      <w:pPr>
        <w:pStyle w:val="TOC1"/>
        <w:rPr>
          <w:del w:id="568" w:author="Edward Venator" w:date="2013-04-11T09:15:00Z"/>
          <w:rFonts w:asciiTheme="minorHAnsi" w:eastAsiaTheme="minorEastAsia" w:hAnsiTheme="minorHAnsi" w:cstheme="minorBidi"/>
          <w:noProof/>
          <w:sz w:val="22"/>
          <w:lang w:bidi="ar-SA"/>
        </w:rPr>
      </w:pPr>
      <w:del w:id="569" w:author="Edward Venator" w:date="2013-04-11T09:15:00Z">
        <w:r w:rsidDel="00E141B1">
          <w:rPr>
            <w:noProof/>
          </w:rPr>
          <w:delText>Bibliography</w:delText>
        </w:r>
        <w:r w:rsidDel="00E141B1">
          <w:rPr>
            <w:noProof/>
          </w:rPr>
          <w:tab/>
          <w:delText>83</w:delText>
        </w:r>
      </w:del>
    </w:p>
    <w:p w:rsidR="002557A2" w:rsidDel="00E141B1" w:rsidRDefault="002557A2" w:rsidP="00D50A3D">
      <w:pPr>
        <w:pStyle w:val="TOC1"/>
        <w:rPr>
          <w:del w:id="570" w:author="Edward Venator" w:date="2013-04-11T09:15:00Z"/>
          <w:rFonts w:asciiTheme="minorHAnsi" w:eastAsiaTheme="minorEastAsia" w:hAnsiTheme="minorHAnsi" w:cstheme="minorBidi"/>
          <w:noProof/>
          <w:sz w:val="22"/>
          <w:lang w:bidi="ar-SA"/>
        </w:rPr>
      </w:pPr>
      <w:del w:id="571" w:author="Edward Venator" w:date="2013-04-11T09:15:00Z">
        <w:r w:rsidDel="00E141B1">
          <w:rPr>
            <w:noProof/>
          </w:rPr>
          <w:delText>Appendix 1: Localization Data</w:delText>
        </w:r>
        <w:r w:rsidDel="00E141B1">
          <w:rPr>
            <w:noProof/>
          </w:rPr>
          <w:tab/>
          <w:delText>85</w:delText>
        </w:r>
      </w:del>
    </w:p>
    <w:p w:rsidR="002557A2" w:rsidDel="00E141B1" w:rsidRDefault="002557A2" w:rsidP="00D50A3D">
      <w:pPr>
        <w:pStyle w:val="TOC2"/>
        <w:rPr>
          <w:del w:id="572" w:author="Edward Venator" w:date="2013-04-11T09:15:00Z"/>
          <w:rFonts w:asciiTheme="minorHAnsi" w:eastAsiaTheme="minorEastAsia" w:hAnsiTheme="minorHAnsi" w:cstheme="minorBidi"/>
          <w:noProof/>
          <w:sz w:val="22"/>
          <w:lang w:bidi="ar-SA"/>
        </w:rPr>
      </w:pPr>
      <w:del w:id="573" w:author="Edward Venator" w:date="2013-04-11T09:15:00Z">
        <w:r w:rsidDel="00E141B1">
          <w:rPr>
            <w:noProof/>
          </w:rPr>
          <w:delText>Ten Meter Straight Line</w:delText>
        </w:r>
        <w:r w:rsidDel="00E141B1">
          <w:rPr>
            <w:noProof/>
          </w:rPr>
          <w:tab/>
          <w:delText>85</w:delText>
        </w:r>
      </w:del>
    </w:p>
    <w:p w:rsidR="002557A2" w:rsidDel="00E141B1" w:rsidRDefault="002557A2" w:rsidP="00D50A3D">
      <w:pPr>
        <w:pStyle w:val="TOC2"/>
        <w:rPr>
          <w:del w:id="574" w:author="Edward Venator" w:date="2013-04-11T09:15:00Z"/>
          <w:rFonts w:asciiTheme="minorHAnsi" w:eastAsiaTheme="minorEastAsia" w:hAnsiTheme="minorHAnsi" w:cstheme="minorBidi"/>
          <w:noProof/>
          <w:sz w:val="22"/>
          <w:lang w:bidi="ar-SA"/>
        </w:rPr>
      </w:pPr>
      <w:del w:id="575" w:author="Edward Venator" w:date="2013-04-11T09:15:00Z">
        <w:r w:rsidDel="00E141B1">
          <w:rPr>
            <w:noProof/>
          </w:rPr>
          <w:delText>Five Laps of One Meter Radius Circle</w:delText>
        </w:r>
        <w:r w:rsidDel="00E141B1">
          <w:rPr>
            <w:noProof/>
          </w:rPr>
          <w:tab/>
          <w:delText>85</w:delText>
        </w:r>
      </w:del>
    </w:p>
    <w:p w:rsidR="00E141B1" w:rsidRDefault="006B701A">
      <w:pPr>
        <w:pStyle w:val="Heading1NoNumber"/>
        <w:rPr>
          <w:noProof/>
        </w:rPr>
        <w:pPrChange w:id="576" w:author="Ed" w:date="2013-04-03T15:32:00Z">
          <w:pPr>
            <w:pStyle w:val="Heading1"/>
            <w:tabs>
              <w:tab w:val="right" w:pos="8640"/>
            </w:tabs>
          </w:pPr>
        </w:pPrChange>
      </w:pPr>
      <w:r>
        <w:lastRenderedPageBreak/>
        <w:fldChar w:fldCharType="end"/>
      </w:r>
      <w:r w:rsidR="00D753C2" w:rsidRPr="00D753C2">
        <w:rPr>
          <w:noProof/>
        </w:rPr>
        <w:t xml:space="preserve"> </w:t>
      </w:r>
      <w:r w:rsidR="00D753C2">
        <w:rPr>
          <w:noProof/>
        </w:rPr>
        <w:t>Figures</w:t>
      </w:r>
    </w:p>
    <w:p w:rsidR="00E141B1" w:rsidRDefault="006B701A">
      <w:pPr>
        <w:pStyle w:val="TableofFigures"/>
        <w:tabs>
          <w:tab w:val="right" w:leader="dot" w:pos="8630"/>
        </w:tabs>
        <w:rPr>
          <w:ins w:id="577" w:author="Edward Venator" w:date="2013-04-11T09:15:00Z"/>
          <w:rFonts w:asciiTheme="minorHAnsi" w:eastAsiaTheme="minorEastAsia" w:hAnsiTheme="minorHAnsi" w:cstheme="minorBidi"/>
          <w:noProof/>
          <w:sz w:val="22"/>
          <w:lang w:bidi="ar-SA"/>
        </w:rPr>
      </w:pPr>
      <w:r w:rsidRPr="006B701A">
        <w:fldChar w:fldCharType="begin"/>
      </w:r>
      <w:r w:rsidR="00D753C2">
        <w:instrText xml:space="preserve"> TOC \h \z \c "Figure" </w:instrText>
      </w:r>
      <w:r w:rsidRPr="006B701A">
        <w:fldChar w:fldCharType="separate"/>
      </w:r>
      <w:ins w:id="578" w:author="Edward Venator" w:date="2013-04-11T09:15:00Z">
        <w:r w:rsidR="00E141B1" w:rsidRPr="00892361">
          <w:rPr>
            <w:rStyle w:val="Hyperlink"/>
            <w:noProof/>
          </w:rPr>
          <w:fldChar w:fldCharType="begin"/>
        </w:r>
        <w:r w:rsidR="00E141B1" w:rsidRPr="00892361">
          <w:rPr>
            <w:rStyle w:val="Hyperlink"/>
            <w:noProof/>
          </w:rPr>
          <w:instrText xml:space="preserve"> </w:instrText>
        </w:r>
        <w:r w:rsidR="00E141B1">
          <w:rPr>
            <w:noProof/>
          </w:rPr>
          <w:instrText>HYPERLINK \l "_Toc353435250"</w:instrText>
        </w:r>
        <w:r w:rsidR="00E141B1" w:rsidRPr="00892361">
          <w:rPr>
            <w:rStyle w:val="Hyperlink"/>
            <w:noProof/>
          </w:rPr>
          <w:instrText xml:space="preserve"> </w:instrText>
        </w:r>
        <w:r w:rsidR="00E141B1" w:rsidRPr="00892361">
          <w:rPr>
            <w:rStyle w:val="Hyperlink"/>
            <w:noProof/>
          </w:rPr>
        </w:r>
        <w:r w:rsidR="00E141B1" w:rsidRPr="00892361">
          <w:rPr>
            <w:rStyle w:val="Hyperlink"/>
            <w:noProof/>
          </w:rPr>
          <w:fldChar w:fldCharType="separate"/>
        </w:r>
        <w:r w:rsidR="00E141B1" w:rsidRPr="00892361">
          <w:rPr>
            <w:rStyle w:val="Hyperlink"/>
            <w:noProof/>
          </w:rPr>
          <w:t>Figure 2: The electrical circuit to control the pneumatic gripper. Q1 is a 2N7000 NFET</w:t>
        </w:r>
        <w:r w:rsidR="00E141B1">
          <w:rPr>
            <w:noProof/>
            <w:webHidden/>
          </w:rPr>
          <w:tab/>
        </w:r>
        <w:r w:rsidR="00E141B1">
          <w:rPr>
            <w:noProof/>
            <w:webHidden/>
          </w:rPr>
          <w:fldChar w:fldCharType="begin"/>
        </w:r>
        <w:r w:rsidR="00E141B1">
          <w:rPr>
            <w:noProof/>
            <w:webHidden/>
          </w:rPr>
          <w:instrText xml:space="preserve"> PAGEREF _Toc353435250 \h </w:instrText>
        </w:r>
        <w:r w:rsidR="00E141B1">
          <w:rPr>
            <w:noProof/>
            <w:webHidden/>
          </w:rPr>
        </w:r>
      </w:ins>
      <w:r w:rsidR="00E141B1">
        <w:rPr>
          <w:noProof/>
          <w:webHidden/>
        </w:rPr>
        <w:fldChar w:fldCharType="separate"/>
      </w:r>
      <w:ins w:id="579" w:author="Edward Venator" w:date="2013-04-11T09:15:00Z">
        <w:r w:rsidR="00E141B1">
          <w:rPr>
            <w:noProof/>
            <w:webHidden/>
          </w:rPr>
          <w:t>10</w:t>
        </w:r>
        <w:r w:rsidR="00E141B1">
          <w:rPr>
            <w:noProof/>
            <w:webHidden/>
          </w:rPr>
          <w:fldChar w:fldCharType="end"/>
        </w:r>
        <w:r w:rsidR="00E141B1" w:rsidRPr="00892361">
          <w:rPr>
            <w:rStyle w:val="Hyperlink"/>
            <w:noProof/>
          </w:rPr>
          <w:fldChar w:fldCharType="end"/>
        </w:r>
      </w:ins>
    </w:p>
    <w:p w:rsidR="00E141B1" w:rsidRDefault="00E141B1">
      <w:pPr>
        <w:pStyle w:val="TableofFigures"/>
        <w:tabs>
          <w:tab w:val="right" w:leader="dot" w:pos="8630"/>
        </w:tabs>
        <w:rPr>
          <w:ins w:id="580" w:author="Edward Venator" w:date="2013-04-11T09:15:00Z"/>
          <w:rFonts w:asciiTheme="minorHAnsi" w:eastAsiaTheme="minorEastAsia" w:hAnsiTheme="minorHAnsi" w:cstheme="minorBidi"/>
          <w:noProof/>
          <w:sz w:val="22"/>
          <w:lang w:bidi="ar-SA"/>
        </w:rPr>
      </w:pPr>
      <w:ins w:id="581" w:author="Edward Venator" w:date="2013-04-11T09:15:00Z">
        <w:r w:rsidRPr="00892361">
          <w:rPr>
            <w:rStyle w:val="Hyperlink"/>
            <w:noProof/>
          </w:rPr>
          <w:fldChar w:fldCharType="begin"/>
        </w:r>
        <w:r w:rsidRPr="00892361">
          <w:rPr>
            <w:rStyle w:val="Hyperlink"/>
            <w:noProof/>
          </w:rPr>
          <w:instrText xml:space="preserve"> </w:instrText>
        </w:r>
        <w:r>
          <w:rPr>
            <w:noProof/>
          </w:rPr>
          <w:instrText>HYPERLINK \l "_Toc353435251"</w:instrText>
        </w:r>
        <w:r w:rsidRPr="00892361">
          <w:rPr>
            <w:rStyle w:val="Hyperlink"/>
            <w:noProof/>
          </w:rPr>
          <w:instrText xml:space="preserve"> </w:instrText>
        </w:r>
        <w:r w:rsidRPr="00892361">
          <w:rPr>
            <w:rStyle w:val="Hyperlink"/>
            <w:noProof/>
          </w:rPr>
        </w:r>
        <w:r w:rsidRPr="00892361">
          <w:rPr>
            <w:rStyle w:val="Hyperlink"/>
            <w:noProof/>
          </w:rPr>
          <w:fldChar w:fldCharType="separate"/>
        </w:r>
        <w:r w:rsidRPr="00892361">
          <w:rPr>
            <w:rStyle w:val="Hyperlink"/>
            <w:noProof/>
          </w:rPr>
          <w:t>Figure 4: A block diagram of the power distribution system on the robot.</w:t>
        </w:r>
        <w:r>
          <w:rPr>
            <w:noProof/>
            <w:webHidden/>
          </w:rPr>
          <w:tab/>
        </w:r>
        <w:r>
          <w:rPr>
            <w:noProof/>
            <w:webHidden/>
          </w:rPr>
          <w:fldChar w:fldCharType="begin"/>
        </w:r>
        <w:r>
          <w:rPr>
            <w:noProof/>
            <w:webHidden/>
          </w:rPr>
          <w:instrText xml:space="preserve"> PAGEREF _Toc353435251 \h </w:instrText>
        </w:r>
        <w:r>
          <w:rPr>
            <w:noProof/>
            <w:webHidden/>
          </w:rPr>
        </w:r>
      </w:ins>
      <w:r>
        <w:rPr>
          <w:noProof/>
          <w:webHidden/>
        </w:rPr>
        <w:fldChar w:fldCharType="separate"/>
      </w:r>
      <w:ins w:id="582" w:author="Edward Venator" w:date="2013-04-11T09:15:00Z">
        <w:r>
          <w:rPr>
            <w:noProof/>
            <w:webHidden/>
          </w:rPr>
          <w:t>14</w:t>
        </w:r>
        <w:r>
          <w:rPr>
            <w:noProof/>
            <w:webHidden/>
          </w:rPr>
          <w:fldChar w:fldCharType="end"/>
        </w:r>
        <w:r w:rsidRPr="00892361">
          <w:rPr>
            <w:rStyle w:val="Hyperlink"/>
            <w:noProof/>
          </w:rPr>
          <w:fldChar w:fldCharType="end"/>
        </w:r>
      </w:ins>
    </w:p>
    <w:p w:rsidR="00E141B1" w:rsidRDefault="00E141B1">
      <w:pPr>
        <w:pStyle w:val="TableofFigures"/>
        <w:tabs>
          <w:tab w:val="right" w:leader="dot" w:pos="8630"/>
        </w:tabs>
        <w:rPr>
          <w:ins w:id="583" w:author="Edward Venator" w:date="2013-04-11T09:15:00Z"/>
          <w:rFonts w:asciiTheme="minorHAnsi" w:eastAsiaTheme="minorEastAsia" w:hAnsiTheme="minorHAnsi" w:cstheme="minorBidi"/>
          <w:noProof/>
          <w:sz w:val="22"/>
          <w:lang w:bidi="ar-SA"/>
        </w:rPr>
      </w:pPr>
      <w:ins w:id="584" w:author="Edward Venator" w:date="2013-04-11T09:15:00Z">
        <w:r w:rsidRPr="00892361">
          <w:rPr>
            <w:rStyle w:val="Hyperlink"/>
            <w:noProof/>
          </w:rPr>
          <w:fldChar w:fldCharType="begin"/>
        </w:r>
        <w:r w:rsidRPr="00892361">
          <w:rPr>
            <w:rStyle w:val="Hyperlink"/>
            <w:noProof/>
          </w:rPr>
          <w:instrText xml:space="preserve"> </w:instrText>
        </w:r>
        <w:r>
          <w:rPr>
            <w:noProof/>
          </w:rPr>
          <w:instrText>HYPERLINK \l "_Toc353435252"</w:instrText>
        </w:r>
        <w:r w:rsidRPr="00892361">
          <w:rPr>
            <w:rStyle w:val="Hyperlink"/>
            <w:noProof/>
          </w:rPr>
          <w:instrText xml:space="preserve"> </w:instrText>
        </w:r>
        <w:r w:rsidRPr="00892361">
          <w:rPr>
            <w:rStyle w:val="Hyperlink"/>
            <w:noProof/>
          </w:rPr>
        </w:r>
        <w:r w:rsidRPr="00892361">
          <w:rPr>
            <w:rStyle w:val="Hyperlink"/>
            <w:noProof/>
          </w:rPr>
          <w:fldChar w:fldCharType="separate"/>
        </w:r>
        <w:r w:rsidRPr="00892361">
          <w:rPr>
            <w:rStyle w:val="Hyperlink"/>
            <w:noProof/>
          </w:rPr>
          <w:t>Figure 7: Sensors and computing hardware on ABBY</w:t>
        </w:r>
        <w:r>
          <w:rPr>
            <w:noProof/>
            <w:webHidden/>
          </w:rPr>
          <w:tab/>
        </w:r>
        <w:r>
          <w:rPr>
            <w:noProof/>
            <w:webHidden/>
          </w:rPr>
          <w:fldChar w:fldCharType="begin"/>
        </w:r>
        <w:r>
          <w:rPr>
            <w:noProof/>
            <w:webHidden/>
          </w:rPr>
          <w:instrText xml:space="preserve"> PAGEREF _Toc353435252 \h </w:instrText>
        </w:r>
        <w:r>
          <w:rPr>
            <w:noProof/>
            <w:webHidden/>
          </w:rPr>
        </w:r>
      </w:ins>
      <w:r>
        <w:rPr>
          <w:noProof/>
          <w:webHidden/>
        </w:rPr>
        <w:fldChar w:fldCharType="separate"/>
      </w:r>
      <w:ins w:id="585" w:author="Edward Venator" w:date="2013-04-11T09:15:00Z">
        <w:r>
          <w:rPr>
            <w:noProof/>
            <w:webHidden/>
          </w:rPr>
          <w:t>17</w:t>
        </w:r>
        <w:r>
          <w:rPr>
            <w:noProof/>
            <w:webHidden/>
          </w:rPr>
          <w:fldChar w:fldCharType="end"/>
        </w:r>
        <w:r w:rsidRPr="00892361">
          <w:rPr>
            <w:rStyle w:val="Hyperlink"/>
            <w:noProof/>
          </w:rPr>
          <w:fldChar w:fldCharType="end"/>
        </w:r>
      </w:ins>
    </w:p>
    <w:p w:rsidR="00E141B1" w:rsidRDefault="00E141B1">
      <w:pPr>
        <w:pStyle w:val="TableofFigures"/>
        <w:tabs>
          <w:tab w:val="right" w:leader="dot" w:pos="8630"/>
        </w:tabs>
        <w:rPr>
          <w:ins w:id="586" w:author="Edward Venator" w:date="2013-04-11T09:15:00Z"/>
          <w:rFonts w:asciiTheme="minorHAnsi" w:eastAsiaTheme="minorEastAsia" w:hAnsiTheme="minorHAnsi" w:cstheme="minorBidi"/>
          <w:noProof/>
          <w:sz w:val="22"/>
          <w:lang w:bidi="ar-SA"/>
        </w:rPr>
      </w:pPr>
      <w:ins w:id="587" w:author="Edward Venator" w:date="2013-04-11T09:15:00Z">
        <w:r w:rsidRPr="00892361">
          <w:rPr>
            <w:rStyle w:val="Hyperlink"/>
            <w:noProof/>
          </w:rPr>
          <w:fldChar w:fldCharType="begin"/>
        </w:r>
        <w:r w:rsidRPr="00892361">
          <w:rPr>
            <w:rStyle w:val="Hyperlink"/>
            <w:noProof/>
          </w:rPr>
          <w:instrText xml:space="preserve"> </w:instrText>
        </w:r>
        <w:r>
          <w:rPr>
            <w:noProof/>
          </w:rPr>
          <w:instrText>HYPERLINK \l "_Toc353435253"</w:instrText>
        </w:r>
        <w:r w:rsidRPr="00892361">
          <w:rPr>
            <w:rStyle w:val="Hyperlink"/>
            <w:noProof/>
          </w:rPr>
          <w:instrText xml:space="preserve"> </w:instrText>
        </w:r>
        <w:r w:rsidRPr="00892361">
          <w:rPr>
            <w:rStyle w:val="Hyperlink"/>
            <w:noProof/>
          </w:rPr>
        </w:r>
        <w:r w:rsidRPr="00892361">
          <w:rPr>
            <w:rStyle w:val="Hyperlink"/>
            <w:noProof/>
          </w:rPr>
          <w:fldChar w:fldCharType="separate"/>
        </w:r>
        <w:r w:rsidRPr="00892361">
          <w:rPr>
            <w:rStyle w:val="Hyperlink"/>
            <w:noProof/>
          </w:rPr>
          <w:t>Figure 8: The Kinect field of view</w:t>
        </w:r>
        <w:r>
          <w:rPr>
            <w:noProof/>
            <w:webHidden/>
          </w:rPr>
          <w:tab/>
        </w:r>
        <w:r>
          <w:rPr>
            <w:noProof/>
            <w:webHidden/>
          </w:rPr>
          <w:fldChar w:fldCharType="begin"/>
        </w:r>
        <w:r>
          <w:rPr>
            <w:noProof/>
            <w:webHidden/>
          </w:rPr>
          <w:instrText xml:space="preserve"> PAGEREF _Toc353435253 \h </w:instrText>
        </w:r>
        <w:r>
          <w:rPr>
            <w:noProof/>
            <w:webHidden/>
          </w:rPr>
        </w:r>
      </w:ins>
      <w:r>
        <w:rPr>
          <w:noProof/>
          <w:webHidden/>
        </w:rPr>
        <w:fldChar w:fldCharType="separate"/>
      </w:r>
      <w:ins w:id="588" w:author="Edward Venator" w:date="2013-04-11T09:15:00Z">
        <w:r>
          <w:rPr>
            <w:noProof/>
            <w:webHidden/>
          </w:rPr>
          <w:t>18</w:t>
        </w:r>
        <w:r>
          <w:rPr>
            <w:noProof/>
            <w:webHidden/>
          </w:rPr>
          <w:fldChar w:fldCharType="end"/>
        </w:r>
        <w:r w:rsidRPr="00892361">
          <w:rPr>
            <w:rStyle w:val="Hyperlink"/>
            <w:noProof/>
          </w:rPr>
          <w:fldChar w:fldCharType="end"/>
        </w:r>
      </w:ins>
    </w:p>
    <w:p w:rsidR="00E141B1" w:rsidRDefault="00E141B1">
      <w:pPr>
        <w:pStyle w:val="TableofFigures"/>
        <w:tabs>
          <w:tab w:val="right" w:leader="dot" w:pos="8630"/>
        </w:tabs>
        <w:rPr>
          <w:ins w:id="589" w:author="Edward Venator" w:date="2013-04-11T09:15:00Z"/>
          <w:rFonts w:asciiTheme="minorHAnsi" w:eastAsiaTheme="minorEastAsia" w:hAnsiTheme="minorHAnsi" w:cstheme="minorBidi"/>
          <w:noProof/>
          <w:sz w:val="22"/>
          <w:lang w:bidi="ar-SA"/>
        </w:rPr>
      </w:pPr>
      <w:ins w:id="590" w:author="Edward Venator" w:date="2013-04-11T09:15:00Z">
        <w:r w:rsidRPr="00892361">
          <w:rPr>
            <w:rStyle w:val="Hyperlink"/>
            <w:noProof/>
          </w:rPr>
          <w:fldChar w:fldCharType="begin"/>
        </w:r>
        <w:r w:rsidRPr="00892361">
          <w:rPr>
            <w:rStyle w:val="Hyperlink"/>
            <w:noProof/>
          </w:rPr>
          <w:instrText xml:space="preserve"> </w:instrText>
        </w:r>
        <w:r>
          <w:rPr>
            <w:noProof/>
          </w:rPr>
          <w:instrText>HYPERLINK \l "_Toc353435254"</w:instrText>
        </w:r>
        <w:r w:rsidRPr="00892361">
          <w:rPr>
            <w:rStyle w:val="Hyperlink"/>
            <w:noProof/>
          </w:rPr>
          <w:instrText xml:space="preserve"> </w:instrText>
        </w:r>
        <w:r w:rsidRPr="00892361">
          <w:rPr>
            <w:rStyle w:val="Hyperlink"/>
            <w:noProof/>
          </w:rPr>
        </w:r>
        <w:r w:rsidRPr="00892361">
          <w:rPr>
            <w:rStyle w:val="Hyperlink"/>
            <w:noProof/>
          </w:rPr>
          <w:fldChar w:fldCharType="separate"/>
        </w:r>
        <w:r w:rsidRPr="00892361">
          <w:rPr>
            <w:rStyle w:val="Hyperlink"/>
            <w:noProof/>
          </w:rPr>
          <w:t>Figure 9: The Kinect mounted to the robot</w:t>
        </w:r>
        <w:r>
          <w:rPr>
            <w:noProof/>
            <w:webHidden/>
          </w:rPr>
          <w:tab/>
        </w:r>
        <w:r>
          <w:rPr>
            <w:noProof/>
            <w:webHidden/>
          </w:rPr>
          <w:fldChar w:fldCharType="begin"/>
        </w:r>
        <w:r>
          <w:rPr>
            <w:noProof/>
            <w:webHidden/>
          </w:rPr>
          <w:instrText xml:space="preserve"> PAGEREF _Toc353435254 \h </w:instrText>
        </w:r>
        <w:r>
          <w:rPr>
            <w:noProof/>
            <w:webHidden/>
          </w:rPr>
        </w:r>
      </w:ins>
      <w:r>
        <w:rPr>
          <w:noProof/>
          <w:webHidden/>
        </w:rPr>
        <w:fldChar w:fldCharType="separate"/>
      </w:r>
      <w:ins w:id="591" w:author="Edward Venator" w:date="2013-04-11T09:15:00Z">
        <w:r>
          <w:rPr>
            <w:noProof/>
            <w:webHidden/>
          </w:rPr>
          <w:t>18</w:t>
        </w:r>
        <w:r>
          <w:rPr>
            <w:noProof/>
            <w:webHidden/>
          </w:rPr>
          <w:fldChar w:fldCharType="end"/>
        </w:r>
        <w:r w:rsidRPr="00892361">
          <w:rPr>
            <w:rStyle w:val="Hyperlink"/>
            <w:noProof/>
          </w:rPr>
          <w:fldChar w:fldCharType="end"/>
        </w:r>
      </w:ins>
    </w:p>
    <w:p w:rsidR="00E141B1" w:rsidRDefault="00E141B1">
      <w:pPr>
        <w:pStyle w:val="TableofFigures"/>
        <w:tabs>
          <w:tab w:val="right" w:leader="dot" w:pos="8630"/>
        </w:tabs>
        <w:rPr>
          <w:ins w:id="592" w:author="Edward Venator" w:date="2013-04-11T09:15:00Z"/>
          <w:rFonts w:asciiTheme="minorHAnsi" w:eastAsiaTheme="minorEastAsia" w:hAnsiTheme="minorHAnsi" w:cstheme="minorBidi"/>
          <w:noProof/>
          <w:sz w:val="22"/>
          <w:lang w:bidi="ar-SA"/>
        </w:rPr>
      </w:pPr>
      <w:ins w:id="593" w:author="Edward Venator" w:date="2013-04-11T09:15:00Z">
        <w:r w:rsidRPr="00892361">
          <w:rPr>
            <w:rStyle w:val="Hyperlink"/>
            <w:noProof/>
          </w:rPr>
          <w:fldChar w:fldCharType="begin"/>
        </w:r>
        <w:r w:rsidRPr="00892361">
          <w:rPr>
            <w:rStyle w:val="Hyperlink"/>
            <w:noProof/>
          </w:rPr>
          <w:instrText xml:space="preserve"> </w:instrText>
        </w:r>
        <w:r>
          <w:rPr>
            <w:noProof/>
          </w:rPr>
          <w:instrText>HYPERLINK \l "_Toc353435255"</w:instrText>
        </w:r>
        <w:r w:rsidRPr="00892361">
          <w:rPr>
            <w:rStyle w:val="Hyperlink"/>
            <w:noProof/>
          </w:rPr>
          <w:instrText xml:space="preserve"> </w:instrText>
        </w:r>
        <w:r w:rsidRPr="00892361">
          <w:rPr>
            <w:rStyle w:val="Hyperlink"/>
            <w:noProof/>
          </w:rPr>
        </w:r>
        <w:r w:rsidRPr="00892361">
          <w:rPr>
            <w:rStyle w:val="Hyperlink"/>
            <w:noProof/>
          </w:rPr>
          <w:fldChar w:fldCharType="separate"/>
        </w:r>
        <w:r w:rsidRPr="00892361">
          <w:rPr>
            <w:rStyle w:val="Hyperlink"/>
            <w:noProof/>
          </w:rPr>
          <w:t>Figure 13: The box manipulation pipeline. Data from the Kinect is used to locate boxes on a table, which are then picked up and placed in the bin.</w:t>
        </w:r>
        <w:r>
          <w:rPr>
            <w:noProof/>
            <w:webHidden/>
          </w:rPr>
          <w:tab/>
        </w:r>
        <w:r>
          <w:rPr>
            <w:noProof/>
            <w:webHidden/>
          </w:rPr>
          <w:fldChar w:fldCharType="begin"/>
        </w:r>
        <w:r>
          <w:rPr>
            <w:noProof/>
            <w:webHidden/>
          </w:rPr>
          <w:instrText xml:space="preserve"> PAGEREF _Toc353435255 \h </w:instrText>
        </w:r>
        <w:r>
          <w:rPr>
            <w:noProof/>
            <w:webHidden/>
          </w:rPr>
        </w:r>
      </w:ins>
      <w:r>
        <w:rPr>
          <w:noProof/>
          <w:webHidden/>
        </w:rPr>
        <w:fldChar w:fldCharType="separate"/>
      </w:r>
      <w:ins w:id="594" w:author="Edward Venator" w:date="2013-04-11T09:15:00Z">
        <w:r>
          <w:rPr>
            <w:noProof/>
            <w:webHidden/>
          </w:rPr>
          <w:t>44</w:t>
        </w:r>
        <w:r>
          <w:rPr>
            <w:noProof/>
            <w:webHidden/>
          </w:rPr>
          <w:fldChar w:fldCharType="end"/>
        </w:r>
        <w:r w:rsidRPr="00892361">
          <w:rPr>
            <w:rStyle w:val="Hyperlink"/>
            <w:noProof/>
          </w:rPr>
          <w:fldChar w:fldCharType="end"/>
        </w:r>
      </w:ins>
    </w:p>
    <w:p w:rsidR="00E141B1" w:rsidRDefault="00E141B1">
      <w:pPr>
        <w:pStyle w:val="TableofFigures"/>
        <w:tabs>
          <w:tab w:val="right" w:leader="dot" w:pos="8630"/>
        </w:tabs>
        <w:rPr>
          <w:ins w:id="595" w:author="Edward Venator" w:date="2013-04-11T09:15:00Z"/>
          <w:rFonts w:asciiTheme="minorHAnsi" w:eastAsiaTheme="minorEastAsia" w:hAnsiTheme="minorHAnsi" w:cstheme="minorBidi"/>
          <w:noProof/>
          <w:sz w:val="22"/>
          <w:lang w:bidi="ar-SA"/>
        </w:rPr>
      </w:pPr>
      <w:ins w:id="596" w:author="Edward Venator" w:date="2013-04-11T09:15:00Z">
        <w:r w:rsidRPr="00892361">
          <w:rPr>
            <w:rStyle w:val="Hyperlink"/>
            <w:noProof/>
          </w:rPr>
          <w:fldChar w:fldCharType="begin"/>
        </w:r>
        <w:r w:rsidRPr="00892361">
          <w:rPr>
            <w:rStyle w:val="Hyperlink"/>
            <w:noProof/>
          </w:rPr>
          <w:instrText xml:space="preserve"> </w:instrText>
        </w:r>
        <w:r>
          <w:rPr>
            <w:noProof/>
          </w:rPr>
          <w:instrText>HYPERLINK \l "_Toc353435256"</w:instrText>
        </w:r>
        <w:r w:rsidRPr="00892361">
          <w:rPr>
            <w:rStyle w:val="Hyperlink"/>
            <w:noProof/>
          </w:rPr>
          <w:instrText xml:space="preserve"> </w:instrText>
        </w:r>
        <w:r w:rsidRPr="00892361">
          <w:rPr>
            <w:rStyle w:val="Hyperlink"/>
            <w:noProof/>
          </w:rPr>
        </w:r>
        <w:r w:rsidRPr="00892361">
          <w:rPr>
            <w:rStyle w:val="Hyperlink"/>
            <w:noProof/>
          </w:rPr>
          <w:fldChar w:fldCharType="separate"/>
        </w:r>
        <w:r w:rsidRPr="00892361">
          <w:rPr>
            <w:rStyle w:val="Hyperlink"/>
            <w:noProof/>
          </w:rPr>
          <w:t xml:space="preserve">Figure 15: A box localized using the QR code. </w:t>
        </w:r>
        <w:r w:rsidRPr="00892361">
          <w:rPr>
            <w:rStyle w:val="Hyperlink"/>
            <w:rFonts w:eastAsia="+mn-ea"/>
            <w:noProof/>
          </w:rPr>
          <w:t>Red dots are the QR code finder pattern. Blue is the projected handle center. Green are the handle corners.</w:t>
        </w:r>
        <w:r>
          <w:rPr>
            <w:noProof/>
            <w:webHidden/>
          </w:rPr>
          <w:tab/>
        </w:r>
        <w:r>
          <w:rPr>
            <w:noProof/>
            <w:webHidden/>
          </w:rPr>
          <w:fldChar w:fldCharType="begin"/>
        </w:r>
        <w:r>
          <w:rPr>
            <w:noProof/>
            <w:webHidden/>
          </w:rPr>
          <w:instrText xml:space="preserve"> PAGEREF _Toc353435256 \h </w:instrText>
        </w:r>
        <w:r>
          <w:rPr>
            <w:noProof/>
            <w:webHidden/>
          </w:rPr>
        </w:r>
      </w:ins>
      <w:r>
        <w:rPr>
          <w:noProof/>
          <w:webHidden/>
        </w:rPr>
        <w:fldChar w:fldCharType="separate"/>
      </w:r>
      <w:ins w:id="597" w:author="Edward Venator" w:date="2013-04-11T09:15:00Z">
        <w:r>
          <w:rPr>
            <w:noProof/>
            <w:webHidden/>
          </w:rPr>
          <w:t>50</w:t>
        </w:r>
        <w:r>
          <w:rPr>
            <w:noProof/>
            <w:webHidden/>
          </w:rPr>
          <w:fldChar w:fldCharType="end"/>
        </w:r>
        <w:r w:rsidRPr="00892361">
          <w:rPr>
            <w:rStyle w:val="Hyperlink"/>
            <w:noProof/>
          </w:rPr>
          <w:fldChar w:fldCharType="end"/>
        </w:r>
      </w:ins>
    </w:p>
    <w:p w:rsidR="00E141B1" w:rsidRDefault="00E141B1">
      <w:pPr>
        <w:pStyle w:val="TableofFigures"/>
        <w:tabs>
          <w:tab w:val="right" w:leader="dot" w:pos="8630"/>
        </w:tabs>
        <w:rPr>
          <w:ins w:id="598" w:author="Edward Venator" w:date="2013-04-11T09:15:00Z"/>
          <w:rFonts w:asciiTheme="minorHAnsi" w:eastAsiaTheme="minorEastAsia" w:hAnsiTheme="minorHAnsi" w:cstheme="minorBidi"/>
          <w:noProof/>
          <w:sz w:val="22"/>
          <w:lang w:bidi="ar-SA"/>
        </w:rPr>
      </w:pPr>
      <w:ins w:id="599" w:author="Edward Venator" w:date="2013-04-11T09:15:00Z">
        <w:r w:rsidRPr="00892361">
          <w:rPr>
            <w:rStyle w:val="Hyperlink"/>
            <w:noProof/>
          </w:rPr>
          <w:fldChar w:fldCharType="begin"/>
        </w:r>
        <w:r w:rsidRPr="00892361">
          <w:rPr>
            <w:rStyle w:val="Hyperlink"/>
            <w:noProof/>
          </w:rPr>
          <w:instrText xml:space="preserve"> </w:instrText>
        </w:r>
        <w:r>
          <w:rPr>
            <w:noProof/>
          </w:rPr>
          <w:instrText>HYPERLINK \l "_Toc353435257"</w:instrText>
        </w:r>
        <w:r w:rsidRPr="00892361">
          <w:rPr>
            <w:rStyle w:val="Hyperlink"/>
            <w:noProof/>
          </w:rPr>
          <w:instrText xml:space="preserve"> </w:instrText>
        </w:r>
        <w:r w:rsidRPr="00892361">
          <w:rPr>
            <w:rStyle w:val="Hyperlink"/>
            <w:noProof/>
          </w:rPr>
        </w:r>
        <w:r w:rsidRPr="00892361">
          <w:rPr>
            <w:rStyle w:val="Hyperlink"/>
            <w:noProof/>
          </w:rPr>
          <w:fldChar w:fldCharType="separate"/>
        </w:r>
        <w:r w:rsidRPr="00892361">
          <w:rPr>
            <w:rStyle w:val="Hyperlink"/>
            <w:noProof/>
          </w:rPr>
          <w:t>Figure 16: A design for an emergency stop remote.</w:t>
        </w:r>
        <w:r>
          <w:rPr>
            <w:noProof/>
            <w:webHidden/>
          </w:rPr>
          <w:tab/>
        </w:r>
        <w:r>
          <w:rPr>
            <w:noProof/>
            <w:webHidden/>
          </w:rPr>
          <w:fldChar w:fldCharType="begin"/>
        </w:r>
        <w:r>
          <w:rPr>
            <w:noProof/>
            <w:webHidden/>
          </w:rPr>
          <w:instrText xml:space="preserve"> PAGEREF _Toc353435257 \h </w:instrText>
        </w:r>
        <w:r>
          <w:rPr>
            <w:noProof/>
            <w:webHidden/>
          </w:rPr>
        </w:r>
      </w:ins>
      <w:r>
        <w:rPr>
          <w:noProof/>
          <w:webHidden/>
        </w:rPr>
        <w:fldChar w:fldCharType="separate"/>
      </w:r>
      <w:ins w:id="600" w:author="Edward Venator" w:date="2013-04-11T09:15:00Z">
        <w:r>
          <w:rPr>
            <w:noProof/>
            <w:webHidden/>
          </w:rPr>
          <w:t>59</w:t>
        </w:r>
        <w:r>
          <w:rPr>
            <w:noProof/>
            <w:webHidden/>
          </w:rPr>
          <w:fldChar w:fldCharType="end"/>
        </w:r>
        <w:r w:rsidRPr="00892361">
          <w:rPr>
            <w:rStyle w:val="Hyperlink"/>
            <w:noProof/>
          </w:rPr>
          <w:fldChar w:fldCharType="end"/>
        </w:r>
      </w:ins>
    </w:p>
    <w:p w:rsidR="00E141B1" w:rsidRDefault="00E141B1">
      <w:pPr>
        <w:pStyle w:val="TableofFigures"/>
        <w:tabs>
          <w:tab w:val="right" w:leader="dot" w:pos="8630"/>
        </w:tabs>
        <w:rPr>
          <w:ins w:id="601" w:author="Edward Venator" w:date="2013-04-11T09:15:00Z"/>
          <w:rFonts w:asciiTheme="minorHAnsi" w:eastAsiaTheme="minorEastAsia" w:hAnsiTheme="minorHAnsi" w:cstheme="minorBidi"/>
          <w:noProof/>
          <w:sz w:val="22"/>
          <w:lang w:bidi="ar-SA"/>
        </w:rPr>
      </w:pPr>
      <w:ins w:id="602" w:author="Edward Venator" w:date="2013-04-11T09:15:00Z">
        <w:r w:rsidRPr="00892361">
          <w:rPr>
            <w:rStyle w:val="Hyperlink"/>
            <w:noProof/>
          </w:rPr>
          <w:fldChar w:fldCharType="begin"/>
        </w:r>
        <w:r w:rsidRPr="00892361">
          <w:rPr>
            <w:rStyle w:val="Hyperlink"/>
            <w:noProof/>
          </w:rPr>
          <w:instrText xml:space="preserve"> </w:instrText>
        </w:r>
        <w:r>
          <w:rPr>
            <w:noProof/>
          </w:rPr>
          <w:instrText>HYPERLINK \l "_Toc353435258"</w:instrText>
        </w:r>
        <w:r w:rsidRPr="00892361">
          <w:rPr>
            <w:rStyle w:val="Hyperlink"/>
            <w:noProof/>
          </w:rPr>
          <w:instrText xml:space="preserve"> </w:instrText>
        </w:r>
        <w:r w:rsidRPr="00892361">
          <w:rPr>
            <w:rStyle w:val="Hyperlink"/>
            <w:noProof/>
          </w:rPr>
        </w:r>
        <w:r w:rsidRPr="00892361">
          <w:rPr>
            <w:rStyle w:val="Hyperlink"/>
            <w:noProof/>
          </w:rPr>
          <w:fldChar w:fldCharType="separate"/>
        </w:r>
        <w:r w:rsidRPr="00892361">
          <w:rPr>
            <w:rStyle w:val="Hyperlink"/>
            <w:noProof/>
          </w:rPr>
          <w:t>Figure 18: Revised emergency stop remote ciruit.</w:t>
        </w:r>
        <w:r>
          <w:rPr>
            <w:noProof/>
            <w:webHidden/>
          </w:rPr>
          <w:tab/>
        </w:r>
        <w:r>
          <w:rPr>
            <w:noProof/>
            <w:webHidden/>
          </w:rPr>
          <w:fldChar w:fldCharType="begin"/>
        </w:r>
        <w:r>
          <w:rPr>
            <w:noProof/>
            <w:webHidden/>
          </w:rPr>
          <w:instrText xml:space="preserve"> PAGEREF _Toc353435258 \h </w:instrText>
        </w:r>
        <w:r>
          <w:rPr>
            <w:noProof/>
            <w:webHidden/>
          </w:rPr>
        </w:r>
      </w:ins>
      <w:r>
        <w:rPr>
          <w:noProof/>
          <w:webHidden/>
        </w:rPr>
        <w:fldChar w:fldCharType="separate"/>
      </w:r>
      <w:ins w:id="603" w:author="Edward Venator" w:date="2013-04-11T09:15:00Z">
        <w:r>
          <w:rPr>
            <w:noProof/>
            <w:webHidden/>
          </w:rPr>
          <w:t>62</w:t>
        </w:r>
        <w:r>
          <w:rPr>
            <w:noProof/>
            <w:webHidden/>
          </w:rPr>
          <w:fldChar w:fldCharType="end"/>
        </w:r>
        <w:r w:rsidRPr="00892361">
          <w:rPr>
            <w:rStyle w:val="Hyperlink"/>
            <w:noProof/>
          </w:rPr>
          <w:fldChar w:fldCharType="end"/>
        </w:r>
      </w:ins>
    </w:p>
    <w:p w:rsidR="006B59B9" w:rsidDel="00E141B1" w:rsidRDefault="006B59B9">
      <w:pPr>
        <w:pStyle w:val="TableofFigures"/>
        <w:tabs>
          <w:tab w:val="right" w:leader="dot" w:pos="8630"/>
        </w:tabs>
        <w:rPr>
          <w:ins w:id="604" w:author="Ed" w:date="2013-04-08T09:50:00Z"/>
          <w:del w:id="605" w:author="Edward Venator" w:date="2013-04-11T09:15:00Z"/>
          <w:rFonts w:asciiTheme="minorHAnsi" w:eastAsiaTheme="minorEastAsia" w:hAnsiTheme="minorHAnsi" w:cstheme="minorBidi"/>
          <w:noProof/>
          <w:sz w:val="22"/>
          <w:lang w:bidi="ar-SA"/>
        </w:rPr>
      </w:pPr>
      <w:ins w:id="606" w:author="Ed" w:date="2013-04-08T09:50:00Z">
        <w:del w:id="607" w:author="Edward Venator" w:date="2013-04-11T09:15:00Z">
          <w:r w:rsidRPr="00E141B1" w:rsidDel="00E141B1">
            <w:rPr>
              <w:rStyle w:val="Hyperlink"/>
              <w:noProof/>
            </w:rPr>
            <w:delText>Figure 1: An annotated rendering of the robot showing several major components.</w:delText>
          </w:r>
          <w:r w:rsidDel="00E141B1">
            <w:rPr>
              <w:noProof/>
              <w:webHidden/>
            </w:rPr>
            <w:tab/>
            <w:delText>6</w:delText>
          </w:r>
        </w:del>
      </w:ins>
    </w:p>
    <w:p w:rsidR="006B59B9" w:rsidDel="00E141B1" w:rsidRDefault="006B59B9">
      <w:pPr>
        <w:pStyle w:val="TableofFigures"/>
        <w:tabs>
          <w:tab w:val="right" w:leader="dot" w:pos="8630"/>
        </w:tabs>
        <w:rPr>
          <w:ins w:id="608" w:author="Ed" w:date="2013-04-08T09:50:00Z"/>
          <w:del w:id="609" w:author="Edward Venator" w:date="2013-04-11T09:15:00Z"/>
          <w:rFonts w:asciiTheme="minorHAnsi" w:eastAsiaTheme="minorEastAsia" w:hAnsiTheme="minorHAnsi" w:cstheme="minorBidi"/>
          <w:noProof/>
          <w:sz w:val="22"/>
          <w:lang w:bidi="ar-SA"/>
        </w:rPr>
      </w:pPr>
      <w:ins w:id="610" w:author="Ed" w:date="2013-04-08T09:50:00Z">
        <w:del w:id="611" w:author="Edward Venator" w:date="2013-04-11T09:15:00Z">
          <w:r w:rsidRPr="00E141B1" w:rsidDel="00E141B1">
            <w:rPr>
              <w:rStyle w:val="Hyperlink"/>
              <w:noProof/>
            </w:rPr>
            <w:delText>Figure 2: The electrical circuit to control the pneumatic gripper. Q1 is a 2N7000 NFET</w:delText>
          </w:r>
          <w:r w:rsidDel="00E141B1">
            <w:rPr>
              <w:noProof/>
              <w:webHidden/>
            </w:rPr>
            <w:tab/>
            <w:delText>10</w:delText>
          </w:r>
        </w:del>
      </w:ins>
    </w:p>
    <w:p w:rsidR="006B59B9" w:rsidDel="00E141B1" w:rsidRDefault="006B59B9">
      <w:pPr>
        <w:pStyle w:val="TableofFigures"/>
        <w:tabs>
          <w:tab w:val="right" w:leader="dot" w:pos="8630"/>
        </w:tabs>
        <w:rPr>
          <w:ins w:id="612" w:author="Ed" w:date="2013-04-08T09:50:00Z"/>
          <w:del w:id="613" w:author="Edward Venator" w:date="2013-04-11T09:15:00Z"/>
          <w:rFonts w:asciiTheme="minorHAnsi" w:eastAsiaTheme="minorEastAsia" w:hAnsiTheme="minorHAnsi" w:cstheme="minorBidi"/>
          <w:noProof/>
          <w:sz w:val="22"/>
          <w:lang w:bidi="ar-SA"/>
        </w:rPr>
      </w:pPr>
      <w:ins w:id="614" w:author="Ed" w:date="2013-04-08T09:50:00Z">
        <w:del w:id="615" w:author="Edward Venator" w:date="2013-04-11T09:15:00Z">
          <w:r w:rsidRPr="00E141B1" w:rsidDel="00E141B1">
            <w:rPr>
              <w:rStyle w:val="Hyperlink"/>
              <w:noProof/>
            </w:rPr>
            <w:delText>Figure 3: ABBY, a mobile industrial manipulator.</w:delText>
          </w:r>
          <w:r w:rsidDel="00E141B1">
            <w:rPr>
              <w:noProof/>
              <w:webHidden/>
            </w:rPr>
            <w:tab/>
            <w:delText>11</w:delText>
          </w:r>
        </w:del>
      </w:ins>
    </w:p>
    <w:p w:rsidR="006B59B9" w:rsidDel="00E141B1" w:rsidRDefault="006B59B9">
      <w:pPr>
        <w:pStyle w:val="TableofFigures"/>
        <w:tabs>
          <w:tab w:val="right" w:leader="dot" w:pos="8630"/>
        </w:tabs>
        <w:rPr>
          <w:ins w:id="616" w:author="Ed" w:date="2013-04-08T09:50:00Z"/>
          <w:del w:id="617" w:author="Edward Venator" w:date="2013-04-11T09:15:00Z"/>
          <w:rFonts w:asciiTheme="minorHAnsi" w:eastAsiaTheme="minorEastAsia" w:hAnsiTheme="minorHAnsi" w:cstheme="minorBidi"/>
          <w:noProof/>
          <w:sz w:val="22"/>
          <w:lang w:bidi="ar-SA"/>
        </w:rPr>
      </w:pPr>
      <w:ins w:id="618" w:author="Ed" w:date="2013-04-08T09:50:00Z">
        <w:del w:id="619" w:author="Edward Venator" w:date="2013-04-11T09:15:00Z">
          <w:r w:rsidRPr="00E141B1" w:rsidDel="00E141B1">
            <w:rPr>
              <w:rStyle w:val="Hyperlink"/>
              <w:noProof/>
            </w:rPr>
            <w:delText>Figure 4: A block diagram of the power distribution system on the robot.</w:delText>
          </w:r>
          <w:r w:rsidDel="00E141B1">
            <w:rPr>
              <w:noProof/>
              <w:webHidden/>
            </w:rPr>
            <w:tab/>
            <w:delText>14</w:delText>
          </w:r>
        </w:del>
      </w:ins>
    </w:p>
    <w:p w:rsidR="006B59B9" w:rsidDel="00E141B1" w:rsidRDefault="006B59B9">
      <w:pPr>
        <w:pStyle w:val="TableofFigures"/>
        <w:tabs>
          <w:tab w:val="right" w:leader="dot" w:pos="8630"/>
        </w:tabs>
        <w:rPr>
          <w:ins w:id="620" w:author="Ed" w:date="2013-04-08T09:50:00Z"/>
          <w:del w:id="621" w:author="Edward Venator" w:date="2013-04-11T09:15:00Z"/>
          <w:rFonts w:asciiTheme="minorHAnsi" w:eastAsiaTheme="minorEastAsia" w:hAnsiTheme="minorHAnsi" w:cstheme="minorBidi"/>
          <w:noProof/>
          <w:sz w:val="22"/>
          <w:lang w:bidi="ar-SA"/>
        </w:rPr>
      </w:pPr>
      <w:ins w:id="622" w:author="Ed" w:date="2013-04-08T09:50:00Z">
        <w:del w:id="623" w:author="Edward Venator" w:date="2013-04-11T09:15:00Z">
          <w:r w:rsidRPr="00E141B1" w:rsidDel="00E141B1">
            <w:rPr>
              <w:rStyle w:val="Hyperlink"/>
              <w:noProof/>
            </w:rPr>
            <w:delText>Figure 5: 13.8 volt rail dropout when compressor turns on (before addition of filter).</w:delText>
          </w:r>
          <w:r w:rsidDel="00E141B1">
            <w:rPr>
              <w:noProof/>
              <w:webHidden/>
            </w:rPr>
            <w:tab/>
            <w:delText>16</w:delText>
          </w:r>
        </w:del>
      </w:ins>
    </w:p>
    <w:p w:rsidR="006B59B9" w:rsidDel="00E141B1" w:rsidRDefault="006B59B9">
      <w:pPr>
        <w:pStyle w:val="TableofFigures"/>
        <w:tabs>
          <w:tab w:val="right" w:leader="dot" w:pos="8630"/>
        </w:tabs>
        <w:rPr>
          <w:ins w:id="624" w:author="Ed" w:date="2013-04-08T09:50:00Z"/>
          <w:del w:id="625" w:author="Edward Venator" w:date="2013-04-11T09:15:00Z"/>
          <w:rFonts w:asciiTheme="minorHAnsi" w:eastAsiaTheme="minorEastAsia" w:hAnsiTheme="minorHAnsi" w:cstheme="minorBidi"/>
          <w:noProof/>
          <w:sz w:val="22"/>
          <w:lang w:bidi="ar-SA"/>
        </w:rPr>
      </w:pPr>
      <w:ins w:id="626" w:author="Ed" w:date="2013-04-08T09:50:00Z">
        <w:del w:id="627" w:author="Edward Venator" w:date="2013-04-11T09:15:00Z">
          <w:r w:rsidRPr="00E141B1" w:rsidDel="00E141B1">
            <w:rPr>
              <w:rStyle w:val="Hyperlink"/>
              <w:noProof/>
            </w:rPr>
            <w:delText>Figure 6: 13.8 volt rail during compressor turn-on after addition of an LC filter.</w:delText>
          </w:r>
          <w:r w:rsidDel="00E141B1">
            <w:rPr>
              <w:noProof/>
              <w:webHidden/>
            </w:rPr>
            <w:tab/>
            <w:delText>16</w:delText>
          </w:r>
        </w:del>
      </w:ins>
    </w:p>
    <w:p w:rsidR="006B59B9" w:rsidDel="00E141B1" w:rsidRDefault="006B59B9">
      <w:pPr>
        <w:pStyle w:val="TableofFigures"/>
        <w:tabs>
          <w:tab w:val="right" w:leader="dot" w:pos="8630"/>
        </w:tabs>
        <w:rPr>
          <w:ins w:id="628" w:author="Ed" w:date="2013-04-08T09:50:00Z"/>
          <w:del w:id="629" w:author="Edward Venator" w:date="2013-04-11T09:15:00Z"/>
          <w:rFonts w:asciiTheme="minorHAnsi" w:eastAsiaTheme="minorEastAsia" w:hAnsiTheme="minorHAnsi" w:cstheme="minorBidi"/>
          <w:noProof/>
          <w:sz w:val="22"/>
          <w:lang w:bidi="ar-SA"/>
        </w:rPr>
      </w:pPr>
      <w:ins w:id="630" w:author="Ed" w:date="2013-04-08T09:50:00Z">
        <w:del w:id="631" w:author="Edward Venator" w:date="2013-04-11T09:15:00Z">
          <w:r w:rsidRPr="00E141B1" w:rsidDel="00E141B1">
            <w:rPr>
              <w:rStyle w:val="Hyperlink"/>
              <w:noProof/>
            </w:rPr>
            <w:delText>Figure 7: The Kinect field of view</w:delText>
          </w:r>
          <w:r w:rsidDel="00E141B1">
            <w:rPr>
              <w:noProof/>
              <w:webHidden/>
            </w:rPr>
            <w:tab/>
            <w:delText>17</w:delText>
          </w:r>
        </w:del>
      </w:ins>
    </w:p>
    <w:p w:rsidR="006B59B9" w:rsidDel="00E141B1" w:rsidRDefault="006B59B9">
      <w:pPr>
        <w:pStyle w:val="TableofFigures"/>
        <w:tabs>
          <w:tab w:val="right" w:leader="dot" w:pos="8630"/>
        </w:tabs>
        <w:rPr>
          <w:ins w:id="632" w:author="Ed" w:date="2013-04-08T09:50:00Z"/>
          <w:del w:id="633" w:author="Edward Venator" w:date="2013-04-11T09:15:00Z"/>
          <w:rFonts w:asciiTheme="minorHAnsi" w:eastAsiaTheme="minorEastAsia" w:hAnsiTheme="minorHAnsi" w:cstheme="minorBidi"/>
          <w:noProof/>
          <w:sz w:val="22"/>
          <w:lang w:bidi="ar-SA"/>
        </w:rPr>
      </w:pPr>
      <w:ins w:id="634" w:author="Ed" w:date="2013-04-08T09:50:00Z">
        <w:del w:id="635" w:author="Edward Venator" w:date="2013-04-11T09:15:00Z">
          <w:r w:rsidRPr="00E141B1" w:rsidDel="00E141B1">
            <w:rPr>
              <w:rStyle w:val="Hyperlink"/>
              <w:noProof/>
            </w:rPr>
            <w:delText>Figure 8: The Kinect mounted to the robot</w:delText>
          </w:r>
          <w:r w:rsidDel="00E141B1">
            <w:rPr>
              <w:noProof/>
              <w:webHidden/>
            </w:rPr>
            <w:tab/>
            <w:delText>17</w:delText>
          </w:r>
        </w:del>
      </w:ins>
    </w:p>
    <w:p w:rsidR="006B59B9" w:rsidDel="00E141B1" w:rsidRDefault="006B59B9">
      <w:pPr>
        <w:pStyle w:val="TableofFigures"/>
        <w:tabs>
          <w:tab w:val="right" w:leader="dot" w:pos="8630"/>
        </w:tabs>
        <w:rPr>
          <w:ins w:id="636" w:author="Ed" w:date="2013-04-08T09:50:00Z"/>
          <w:del w:id="637" w:author="Edward Venator" w:date="2013-04-11T09:15:00Z"/>
          <w:rFonts w:asciiTheme="minorHAnsi" w:eastAsiaTheme="minorEastAsia" w:hAnsiTheme="minorHAnsi" w:cstheme="minorBidi"/>
          <w:noProof/>
          <w:sz w:val="22"/>
          <w:lang w:bidi="ar-SA"/>
        </w:rPr>
      </w:pPr>
      <w:ins w:id="638" w:author="Ed" w:date="2013-04-08T09:50:00Z">
        <w:del w:id="639" w:author="Edward Venator" w:date="2013-04-11T09:15:00Z">
          <w:r w:rsidRPr="00E141B1" w:rsidDel="00E141B1">
            <w:rPr>
              <w:rStyle w:val="Hyperlink"/>
              <w:noProof/>
            </w:rPr>
            <w:delText>Figure 9:ABBY’s robot model, LIDAR data (green points), and Kinect point cloud (multicolored points) visualized in Rviz</w:delText>
          </w:r>
          <w:r w:rsidDel="00E141B1">
            <w:rPr>
              <w:noProof/>
              <w:webHidden/>
            </w:rPr>
            <w:tab/>
            <w:delText>25</w:delText>
          </w:r>
        </w:del>
      </w:ins>
    </w:p>
    <w:p w:rsidR="006B59B9" w:rsidDel="00E141B1" w:rsidRDefault="006B59B9">
      <w:pPr>
        <w:pStyle w:val="TableofFigures"/>
        <w:tabs>
          <w:tab w:val="right" w:leader="dot" w:pos="8630"/>
        </w:tabs>
        <w:rPr>
          <w:ins w:id="640" w:author="Ed" w:date="2013-04-08T09:50:00Z"/>
          <w:del w:id="641" w:author="Edward Venator" w:date="2013-04-11T09:15:00Z"/>
          <w:rFonts w:asciiTheme="minorHAnsi" w:eastAsiaTheme="minorEastAsia" w:hAnsiTheme="minorHAnsi" w:cstheme="minorBidi"/>
          <w:noProof/>
          <w:sz w:val="22"/>
          <w:lang w:bidi="ar-SA"/>
        </w:rPr>
      </w:pPr>
      <w:ins w:id="642" w:author="Ed" w:date="2013-04-08T09:50:00Z">
        <w:del w:id="643" w:author="Edward Venator" w:date="2013-04-11T09:15:00Z">
          <w:r w:rsidRPr="00E141B1" w:rsidDel="00E141B1">
            <w:rPr>
              <w:rStyle w:val="Hyperlink"/>
              <w:noProof/>
            </w:rPr>
            <w:delText>Figure 10: A histogram of successful requests from the test of the KDL inverse kinematics solver, showing the distribution of iterations required to find a solution.</w:delText>
          </w:r>
          <w:r w:rsidDel="00E141B1">
            <w:rPr>
              <w:noProof/>
              <w:webHidden/>
            </w:rPr>
            <w:tab/>
            <w:delText>40</w:delText>
          </w:r>
        </w:del>
      </w:ins>
    </w:p>
    <w:p w:rsidR="006B59B9" w:rsidDel="00E141B1" w:rsidRDefault="006B59B9">
      <w:pPr>
        <w:pStyle w:val="TableofFigures"/>
        <w:tabs>
          <w:tab w:val="right" w:leader="dot" w:pos="8630"/>
        </w:tabs>
        <w:rPr>
          <w:ins w:id="644" w:author="Ed" w:date="2013-04-08T09:50:00Z"/>
          <w:del w:id="645" w:author="Edward Venator" w:date="2013-04-11T09:15:00Z"/>
          <w:rFonts w:asciiTheme="minorHAnsi" w:eastAsiaTheme="minorEastAsia" w:hAnsiTheme="minorHAnsi" w:cstheme="minorBidi"/>
          <w:noProof/>
          <w:sz w:val="22"/>
          <w:lang w:bidi="ar-SA"/>
        </w:rPr>
      </w:pPr>
      <w:ins w:id="646" w:author="Ed" w:date="2013-04-08T09:50:00Z">
        <w:del w:id="647" w:author="Edward Venator" w:date="2013-04-11T09:15:00Z">
          <w:r w:rsidRPr="00E141B1" w:rsidDel="00E141B1">
            <w:rPr>
              <w:rStyle w:val="Hyperlink"/>
              <w:noProof/>
            </w:rPr>
            <w:delText>Figure 12: QR Level 3 code (Source: Wikipedia, licensed under Creative Commons Attribution Share-Alike License)</w:delText>
          </w:r>
          <w:r w:rsidDel="00E141B1">
            <w:rPr>
              <w:noProof/>
              <w:webHidden/>
            </w:rPr>
            <w:tab/>
            <w:delText>48</w:delText>
          </w:r>
        </w:del>
      </w:ins>
    </w:p>
    <w:p w:rsidR="006B59B9" w:rsidDel="00E141B1" w:rsidRDefault="006B59B9">
      <w:pPr>
        <w:pStyle w:val="TableofFigures"/>
        <w:tabs>
          <w:tab w:val="right" w:leader="dot" w:pos="8630"/>
        </w:tabs>
        <w:rPr>
          <w:ins w:id="648" w:author="Ed" w:date="2013-04-08T09:50:00Z"/>
          <w:del w:id="649" w:author="Edward Venator" w:date="2013-04-11T09:15:00Z"/>
          <w:rFonts w:asciiTheme="minorHAnsi" w:eastAsiaTheme="minorEastAsia" w:hAnsiTheme="minorHAnsi" w:cstheme="minorBidi"/>
          <w:noProof/>
          <w:sz w:val="22"/>
          <w:lang w:bidi="ar-SA"/>
        </w:rPr>
      </w:pPr>
      <w:ins w:id="650" w:author="Ed" w:date="2013-04-08T09:50:00Z">
        <w:del w:id="651" w:author="Edward Venator" w:date="2013-04-11T09:15:00Z">
          <w:r w:rsidRPr="00E141B1" w:rsidDel="00E141B1">
            <w:rPr>
              <w:rStyle w:val="Hyperlink"/>
              <w:noProof/>
            </w:rPr>
            <w:delText xml:space="preserve">Figure 13: A box localized using the QR code. </w:delText>
          </w:r>
          <w:r w:rsidRPr="00E141B1" w:rsidDel="00E141B1">
            <w:rPr>
              <w:rStyle w:val="Hyperlink"/>
              <w:rFonts w:eastAsia="+mn-ea"/>
              <w:noProof/>
            </w:rPr>
            <w:delText>Red dots are the QR code finder pattern. Blue is the projected handle center. Green are the handle corners.</w:delText>
          </w:r>
          <w:r w:rsidDel="00E141B1">
            <w:rPr>
              <w:noProof/>
              <w:webHidden/>
            </w:rPr>
            <w:tab/>
            <w:delText>49</w:delText>
          </w:r>
        </w:del>
      </w:ins>
    </w:p>
    <w:p w:rsidR="006B59B9" w:rsidDel="00E141B1" w:rsidRDefault="006B59B9">
      <w:pPr>
        <w:pStyle w:val="TableofFigures"/>
        <w:tabs>
          <w:tab w:val="right" w:leader="dot" w:pos="8630"/>
        </w:tabs>
        <w:rPr>
          <w:ins w:id="652" w:author="Ed" w:date="2013-04-08T09:50:00Z"/>
          <w:del w:id="653" w:author="Edward Venator" w:date="2013-04-11T09:15:00Z"/>
          <w:rFonts w:asciiTheme="minorHAnsi" w:eastAsiaTheme="minorEastAsia" w:hAnsiTheme="minorHAnsi" w:cstheme="minorBidi"/>
          <w:noProof/>
          <w:sz w:val="22"/>
          <w:lang w:bidi="ar-SA"/>
        </w:rPr>
      </w:pPr>
      <w:ins w:id="654" w:author="Ed" w:date="2013-04-08T09:50:00Z">
        <w:del w:id="655" w:author="Edward Venator" w:date="2013-04-11T09:15:00Z">
          <w:r w:rsidRPr="00E141B1" w:rsidDel="00E141B1">
            <w:rPr>
              <w:rStyle w:val="Hyperlink"/>
              <w:noProof/>
            </w:rPr>
            <w:delText>Figure 14: A design for an emergency stop remote.</w:delText>
          </w:r>
          <w:r w:rsidDel="00E141B1">
            <w:rPr>
              <w:noProof/>
              <w:webHidden/>
            </w:rPr>
            <w:tab/>
            <w:delText>58</w:delText>
          </w:r>
        </w:del>
      </w:ins>
    </w:p>
    <w:p w:rsidR="006B59B9" w:rsidDel="00E141B1" w:rsidRDefault="006B59B9">
      <w:pPr>
        <w:pStyle w:val="TableofFigures"/>
        <w:tabs>
          <w:tab w:val="right" w:leader="dot" w:pos="8630"/>
        </w:tabs>
        <w:rPr>
          <w:ins w:id="656" w:author="Ed" w:date="2013-04-08T09:50:00Z"/>
          <w:del w:id="657" w:author="Edward Venator" w:date="2013-04-11T09:15:00Z"/>
          <w:rFonts w:asciiTheme="minorHAnsi" w:eastAsiaTheme="minorEastAsia" w:hAnsiTheme="minorHAnsi" w:cstheme="minorBidi"/>
          <w:noProof/>
          <w:sz w:val="22"/>
          <w:lang w:bidi="ar-SA"/>
        </w:rPr>
      </w:pPr>
      <w:ins w:id="658" w:author="Ed" w:date="2013-04-08T09:50:00Z">
        <w:del w:id="659" w:author="Edward Venator" w:date="2013-04-11T09:15:00Z">
          <w:r w:rsidRPr="00E141B1" w:rsidDel="00E141B1">
            <w:rPr>
              <w:rStyle w:val="Hyperlink"/>
              <w:noProof/>
            </w:rPr>
            <w:delText>Figure 15: A design for an emergency stop receiver and aggregator.</w:delText>
          </w:r>
          <w:r w:rsidDel="00E141B1">
            <w:rPr>
              <w:noProof/>
              <w:webHidden/>
            </w:rPr>
            <w:tab/>
            <w:delText>59</w:delText>
          </w:r>
        </w:del>
      </w:ins>
    </w:p>
    <w:p w:rsidR="006B59B9" w:rsidDel="00E141B1" w:rsidRDefault="006B59B9">
      <w:pPr>
        <w:pStyle w:val="TableofFigures"/>
        <w:tabs>
          <w:tab w:val="right" w:leader="dot" w:pos="8630"/>
        </w:tabs>
        <w:rPr>
          <w:ins w:id="660" w:author="Ed" w:date="2013-04-08T09:50:00Z"/>
          <w:del w:id="661" w:author="Edward Venator" w:date="2013-04-11T09:15:00Z"/>
          <w:rFonts w:asciiTheme="minorHAnsi" w:eastAsiaTheme="minorEastAsia" w:hAnsiTheme="minorHAnsi" w:cstheme="minorBidi"/>
          <w:noProof/>
          <w:sz w:val="22"/>
          <w:lang w:bidi="ar-SA"/>
        </w:rPr>
      </w:pPr>
      <w:ins w:id="662" w:author="Ed" w:date="2013-04-08T09:50:00Z">
        <w:del w:id="663" w:author="Edward Venator" w:date="2013-04-11T09:15:00Z">
          <w:r w:rsidRPr="00E141B1" w:rsidDel="00E141B1">
            <w:rPr>
              <w:rStyle w:val="Hyperlink"/>
              <w:noProof/>
            </w:rPr>
            <w:delText>Figure 16: Revised emergency stop remote ciruit.</w:delText>
          </w:r>
          <w:r w:rsidDel="00E141B1">
            <w:rPr>
              <w:noProof/>
              <w:webHidden/>
            </w:rPr>
            <w:tab/>
            <w:delText>61</w:delText>
          </w:r>
        </w:del>
      </w:ins>
    </w:p>
    <w:p w:rsidR="006B59B9" w:rsidDel="00E141B1" w:rsidRDefault="006B59B9">
      <w:pPr>
        <w:pStyle w:val="TableofFigures"/>
        <w:tabs>
          <w:tab w:val="right" w:leader="dot" w:pos="8630"/>
        </w:tabs>
        <w:rPr>
          <w:ins w:id="664" w:author="Ed" w:date="2013-04-08T09:50:00Z"/>
          <w:del w:id="665" w:author="Edward Venator" w:date="2013-04-11T09:15:00Z"/>
          <w:rFonts w:asciiTheme="minorHAnsi" w:eastAsiaTheme="minorEastAsia" w:hAnsiTheme="minorHAnsi" w:cstheme="minorBidi"/>
          <w:noProof/>
          <w:sz w:val="22"/>
          <w:lang w:bidi="ar-SA"/>
        </w:rPr>
      </w:pPr>
      <w:ins w:id="666" w:author="Ed" w:date="2013-04-08T09:50:00Z">
        <w:del w:id="667" w:author="Edward Venator" w:date="2013-04-11T09:15:00Z">
          <w:r w:rsidRPr="00E141B1" w:rsidDel="00E141B1">
            <w:rPr>
              <w:rStyle w:val="Hyperlink"/>
              <w:noProof/>
            </w:rPr>
            <w:delText>Figure 17: Revised emergency stop receiver/aggregator circuit.</w:delText>
          </w:r>
          <w:r w:rsidDel="00E141B1">
            <w:rPr>
              <w:noProof/>
              <w:webHidden/>
            </w:rPr>
            <w:tab/>
            <w:delText>62</w:delText>
          </w:r>
        </w:del>
      </w:ins>
    </w:p>
    <w:p w:rsidR="006B59B9" w:rsidDel="00E141B1" w:rsidRDefault="006B59B9">
      <w:pPr>
        <w:pStyle w:val="TableofFigures"/>
        <w:tabs>
          <w:tab w:val="right" w:leader="dot" w:pos="8630"/>
        </w:tabs>
        <w:rPr>
          <w:ins w:id="668" w:author="Ed" w:date="2013-04-08T09:50:00Z"/>
          <w:del w:id="669" w:author="Edward Venator" w:date="2013-04-11T09:15:00Z"/>
          <w:rFonts w:asciiTheme="minorHAnsi" w:eastAsiaTheme="minorEastAsia" w:hAnsiTheme="minorHAnsi" w:cstheme="minorBidi"/>
          <w:noProof/>
          <w:sz w:val="22"/>
          <w:lang w:bidi="ar-SA"/>
        </w:rPr>
      </w:pPr>
      <w:ins w:id="670" w:author="Ed" w:date="2013-04-08T09:50:00Z">
        <w:del w:id="671" w:author="Edward Venator" w:date="2013-04-11T09:15:00Z">
          <w:r w:rsidRPr="00E141B1" w:rsidDel="00E141B1">
            <w:rPr>
              <w:rStyle w:val="Hyperlink"/>
              <w:noProof/>
            </w:rPr>
            <w:delText>Figure 18: Voltage curve during discharge test with actuators idle.</w:delText>
          </w:r>
          <w:r w:rsidDel="00E141B1">
            <w:rPr>
              <w:noProof/>
              <w:webHidden/>
            </w:rPr>
            <w:tab/>
            <w:delText>69</w:delText>
          </w:r>
        </w:del>
      </w:ins>
    </w:p>
    <w:p w:rsidR="006B59B9" w:rsidDel="00E141B1" w:rsidRDefault="006B59B9">
      <w:pPr>
        <w:pStyle w:val="TableofFigures"/>
        <w:tabs>
          <w:tab w:val="right" w:leader="dot" w:pos="8630"/>
        </w:tabs>
        <w:rPr>
          <w:ins w:id="672" w:author="Ed" w:date="2013-04-08T09:50:00Z"/>
          <w:del w:id="673" w:author="Edward Venator" w:date="2013-04-11T09:15:00Z"/>
          <w:rFonts w:asciiTheme="minorHAnsi" w:eastAsiaTheme="minorEastAsia" w:hAnsiTheme="minorHAnsi" w:cstheme="minorBidi"/>
          <w:noProof/>
          <w:sz w:val="22"/>
          <w:lang w:bidi="ar-SA"/>
        </w:rPr>
      </w:pPr>
      <w:ins w:id="674" w:author="Ed" w:date="2013-04-08T09:50:00Z">
        <w:del w:id="675" w:author="Edward Venator" w:date="2013-04-11T09:15:00Z">
          <w:r w:rsidRPr="00E141B1" w:rsidDel="00E141B1">
            <w:rPr>
              <w:rStyle w:val="Hyperlink"/>
              <w:noProof/>
            </w:rPr>
            <w:delText>Figure 19: Voltage curve during discharge test with drivetrain exercised.</w:delText>
          </w:r>
          <w:r w:rsidDel="00E141B1">
            <w:rPr>
              <w:noProof/>
              <w:webHidden/>
            </w:rPr>
            <w:tab/>
            <w:delText>69</w:delText>
          </w:r>
        </w:del>
      </w:ins>
    </w:p>
    <w:p w:rsidR="00DA7C5D" w:rsidDel="00E141B1" w:rsidRDefault="006B701A">
      <w:pPr>
        <w:pStyle w:val="TableofFigures"/>
        <w:tabs>
          <w:tab w:val="right" w:leader="dot" w:pos="8630"/>
        </w:tabs>
        <w:rPr>
          <w:del w:id="676" w:author="Edward Venator" w:date="2013-04-11T09:15:00Z"/>
          <w:rFonts w:asciiTheme="minorHAnsi" w:eastAsiaTheme="minorEastAsia" w:hAnsiTheme="minorHAnsi" w:cstheme="minorBidi"/>
          <w:noProof/>
          <w:sz w:val="22"/>
          <w:lang w:bidi="ar-SA"/>
        </w:rPr>
      </w:pPr>
      <w:del w:id="677" w:author="Edward Venator" w:date="2013-04-11T09:15:00Z">
        <w:r w:rsidRPr="006B701A" w:rsidDel="00E141B1">
          <w:rPr>
            <w:noProof/>
            <w:rPrChange w:id="678" w:author="Ed" w:date="2013-04-03T15:36:00Z">
              <w:rPr>
                <w:rStyle w:val="Hyperlink"/>
                <w:noProof/>
              </w:rPr>
            </w:rPrChange>
          </w:rPr>
          <w:delText>Figure 1: An annotated rendering of the robot showing several major components.</w:delText>
        </w:r>
        <w:r w:rsidR="00DA7C5D" w:rsidDel="00E141B1">
          <w:rPr>
            <w:noProof/>
            <w:webHidden/>
          </w:rPr>
          <w:tab/>
          <w:delText>6</w:delText>
        </w:r>
      </w:del>
    </w:p>
    <w:p w:rsidR="00DA7C5D" w:rsidDel="00E141B1" w:rsidRDefault="006B701A">
      <w:pPr>
        <w:pStyle w:val="TableofFigures"/>
        <w:tabs>
          <w:tab w:val="right" w:leader="dot" w:pos="8630"/>
        </w:tabs>
        <w:rPr>
          <w:del w:id="679" w:author="Edward Venator" w:date="2013-04-11T09:15:00Z"/>
          <w:rFonts w:asciiTheme="minorHAnsi" w:eastAsiaTheme="minorEastAsia" w:hAnsiTheme="minorHAnsi" w:cstheme="minorBidi"/>
          <w:noProof/>
          <w:sz w:val="22"/>
          <w:lang w:bidi="ar-SA"/>
        </w:rPr>
      </w:pPr>
      <w:del w:id="680" w:author="Edward Venator" w:date="2013-04-11T09:15:00Z">
        <w:r w:rsidRPr="006B701A" w:rsidDel="00E141B1">
          <w:rPr>
            <w:noProof/>
            <w:rPrChange w:id="681" w:author="Ed" w:date="2013-04-03T15:36:00Z">
              <w:rPr>
                <w:rStyle w:val="Hyperlink"/>
                <w:noProof/>
              </w:rPr>
            </w:rPrChange>
          </w:rPr>
          <w:delText>Figure 2: The electrical circuit to control the pneumatic gripper. Q1 is a 2N7000 NFET</w:delText>
        </w:r>
        <w:r w:rsidR="00DA7C5D" w:rsidDel="00E141B1">
          <w:rPr>
            <w:noProof/>
            <w:webHidden/>
          </w:rPr>
          <w:tab/>
          <w:delText>10</w:delText>
        </w:r>
      </w:del>
    </w:p>
    <w:p w:rsidR="00DA7C5D" w:rsidDel="00E141B1" w:rsidRDefault="006B701A">
      <w:pPr>
        <w:pStyle w:val="TableofFigures"/>
        <w:tabs>
          <w:tab w:val="right" w:leader="dot" w:pos="8630"/>
        </w:tabs>
        <w:rPr>
          <w:del w:id="682" w:author="Edward Venator" w:date="2013-04-11T09:15:00Z"/>
          <w:rFonts w:asciiTheme="minorHAnsi" w:eastAsiaTheme="minorEastAsia" w:hAnsiTheme="minorHAnsi" w:cstheme="minorBidi"/>
          <w:noProof/>
          <w:sz w:val="22"/>
          <w:lang w:bidi="ar-SA"/>
        </w:rPr>
      </w:pPr>
      <w:del w:id="683" w:author="Edward Venator" w:date="2013-04-11T09:15:00Z">
        <w:r w:rsidRPr="006B701A" w:rsidDel="00E141B1">
          <w:rPr>
            <w:noProof/>
            <w:rPrChange w:id="684" w:author="Ed" w:date="2013-04-03T15:36:00Z">
              <w:rPr>
                <w:rStyle w:val="Hyperlink"/>
                <w:noProof/>
              </w:rPr>
            </w:rPrChange>
          </w:rPr>
          <w:delText xml:space="preserve">Figure 3: </w:delText>
        </w:r>
        <w:r w:rsidRPr="006B701A" w:rsidDel="00E141B1">
          <w:rPr>
            <w:noProof/>
            <w:rPrChange w:id="685" w:author="Ed" w:date="2013-04-03T15:36:00Z">
              <w:rPr>
                <w:rStyle w:val="Hyperlink"/>
                <w:noProof/>
              </w:rPr>
            </w:rPrChange>
          </w:rPr>
          <w:delText>ABBY</w:delText>
        </w:r>
        <w:r w:rsidRPr="006B701A" w:rsidDel="00E141B1">
          <w:rPr>
            <w:noProof/>
            <w:rPrChange w:id="686" w:author="Ed" w:date="2013-04-03T15:36:00Z">
              <w:rPr>
                <w:rStyle w:val="Hyperlink"/>
                <w:noProof/>
              </w:rPr>
            </w:rPrChange>
          </w:rPr>
          <w:delText>, a mobile industrial manipulator.</w:delText>
        </w:r>
        <w:r w:rsidR="00DA7C5D" w:rsidDel="00E141B1">
          <w:rPr>
            <w:noProof/>
            <w:webHidden/>
          </w:rPr>
          <w:tab/>
          <w:delText>11</w:delText>
        </w:r>
      </w:del>
    </w:p>
    <w:p w:rsidR="00DA7C5D" w:rsidDel="00E141B1" w:rsidRDefault="006B701A">
      <w:pPr>
        <w:pStyle w:val="TableofFigures"/>
        <w:tabs>
          <w:tab w:val="right" w:leader="dot" w:pos="8630"/>
        </w:tabs>
        <w:rPr>
          <w:del w:id="687" w:author="Edward Venator" w:date="2013-04-11T09:15:00Z"/>
          <w:rFonts w:asciiTheme="minorHAnsi" w:eastAsiaTheme="minorEastAsia" w:hAnsiTheme="minorHAnsi" w:cstheme="minorBidi"/>
          <w:noProof/>
          <w:sz w:val="22"/>
          <w:lang w:bidi="ar-SA"/>
        </w:rPr>
      </w:pPr>
      <w:del w:id="688" w:author="Edward Venator" w:date="2013-04-11T09:15:00Z">
        <w:r w:rsidRPr="006B701A" w:rsidDel="00E141B1">
          <w:rPr>
            <w:noProof/>
            <w:rPrChange w:id="689" w:author="Ed" w:date="2013-04-03T15:36:00Z">
              <w:rPr>
                <w:rStyle w:val="Hyperlink"/>
                <w:noProof/>
              </w:rPr>
            </w:rPrChange>
          </w:rPr>
          <w:delText>Figure 4: A block diagram of the power distribution system on the robot.</w:delText>
        </w:r>
        <w:r w:rsidR="00DA7C5D" w:rsidDel="00E141B1">
          <w:rPr>
            <w:noProof/>
            <w:webHidden/>
          </w:rPr>
          <w:tab/>
          <w:delText>14</w:delText>
        </w:r>
      </w:del>
    </w:p>
    <w:p w:rsidR="00DA7C5D" w:rsidDel="00E141B1" w:rsidRDefault="006B701A">
      <w:pPr>
        <w:pStyle w:val="TableofFigures"/>
        <w:tabs>
          <w:tab w:val="right" w:leader="dot" w:pos="8630"/>
        </w:tabs>
        <w:rPr>
          <w:del w:id="690" w:author="Edward Venator" w:date="2013-04-11T09:15:00Z"/>
          <w:rFonts w:asciiTheme="minorHAnsi" w:eastAsiaTheme="minorEastAsia" w:hAnsiTheme="minorHAnsi" w:cstheme="minorBidi"/>
          <w:noProof/>
          <w:sz w:val="22"/>
          <w:lang w:bidi="ar-SA"/>
        </w:rPr>
      </w:pPr>
      <w:del w:id="691" w:author="Edward Venator" w:date="2013-04-11T09:15:00Z">
        <w:r w:rsidRPr="006B701A" w:rsidDel="00E141B1">
          <w:rPr>
            <w:noProof/>
            <w:rPrChange w:id="692" w:author="Ed" w:date="2013-04-03T15:36:00Z">
              <w:rPr>
                <w:rStyle w:val="Hyperlink"/>
                <w:noProof/>
              </w:rPr>
            </w:rPrChange>
          </w:rPr>
          <w:delText>Figure 5: 13.8 volt rail dropout when compressor turns on (before addition of filter).</w:delText>
        </w:r>
        <w:r w:rsidR="00DA7C5D" w:rsidDel="00E141B1">
          <w:rPr>
            <w:noProof/>
            <w:webHidden/>
          </w:rPr>
          <w:tab/>
          <w:delText>16</w:delText>
        </w:r>
      </w:del>
    </w:p>
    <w:p w:rsidR="00DA7C5D" w:rsidDel="00E141B1" w:rsidRDefault="006B701A">
      <w:pPr>
        <w:pStyle w:val="TableofFigures"/>
        <w:tabs>
          <w:tab w:val="right" w:leader="dot" w:pos="8630"/>
        </w:tabs>
        <w:rPr>
          <w:del w:id="693" w:author="Edward Venator" w:date="2013-04-11T09:15:00Z"/>
          <w:rFonts w:asciiTheme="minorHAnsi" w:eastAsiaTheme="minorEastAsia" w:hAnsiTheme="minorHAnsi" w:cstheme="minorBidi"/>
          <w:noProof/>
          <w:sz w:val="22"/>
          <w:lang w:bidi="ar-SA"/>
        </w:rPr>
      </w:pPr>
      <w:del w:id="694" w:author="Edward Venator" w:date="2013-04-11T09:15:00Z">
        <w:r w:rsidRPr="006B701A" w:rsidDel="00E141B1">
          <w:rPr>
            <w:noProof/>
            <w:rPrChange w:id="695" w:author="Ed" w:date="2013-04-03T15:36:00Z">
              <w:rPr>
                <w:rStyle w:val="Hyperlink"/>
                <w:noProof/>
              </w:rPr>
            </w:rPrChange>
          </w:rPr>
          <w:delText>Figure 6: 13.8 volt rail during compressor turn-on after addition of an LC filter.</w:delText>
        </w:r>
        <w:r w:rsidR="00DA7C5D" w:rsidDel="00E141B1">
          <w:rPr>
            <w:noProof/>
            <w:webHidden/>
          </w:rPr>
          <w:tab/>
          <w:delText>16</w:delText>
        </w:r>
      </w:del>
    </w:p>
    <w:p w:rsidR="00DA7C5D" w:rsidDel="00E141B1" w:rsidRDefault="006B701A">
      <w:pPr>
        <w:pStyle w:val="TableofFigures"/>
        <w:tabs>
          <w:tab w:val="right" w:leader="dot" w:pos="8630"/>
        </w:tabs>
        <w:rPr>
          <w:del w:id="696" w:author="Edward Venator" w:date="2013-04-11T09:15:00Z"/>
          <w:rFonts w:asciiTheme="minorHAnsi" w:eastAsiaTheme="minorEastAsia" w:hAnsiTheme="minorHAnsi" w:cstheme="minorBidi"/>
          <w:noProof/>
          <w:sz w:val="22"/>
          <w:lang w:bidi="ar-SA"/>
        </w:rPr>
      </w:pPr>
      <w:del w:id="697" w:author="Edward Venator" w:date="2013-04-11T09:15:00Z">
        <w:r w:rsidRPr="006B701A" w:rsidDel="00E141B1">
          <w:rPr>
            <w:noProof/>
            <w:rPrChange w:id="698" w:author="Ed" w:date="2013-04-03T15:36:00Z">
              <w:rPr>
                <w:rStyle w:val="Hyperlink"/>
                <w:noProof/>
              </w:rPr>
            </w:rPrChange>
          </w:rPr>
          <w:delText>Figure 7: The Kinect field of view</w:delText>
        </w:r>
        <w:r w:rsidR="00DA7C5D" w:rsidDel="00E141B1">
          <w:rPr>
            <w:noProof/>
            <w:webHidden/>
          </w:rPr>
          <w:tab/>
          <w:delText>18</w:delText>
        </w:r>
      </w:del>
    </w:p>
    <w:p w:rsidR="00DA7C5D" w:rsidDel="00E141B1" w:rsidRDefault="006B701A">
      <w:pPr>
        <w:pStyle w:val="TableofFigures"/>
        <w:tabs>
          <w:tab w:val="right" w:leader="dot" w:pos="8630"/>
        </w:tabs>
        <w:rPr>
          <w:del w:id="699" w:author="Edward Venator" w:date="2013-04-11T09:15:00Z"/>
          <w:rFonts w:asciiTheme="minorHAnsi" w:eastAsiaTheme="minorEastAsia" w:hAnsiTheme="minorHAnsi" w:cstheme="minorBidi"/>
          <w:noProof/>
          <w:sz w:val="22"/>
          <w:lang w:bidi="ar-SA"/>
        </w:rPr>
      </w:pPr>
      <w:del w:id="700" w:author="Edward Venator" w:date="2013-04-11T09:15:00Z">
        <w:r w:rsidRPr="006B701A" w:rsidDel="00E141B1">
          <w:rPr>
            <w:noProof/>
            <w:rPrChange w:id="701" w:author="Ed" w:date="2013-04-03T15:36:00Z">
              <w:rPr>
                <w:rStyle w:val="Hyperlink"/>
                <w:noProof/>
              </w:rPr>
            </w:rPrChange>
          </w:rPr>
          <w:delText>Figure 8: The Kinect mounted to the robot</w:delText>
        </w:r>
        <w:r w:rsidR="00DA7C5D" w:rsidDel="00E141B1">
          <w:rPr>
            <w:noProof/>
            <w:webHidden/>
          </w:rPr>
          <w:tab/>
          <w:delText>18</w:delText>
        </w:r>
      </w:del>
    </w:p>
    <w:p w:rsidR="00DA7C5D" w:rsidDel="00E141B1" w:rsidRDefault="006B701A">
      <w:pPr>
        <w:pStyle w:val="TableofFigures"/>
        <w:tabs>
          <w:tab w:val="right" w:leader="dot" w:pos="8630"/>
        </w:tabs>
        <w:rPr>
          <w:del w:id="702" w:author="Edward Venator" w:date="2013-04-11T09:15:00Z"/>
          <w:rFonts w:asciiTheme="minorHAnsi" w:eastAsiaTheme="minorEastAsia" w:hAnsiTheme="minorHAnsi" w:cstheme="minorBidi"/>
          <w:noProof/>
          <w:sz w:val="22"/>
          <w:lang w:bidi="ar-SA"/>
        </w:rPr>
      </w:pPr>
      <w:del w:id="703" w:author="Edward Venator" w:date="2013-04-11T09:15:00Z">
        <w:r w:rsidRPr="006B701A" w:rsidDel="00E141B1">
          <w:rPr>
            <w:noProof/>
            <w:rPrChange w:id="704" w:author="Ed" w:date="2013-04-03T15:36:00Z">
              <w:rPr>
                <w:rStyle w:val="Hyperlink"/>
                <w:noProof/>
              </w:rPr>
            </w:rPrChange>
          </w:rPr>
          <w:delText>Figure 9:</w:delText>
        </w:r>
        <w:r w:rsidRPr="006B701A" w:rsidDel="00E141B1">
          <w:rPr>
            <w:noProof/>
            <w:rPrChange w:id="705" w:author="Ed" w:date="2013-04-03T15:36:00Z">
              <w:rPr>
                <w:rStyle w:val="Hyperlink"/>
                <w:noProof/>
              </w:rPr>
            </w:rPrChange>
          </w:rPr>
          <w:delText>ABBY</w:delText>
        </w:r>
        <w:r w:rsidRPr="006B701A" w:rsidDel="00E141B1">
          <w:rPr>
            <w:noProof/>
            <w:rPrChange w:id="706" w:author="Ed" w:date="2013-04-03T15:36:00Z">
              <w:rPr>
                <w:rStyle w:val="Hyperlink"/>
                <w:noProof/>
              </w:rPr>
            </w:rPrChange>
          </w:rPr>
          <w:delText>’s robot model, LIDAR data (green points), and Kinect point cloud (multicolored points) visualized in Rviz</w:delText>
        </w:r>
        <w:r w:rsidR="00DA7C5D" w:rsidDel="00E141B1">
          <w:rPr>
            <w:noProof/>
            <w:webHidden/>
          </w:rPr>
          <w:tab/>
          <w:delText>25</w:delText>
        </w:r>
      </w:del>
    </w:p>
    <w:p w:rsidR="00DA7C5D" w:rsidDel="00E141B1" w:rsidRDefault="006B701A">
      <w:pPr>
        <w:pStyle w:val="TableofFigures"/>
        <w:tabs>
          <w:tab w:val="right" w:leader="dot" w:pos="8630"/>
        </w:tabs>
        <w:rPr>
          <w:del w:id="707" w:author="Edward Venator" w:date="2013-04-11T09:15:00Z"/>
          <w:rFonts w:asciiTheme="minorHAnsi" w:eastAsiaTheme="minorEastAsia" w:hAnsiTheme="minorHAnsi" w:cstheme="minorBidi"/>
          <w:noProof/>
          <w:sz w:val="22"/>
          <w:lang w:bidi="ar-SA"/>
        </w:rPr>
      </w:pPr>
      <w:del w:id="708" w:author="Edward Venator" w:date="2013-04-11T09:15:00Z">
        <w:r w:rsidRPr="006B701A" w:rsidDel="00E141B1">
          <w:rPr>
            <w:noProof/>
            <w:rPrChange w:id="709" w:author="Ed" w:date="2013-04-03T15:36:00Z">
              <w:rPr>
                <w:rStyle w:val="Hyperlink"/>
                <w:noProof/>
              </w:rPr>
            </w:rPrChange>
          </w:rPr>
          <w:delText>Figure 10: The map, odometry, and base frames of the robot localization system.</w:delText>
        </w:r>
        <w:r w:rsidR="00DA7C5D" w:rsidDel="00E141B1">
          <w:rPr>
            <w:noProof/>
            <w:webHidden/>
          </w:rPr>
          <w:tab/>
          <w:delText>38</w:delText>
        </w:r>
      </w:del>
    </w:p>
    <w:p w:rsidR="00DA7C5D" w:rsidDel="00E141B1" w:rsidRDefault="006B701A">
      <w:pPr>
        <w:pStyle w:val="TableofFigures"/>
        <w:tabs>
          <w:tab w:val="right" w:leader="dot" w:pos="8630"/>
        </w:tabs>
        <w:rPr>
          <w:del w:id="710" w:author="Edward Venator" w:date="2013-04-11T09:15:00Z"/>
          <w:rFonts w:asciiTheme="minorHAnsi" w:eastAsiaTheme="minorEastAsia" w:hAnsiTheme="minorHAnsi" w:cstheme="minorBidi"/>
          <w:noProof/>
          <w:sz w:val="22"/>
          <w:lang w:bidi="ar-SA"/>
        </w:rPr>
      </w:pPr>
      <w:del w:id="711" w:author="Edward Venator" w:date="2013-04-11T09:15:00Z">
        <w:r w:rsidRPr="006B701A" w:rsidDel="00E141B1">
          <w:rPr>
            <w:noProof/>
            <w:rPrChange w:id="712" w:author="Ed" w:date="2013-04-03T15:36:00Z">
              <w:rPr>
                <w:rStyle w:val="Hyperlink"/>
                <w:noProof/>
              </w:rPr>
            </w:rPrChange>
          </w:rPr>
          <w:delText>Figure 11: A histogram of successful requests from the test of the KDL inverse kinematics solver, showing the distribution of iterations required to find a solution.</w:delText>
        </w:r>
        <w:r w:rsidR="00DA7C5D" w:rsidDel="00E141B1">
          <w:rPr>
            <w:noProof/>
            <w:webHidden/>
          </w:rPr>
          <w:tab/>
          <w:delText>45</w:delText>
        </w:r>
      </w:del>
    </w:p>
    <w:p w:rsidR="00DA7C5D" w:rsidDel="00E141B1" w:rsidRDefault="006B701A">
      <w:pPr>
        <w:pStyle w:val="TableofFigures"/>
        <w:tabs>
          <w:tab w:val="right" w:leader="dot" w:pos="8630"/>
        </w:tabs>
        <w:rPr>
          <w:del w:id="713" w:author="Edward Venator" w:date="2013-04-11T09:15:00Z"/>
          <w:rFonts w:asciiTheme="minorHAnsi" w:eastAsiaTheme="minorEastAsia" w:hAnsiTheme="minorHAnsi" w:cstheme="minorBidi"/>
          <w:noProof/>
          <w:sz w:val="22"/>
          <w:lang w:bidi="ar-SA"/>
        </w:rPr>
      </w:pPr>
      <w:del w:id="714" w:author="Edward Venator" w:date="2013-04-11T09:15:00Z">
        <w:r w:rsidRPr="006B701A" w:rsidDel="00E141B1">
          <w:rPr>
            <w:noProof/>
            <w:rPrChange w:id="715" w:author="Ed" w:date="2013-04-03T15:36:00Z">
              <w:rPr>
                <w:rStyle w:val="Hyperlink"/>
                <w:noProof/>
              </w:rPr>
            </w:rPrChange>
          </w:rPr>
          <w:delText>Figure 12: The box manipulation pipeline. Data from the Kinect is used to locate boxes on a table, which are then picked up and placed in the bin.</w:delText>
        </w:r>
        <w:r w:rsidR="00DA7C5D" w:rsidDel="00E141B1">
          <w:rPr>
            <w:noProof/>
            <w:webHidden/>
          </w:rPr>
          <w:tab/>
          <w:delText>48</w:delText>
        </w:r>
      </w:del>
    </w:p>
    <w:p w:rsidR="00DA7C5D" w:rsidDel="00E141B1" w:rsidRDefault="006B701A">
      <w:pPr>
        <w:pStyle w:val="TableofFigures"/>
        <w:tabs>
          <w:tab w:val="right" w:leader="dot" w:pos="8630"/>
        </w:tabs>
        <w:rPr>
          <w:del w:id="716" w:author="Edward Venator" w:date="2013-04-11T09:15:00Z"/>
          <w:rFonts w:asciiTheme="minorHAnsi" w:eastAsiaTheme="minorEastAsia" w:hAnsiTheme="minorHAnsi" w:cstheme="minorBidi"/>
          <w:noProof/>
          <w:sz w:val="22"/>
          <w:lang w:bidi="ar-SA"/>
        </w:rPr>
      </w:pPr>
      <w:del w:id="717" w:author="Edward Venator" w:date="2013-04-11T09:15:00Z">
        <w:r w:rsidRPr="006B701A" w:rsidDel="00E141B1">
          <w:rPr>
            <w:noProof/>
            <w:rPrChange w:id="718" w:author="Ed" w:date="2013-04-03T15:36:00Z">
              <w:rPr>
                <w:rStyle w:val="Hyperlink"/>
                <w:noProof/>
              </w:rPr>
            </w:rPrChange>
          </w:rPr>
          <w:delText>Figure 13: QR Level 3 code (Source: Wikipedia, licensed under Creative Commons Attribution Share-Alike License)</w:delText>
        </w:r>
        <w:r w:rsidR="00DA7C5D" w:rsidDel="00E141B1">
          <w:rPr>
            <w:noProof/>
            <w:webHidden/>
          </w:rPr>
          <w:tab/>
          <w:delText>51</w:delText>
        </w:r>
      </w:del>
    </w:p>
    <w:p w:rsidR="00DA7C5D" w:rsidDel="00E141B1" w:rsidRDefault="006B701A">
      <w:pPr>
        <w:pStyle w:val="TableofFigures"/>
        <w:tabs>
          <w:tab w:val="right" w:leader="dot" w:pos="8630"/>
        </w:tabs>
        <w:rPr>
          <w:del w:id="719" w:author="Edward Venator" w:date="2013-04-11T09:15:00Z"/>
          <w:rFonts w:asciiTheme="minorHAnsi" w:eastAsiaTheme="minorEastAsia" w:hAnsiTheme="minorHAnsi" w:cstheme="minorBidi"/>
          <w:noProof/>
          <w:sz w:val="22"/>
          <w:lang w:bidi="ar-SA"/>
        </w:rPr>
      </w:pPr>
      <w:del w:id="720" w:author="Edward Venator" w:date="2013-04-11T09:15:00Z">
        <w:r w:rsidRPr="006B701A" w:rsidDel="00E141B1">
          <w:rPr>
            <w:noProof/>
            <w:rPrChange w:id="721" w:author="Ed" w:date="2013-04-03T15:36:00Z">
              <w:rPr>
                <w:rStyle w:val="Hyperlink"/>
                <w:noProof/>
              </w:rPr>
            </w:rPrChange>
          </w:rPr>
          <w:delText xml:space="preserve">Figure 14: A box localized using the QR code. </w:delText>
        </w:r>
        <w:r w:rsidRPr="006B701A" w:rsidDel="00E141B1">
          <w:rPr>
            <w:rFonts w:eastAsia="+mn-ea"/>
            <w:noProof/>
            <w:rPrChange w:id="722" w:author="Ed" w:date="2013-04-03T15:36:00Z">
              <w:rPr>
                <w:rStyle w:val="Hyperlink"/>
                <w:rFonts w:eastAsia="+mn-ea"/>
                <w:noProof/>
              </w:rPr>
            </w:rPrChange>
          </w:rPr>
          <w:delText>Red dots are the QR code finder pattern. Blue is the projected handle center. Green are the handle corners.</w:delText>
        </w:r>
        <w:r w:rsidR="00DA7C5D" w:rsidDel="00E141B1">
          <w:rPr>
            <w:noProof/>
            <w:webHidden/>
          </w:rPr>
          <w:tab/>
          <w:delText>52</w:delText>
        </w:r>
      </w:del>
    </w:p>
    <w:p w:rsidR="00DA7C5D" w:rsidDel="00E141B1" w:rsidRDefault="006B701A">
      <w:pPr>
        <w:pStyle w:val="TableofFigures"/>
        <w:tabs>
          <w:tab w:val="right" w:leader="dot" w:pos="8630"/>
        </w:tabs>
        <w:rPr>
          <w:del w:id="723" w:author="Edward Venator" w:date="2013-04-11T09:15:00Z"/>
          <w:rFonts w:asciiTheme="minorHAnsi" w:eastAsiaTheme="minorEastAsia" w:hAnsiTheme="minorHAnsi" w:cstheme="minorBidi"/>
          <w:noProof/>
          <w:sz w:val="22"/>
          <w:lang w:bidi="ar-SA"/>
        </w:rPr>
      </w:pPr>
      <w:del w:id="724" w:author="Edward Venator" w:date="2013-04-11T09:15:00Z">
        <w:r w:rsidRPr="006B701A" w:rsidDel="00E141B1">
          <w:rPr>
            <w:noProof/>
            <w:rPrChange w:id="725" w:author="Ed" w:date="2013-04-03T15:36:00Z">
              <w:rPr>
                <w:rStyle w:val="Hyperlink"/>
                <w:noProof/>
              </w:rPr>
            </w:rPrChange>
          </w:rPr>
          <w:delText>Figure 15: A design for an emergency stop remote.</w:delText>
        </w:r>
        <w:r w:rsidR="00DA7C5D" w:rsidDel="00E141B1">
          <w:rPr>
            <w:noProof/>
            <w:webHidden/>
          </w:rPr>
          <w:tab/>
          <w:delText>61</w:delText>
        </w:r>
      </w:del>
    </w:p>
    <w:p w:rsidR="00DA7C5D" w:rsidDel="00E141B1" w:rsidRDefault="006B701A">
      <w:pPr>
        <w:pStyle w:val="TableofFigures"/>
        <w:tabs>
          <w:tab w:val="right" w:leader="dot" w:pos="8630"/>
        </w:tabs>
        <w:rPr>
          <w:del w:id="726" w:author="Edward Venator" w:date="2013-04-11T09:15:00Z"/>
          <w:rFonts w:asciiTheme="minorHAnsi" w:eastAsiaTheme="minorEastAsia" w:hAnsiTheme="minorHAnsi" w:cstheme="minorBidi"/>
          <w:noProof/>
          <w:sz w:val="22"/>
          <w:lang w:bidi="ar-SA"/>
        </w:rPr>
      </w:pPr>
      <w:del w:id="727" w:author="Edward Venator" w:date="2013-04-11T09:15:00Z">
        <w:r w:rsidRPr="006B701A" w:rsidDel="00E141B1">
          <w:rPr>
            <w:noProof/>
            <w:rPrChange w:id="728" w:author="Ed" w:date="2013-04-03T15:36:00Z">
              <w:rPr>
                <w:rStyle w:val="Hyperlink"/>
                <w:noProof/>
              </w:rPr>
            </w:rPrChange>
          </w:rPr>
          <w:delText>Figure 16: A design for an emergency stop receiver and aggregator.</w:delText>
        </w:r>
        <w:r w:rsidR="00DA7C5D" w:rsidDel="00E141B1">
          <w:rPr>
            <w:noProof/>
            <w:webHidden/>
          </w:rPr>
          <w:tab/>
          <w:delText>61</w:delText>
        </w:r>
      </w:del>
    </w:p>
    <w:p w:rsidR="00DA7C5D" w:rsidDel="00E141B1" w:rsidRDefault="006B701A">
      <w:pPr>
        <w:pStyle w:val="TableofFigures"/>
        <w:tabs>
          <w:tab w:val="right" w:leader="dot" w:pos="8630"/>
        </w:tabs>
        <w:rPr>
          <w:del w:id="729" w:author="Edward Venator" w:date="2013-04-11T09:15:00Z"/>
          <w:rFonts w:asciiTheme="minorHAnsi" w:eastAsiaTheme="minorEastAsia" w:hAnsiTheme="minorHAnsi" w:cstheme="minorBidi"/>
          <w:noProof/>
          <w:sz w:val="22"/>
          <w:lang w:bidi="ar-SA"/>
        </w:rPr>
      </w:pPr>
      <w:del w:id="730" w:author="Edward Venator" w:date="2013-04-11T09:15:00Z">
        <w:r w:rsidRPr="006B701A" w:rsidDel="00E141B1">
          <w:rPr>
            <w:noProof/>
            <w:rPrChange w:id="731" w:author="Ed" w:date="2013-04-03T15:36:00Z">
              <w:rPr>
                <w:rStyle w:val="Hyperlink"/>
                <w:noProof/>
              </w:rPr>
            </w:rPrChange>
          </w:rPr>
          <w:delText>Figure 17: Revised emergency stop remote ciruit.</w:delText>
        </w:r>
        <w:r w:rsidR="00DA7C5D" w:rsidDel="00E141B1">
          <w:rPr>
            <w:noProof/>
            <w:webHidden/>
          </w:rPr>
          <w:tab/>
          <w:delText>64</w:delText>
        </w:r>
      </w:del>
    </w:p>
    <w:p w:rsidR="00DA7C5D" w:rsidDel="00E141B1" w:rsidRDefault="006B701A">
      <w:pPr>
        <w:pStyle w:val="TableofFigures"/>
        <w:tabs>
          <w:tab w:val="right" w:leader="dot" w:pos="8630"/>
        </w:tabs>
        <w:rPr>
          <w:del w:id="732" w:author="Edward Venator" w:date="2013-04-11T09:15:00Z"/>
          <w:rFonts w:asciiTheme="minorHAnsi" w:eastAsiaTheme="minorEastAsia" w:hAnsiTheme="minorHAnsi" w:cstheme="minorBidi"/>
          <w:noProof/>
          <w:sz w:val="22"/>
          <w:lang w:bidi="ar-SA"/>
        </w:rPr>
      </w:pPr>
      <w:del w:id="733" w:author="Edward Venator" w:date="2013-04-11T09:15:00Z">
        <w:r w:rsidRPr="006B701A" w:rsidDel="00E141B1">
          <w:rPr>
            <w:noProof/>
            <w:rPrChange w:id="734" w:author="Ed" w:date="2013-04-03T15:36:00Z">
              <w:rPr>
                <w:rStyle w:val="Hyperlink"/>
                <w:noProof/>
              </w:rPr>
            </w:rPrChange>
          </w:rPr>
          <w:delText>Figure 18: Revised emergency stop receiver/aggregator circuit.</w:delText>
        </w:r>
        <w:r w:rsidR="00DA7C5D" w:rsidDel="00E141B1">
          <w:rPr>
            <w:noProof/>
            <w:webHidden/>
          </w:rPr>
          <w:tab/>
          <w:delText>64</w:delText>
        </w:r>
      </w:del>
    </w:p>
    <w:p w:rsidR="00DA7C5D" w:rsidDel="00E141B1" w:rsidRDefault="006B701A">
      <w:pPr>
        <w:pStyle w:val="TableofFigures"/>
        <w:tabs>
          <w:tab w:val="right" w:leader="dot" w:pos="8630"/>
        </w:tabs>
        <w:rPr>
          <w:del w:id="735" w:author="Edward Venator" w:date="2013-04-11T09:15:00Z"/>
          <w:rFonts w:asciiTheme="minorHAnsi" w:eastAsiaTheme="minorEastAsia" w:hAnsiTheme="minorHAnsi" w:cstheme="minorBidi"/>
          <w:noProof/>
          <w:sz w:val="22"/>
          <w:lang w:bidi="ar-SA"/>
        </w:rPr>
      </w:pPr>
      <w:del w:id="736" w:author="Edward Venator" w:date="2013-04-11T09:15:00Z">
        <w:r w:rsidRPr="006B701A" w:rsidDel="00E141B1">
          <w:rPr>
            <w:noProof/>
            <w:rPrChange w:id="737" w:author="Ed" w:date="2013-04-03T15:36:00Z">
              <w:rPr>
                <w:rStyle w:val="Hyperlink"/>
                <w:noProof/>
              </w:rPr>
            </w:rPrChange>
          </w:rPr>
          <w:delText>Figure 19: Voltage curve during discharge test with actuators idle.</w:delText>
        </w:r>
        <w:r w:rsidR="00DA7C5D" w:rsidDel="00E141B1">
          <w:rPr>
            <w:noProof/>
            <w:webHidden/>
          </w:rPr>
          <w:tab/>
          <w:delText>71</w:delText>
        </w:r>
      </w:del>
    </w:p>
    <w:p w:rsidR="00DA7C5D" w:rsidDel="00E141B1" w:rsidRDefault="006B701A">
      <w:pPr>
        <w:pStyle w:val="TableofFigures"/>
        <w:tabs>
          <w:tab w:val="right" w:leader="dot" w:pos="8630"/>
        </w:tabs>
        <w:rPr>
          <w:del w:id="738" w:author="Edward Venator" w:date="2013-04-11T09:15:00Z"/>
          <w:rFonts w:asciiTheme="minorHAnsi" w:eastAsiaTheme="minorEastAsia" w:hAnsiTheme="minorHAnsi" w:cstheme="minorBidi"/>
          <w:noProof/>
          <w:sz w:val="22"/>
          <w:lang w:bidi="ar-SA"/>
        </w:rPr>
      </w:pPr>
      <w:del w:id="739" w:author="Edward Venator" w:date="2013-04-11T09:15:00Z">
        <w:r w:rsidRPr="006B701A" w:rsidDel="00E141B1">
          <w:rPr>
            <w:noProof/>
            <w:rPrChange w:id="740" w:author="Ed" w:date="2013-04-03T15:36:00Z">
              <w:rPr>
                <w:rStyle w:val="Hyperlink"/>
                <w:noProof/>
              </w:rPr>
            </w:rPrChange>
          </w:rPr>
          <w:delText>Figure 20: Voltage curve during discharge test with drivetrain exercised.</w:delText>
        </w:r>
        <w:r w:rsidR="00DA7C5D" w:rsidDel="00E141B1">
          <w:rPr>
            <w:noProof/>
            <w:webHidden/>
          </w:rPr>
          <w:tab/>
          <w:delText>72</w:delText>
        </w:r>
      </w:del>
    </w:p>
    <w:p w:rsidR="00E141B1" w:rsidRDefault="006B701A">
      <w:pPr>
        <w:pStyle w:val="Heading1NoNumber"/>
        <w:pPrChange w:id="741" w:author="Ed" w:date="2013-04-03T15:32:00Z">
          <w:pPr>
            <w:pStyle w:val="Heading1"/>
          </w:pPr>
        </w:pPrChange>
      </w:pPr>
      <w:r>
        <w:lastRenderedPageBreak/>
        <w:fldChar w:fldCharType="end"/>
      </w:r>
      <w:r w:rsidR="00B06BF6" w:rsidRPr="00606590">
        <w:t>Abstract</w:t>
      </w:r>
    </w:p>
    <w:p w:rsidR="00660968" w:rsidRDefault="00B06BF6" w:rsidP="00CA427F">
      <w:pPr>
        <w:pStyle w:val="TOC1"/>
      </w:pPr>
      <w:r w:rsidRPr="00F66CBB">
        <w:t xml:space="preserve">This thesis describes the creation of a mobile robot equipped with an industrial robotic manipulator. </w:t>
      </w:r>
      <w:ins w:id="742" w:author="Ed" w:date="2013-04-01T14:02:00Z">
        <w:r w:rsidR="00C55C0D">
          <w:t xml:space="preserve">The goals of this project were to minimize cost and development time by using commercially-available hardware and open source software. </w:t>
        </w:r>
      </w:ins>
      <w:r w:rsidRPr="00F66CBB">
        <w:t>The resulting mobile manipulator incorporates a suite of commercially-available sensors and processing hardware to enable the robot to operate as an intelligent agent alongside humans. Ultimately, this robot will be employed in research on autonomous kitting in industrial environments.</w:t>
      </w:r>
    </w:p>
    <w:p w:rsidR="00B06BF6" w:rsidRDefault="00B06BF6">
      <w:pPr>
        <w:pStyle w:val="Heading1"/>
        <w:sectPr w:rsidR="00B06BF6" w:rsidSect="00FD0F15">
          <w:footerReference w:type="default" r:id="rId13"/>
          <w:pgSz w:w="12240" w:h="15840"/>
          <w:pgMar w:top="1440" w:right="1440" w:bottom="1440" w:left="2160" w:header="720" w:footer="720" w:gutter="0"/>
          <w:pgNumType w:fmt="lowerRoman" w:start="1"/>
          <w:cols w:space="720"/>
          <w:docGrid w:linePitch="360" w:charSpace="8192"/>
        </w:sectPr>
      </w:pPr>
    </w:p>
    <w:p w:rsidR="00021F0A" w:rsidRDefault="00660968">
      <w:pPr>
        <w:pStyle w:val="Heading1"/>
      </w:pPr>
      <w:bookmarkStart w:id="743" w:name="_Toc3354004521"/>
      <w:bookmarkStart w:id="744" w:name="_Toc335400452"/>
      <w:bookmarkStart w:id="745" w:name="_Toc353177957"/>
      <w:bookmarkStart w:id="746" w:name="_Toc352798778"/>
      <w:bookmarkStart w:id="747" w:name="_Toc353435259"/>
      <w:bookmarkEnd w:id="743"/>
      <w:bookmarkEnd w:id="744"/>
      <w:r>
        <w:lastRenderedPageBreak/>
        <w:t>Introduction</w:t>
      </w:r>
      <w:bookmarkEnd w:id="745"/>
      <w:bookmarkEnd w:id="746"/>
      <w:bookmarkEnd w:id="747"/>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 xml:space="preserve">Automated vehicles in industry are used to deliver pallets and other goods through factories and warehouse.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w:t>
      </w:r>
      <w:ins w:id="748" w:author="Edward Venator" w:date="2013-04-11T09:12:00Z">
        <w:r w:rsidR="00026E6C">
          <w:t>a</w:t>
        </w:r>
      </w:ins>
      <w:del w:id="749" w:author="Edward Venator" w:date="2013-04-11T09:12:00Z">
        <w:r w:rsidR="00026E6C">
          <w:delText>a</w:delText>
        </w:r>
      </w:del>
      <w:del w:id="750" w:author="Ed" w:date="2013-04-01T14:03:00Z">
        <w:r w:rsidR="00026E6C" w:rsidDel="00C55C0D">
          <w:delText>l</w:delText>
        </w:r>
      </w:del>
      <w:r w:rsidR="00026E6C">
        <w:t xml:space="preserve">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their mobility allows the manufacturing cell to be rapidly reconfigured, just as human workers can be easily reallocated as manufacturing demand changes. In addition, a mobile manipulator can build upon the capabilities of automated vehicles in a factory setting. Whereas automated vehicles must still be loaded and unloaded by human workers, a mobile manipulator can function entirely on its own without human assistance. Conversely, </w:t>
      </w:r>
      <w:r w:rsidR="00454B15">
        <w:t>recent advances in robotics</w:t>
      </w:r>
      <w:r>
        <w:t xml:space="preserve"> allow for closer collaboration than ever before between man and machine. </w:t>
      </w:r>
      <w:r w:rsidR="00454B15">
        <w:t>Whereas most industrial robots operate in guarded manufacturing cells, developments in sensing and planning technologies allow robots to operate safely without guards. This opens the door to a mobile industrial robot that can work with human workers as an assistant, rather than a machine.</w:t>
      </w:r>
    </w:p>
    <w:p w:rsidR="000C39CF" w:rsidRDefault="005B060D" w:rsidP="00CA427F">
      <w:r>
        <w:lastRenderedPageBreak/>
        <w:t>One of the remaining un-automated tasks in many factory environments is</w:t>
      </w:r>
      <w:r w:rsidR="000C39CF">
        <w:t xml:space="preserve"> kitting, the task of collecting the components of an assembly from a factory's inventory.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5B060D" w:rsidRDefault="005B060D" w:rsidP="005B060D">
      <w:r>
        <w:t xml:space="preserve">Some of </w:t>
      </w:r>
      <w:proofErr w:type="spellStart"/>
      <w:r>
        <w:t>the</w:t>
      </w:r>
      <w:del w:id="751" w:author="Edward Venator" w:date="2013-04-11T09:12:00Z">
        <w:r>
          <w:delText xml:space="preserve"> </w:delText>
        </w:r>
      </w:del>
      <w:del w:id="752" w:author="Ed" w:date="2013-04-02T10:21:00Z">
        <w:r w:rsidDel="002D6416">
          <w:delText xml:space="preserve">main </w:delText>
        </w:r>
      </w:del>
      <w:r>
        <w:t>reasons</w:t>
      </w:r>
      <w:proofErr w:type="spellEnd"/>
      <w:r>
        <w:t xml:space="preserve"> that the manufacturing industry has failed to adopt mobile manipulation robots are cost, reliability, and safety. This project primarily addresses the first of these issues (cost), but begins to explore the second two. The main goal of the project was to construct a mobile manipulator at low cost using as many off-the-shelf, mass produced components as possible The resulting platform is a mobile robot </w:t>
      </w:r>
      <w:del w:id="753" w:author="Ed" w:date="2013-04-02T10:22:00Z">
        <w:r w:rsidDel="002D6416">
          <w:delText xml:space="preserve">called </w:delText>
        </w:r>
      </w:del>
      <w:ins w:id="754" w:author="Ed" w:date="2013-04-02T10:22:00Z">
        <w:r w:rsidR="002D6416">
          <w:t xml:space="preserve">named </w:t>
        </w:r>
      </w:ins>
      <w:del w:id="755" w:author="Ed" w:date="2013-04-01T14:14:00Z">
        <w:r w:rsidDel="00C26887">
          <w:delText>ABBY</w:delText>
        </w:r>
      </w:del>
      <w:ins w:id="756" w:author="Ed" w:date="2013-04-01T14:14:00Z">
        <w:r w:rsidR="00C26887">
          <w:t>ABBY</w:t>
        </w:r>
      </w:ins>
      <w:r>
        <w:t xml:space="preserve">. At a total estimated cost of under </w:t>
      </w:r>
      <w:commentRangeStart w:id="757"/>
      <w:r>
        <w:t>$40,000</w:t>
      </w:r>
      <w:commentRangeEnd w:id="757"/>
      <w:r w:rsidR="002D6416">
        <w:rPr>
          <w:rStyle w:val="CommentReference"/>
        </w:rPr>
        <w:commentReference w:id="757"/>
      </w:r>
      <w:ins w:id="758" w:author="Ed" w:date="2013-04-03T12:30:00Z">
        <w:r w:rsidR="00312228">
          <w:t xml:space="preserve"> (See </w:t>
        </w:r>
        <w:r w:rsidR="006B701A">
          <w:fldChar w:fldCharType="begin"/>
        </w:r>
        <w:r w:rsidR="00312228">
          <w:instrText xml:space="preserve"> REF _Ref352755563 \h </w:instrText>
        </w:r>
      </w:ins>
      <w:r w:rsidR="006B701A">
        <w:fldChar w:fldCharType="separate"/>
      </w:r>
      <w:ins w:id="759" w:author="Edward Venator" w:date="2013-04-11T09:15:00Z">
        <w:r w:rsidR="00E141B1">
          <w:t>Appendix 1: Bill of Materials</w:t>
        </w:r>
      </w:ins>
      <w:ins w:id="760" w:author="Ed" w:date="2013-04-03T12:30:00Z">
        <w:r w:rsidR="006B701A">
          <w:fldChar w:fldCharType="end"/>
        </w:r>
        <w:r w:rsidR="00312228">
          <w:t>)</w:t>
        </w:r>
      </w:ins>
      <w:r>
        <w:t xml:space="preserve">, </w:t>
      </w:r>
      <w:del w:id="761" w:author="Ed" w:date="2013-04-01T14:14:00Z">
        <w:r w:rsidDel="00C26887">
          <w:delText>ABBY</w:delText>
        </w:r>
      </w:del>
      <w:ins w:id="762" w:author="Ed" w:date="2013-04-01T14:14:00Z">
        <w:r w:rsidR="00C26887">
          <w:t>ABBY</w:t>
        </w:r>
      </w:ins>
      <w:r>
        <w:t xml:space="preserve"> is competitively priced with many stationary industrial manipulators. Furthermore, because </w:t>
      </w:r>
      <w:proofErr w:type="spellStart"/>
      <w:ins w:id="763" w:author="Edward Venator" w:date="2013-04-11T09:12:00Z">
        <w:r w:rsidR="00C26887">
          <w:t>ABBY</w:t>
        </w:r>
        <w:r>
          <w:t>’s</w:t>
        </w:r>
      </w:ins>
      <w:del w:id="764" w:author="Ed" w:date="2013-04-01T14:14:00Z">
        <w:r w:rsidDel="00C26887">
          <w:delText>ABBY</w:delText>
        </w:r>
      </w:del>
      <w:ins w:id="765" w:author="Ed" w:date="2013-04-01T14:14:00Z">
        <w:r w:rsidR="00C26887">
          <w:t>ABBY</w:t>
        </w:r>
      </w:ins>
      <w:proofErr w:type="spellEnd"/>
      <w:del w:id="766" w:author="Edward Venator" w:date="2013-04-11T09:12:00Z">
        <w:r>
          <w:delText>’s</w:delText>
        </w:r>
      </w:del>
      <w:r>
        <w:t xml:space="preserve"> components are commercially available, they have been individually tested and are mass-produced.</w:t>
      </w:r>
    </w:p>
    <w:p w:rsidR="000057B5" w:rsidRDefault="000057B5" w:rsidP="00CA427F">
      <w:r>
        <w:t xml:space="preserve">The resulting platform </w:t>
      </w:r>
      <w:del w:id="767" w:author="Ed" w:date="2013-04-02T10:23:00Z">
        <w:r w:rsidDel="002D6416">
          <w:delText xml:space="preserve">demonstrated </w:delText>
        </w:r>
      </w:del>
      <w:ins w:id="768" w:author="Ed" w:date="2013-04-02T10:23:00Z">
        <w:r w:rsidR="002D6416">
          <w:t xml:space="preserve">demonstrates </w:t>
        </w:r>
      </w:ins>
      <w:r>
        <w:t xml:space="preserve">simple mobility, manipulation, perception, and planning </w:t>
      </w:r>
      <w:r w:rsidR="00FF7E58">
        <w:t>abilities. In addition,</w:t>
      </w:r>
      <w:r>
        <w:t xml:space="preserve"> the reliability </w:t>
      </w:r>
      <w:r w:rsidR="000A0438">
        <w:t xml:space="preserve">and usability </w:t>
      </w:r>
      <w:r>
        <w:t>of open source robotics software was explored. Several avenues for further research and improvement of the platform were identified for future researchers to address.</w:t>
      </w:r>
    </w:p>
    <w:p w:rsidR="00060A2F" w:rsidRDefault="00021F0A">
      <w:pPr>
        <w:pStyle w:val="Heading1"/>
      </w:pPr>
      <w:bookmarkStart w:id="769" w:name="_Toc353177958"/>
      <w:bookmarkStart w:id="770" w:name="_Toc352798779"/>
      <w:bookmarkStart w:id="771" w:name="_Toc353435260"/>
      <w:r>
        <w:lastRenderedPageBreak/>
        <w:t>Industrial Mobile Manipulation</w:t>
      </w:r>
      <w:bookmarkEnd w:id="769"/>
      <w:bookmarkEnd w:id="770"/>
      <w:bookmarkEnd w:id="771"/>
    </w:p>
    <w:p w:rsidR="00060A2F" w:rsidRDefault="00060A2F" w:rsidP="00CA427F">
      <w:r>
        <w:t>Mobile industrial robot development began decades ago with the first Automated Guided Vehicles (AGVs). Early AGVs were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del w:id="772" w:author="Ed" w:date="2013-04-02T10:23:00Z">
        <w:r w:rsidDel="002D6416">
          <w:delText>.</w:delText>
        </w:r>
      </w:del>
      <w:r w:rsidR="0099775E">
        <w:t xml:space="preserve"> </w:t>
      </w:r>
      <w:r w:rsidR="006B701A">
        <w:fldChar w:fldCharType="begin"/>
      </w:r>
      <w:ins w:id="773" w:author="Edward Venator" w:date="2013-04-11T09:34:00Z">
        <w:r w:rsidR="00AF4C15">
          <w:instrText xml:space="preserve"> ADDIN ZOTERO_ITEM CSL_CITATION {"citationID":"2jjk1cth50","properties":{"formattedCitation":"[1]","plainCitation":"[1]"},"citationItems":[{"id":176,"uris":["http://zotero.org/users/1284010/items/NPHWSVCX"],"uri":["http://zotero.org/users/1284010/items/NPHWSVCX"],"itemData":{"id":176,"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ins>
      <w:ins w:id="774" w:author="Ed" w:date="2013-04-02T10:19:00Z">
        <w:del w:id="775" w:author="Edward Venator" w:date="2013-04-11T09:34:00Z">
          <w:r w:rsidR="00B97924" w:rsidDel="00AF4C15">
            <w:delInstrText xml:space="preserve"> ADDIN ZOTERO_ITEM CSL_CITATION {"citationID":"2jjk1cth50","properties":{"formattedCitation":"[1]","plainCitation":"[1]"},"citationItems":[{"id":177,"uris":["http://zotero.org/users/1284010/items/NPHWSVCX"],"uri":["http://zotero.org/users/1284010/items/NPHWSVCX"],"itemData":{"id":177,"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delInstrText>
          </w:r>
        </w:del>
      </w:ins>
      <w:del w:id="776" w:author="Edward Venator" w:date="2013-04-11T09:34:00Z">
        <w:r w:rsidR="0099775E" w:rsidDel="00AF4C15">
          <w:delInstrText xml:space="preserve"> ADDIN ZOTERO_ITEM CSL_CITATION {"citationID":"2jjk1cth50","properties":{"formattedCitation":"[1]","plainCitation":"[1]"},"citationItems":[{"id":177,"uris":["http://zotero.org/users/1284010/items/NPHWSVCX"],"uri":["http://zotero.org/users/1284010/items/NPHWSVCX"],"itemData":{"id":177,"type":"paper-conference","title":"i-Fork: a flexible AGV system using topological and grid maps","container-title":"IEEE International Conference on Robotics and Automation, 2003. Proceedings. ICRA '03","page":"2147-2152 vol.2","volume":"2","source":"IEEE Xplore","event":"IEEE International Conference on Robotics and Automation, 2003. Proceedings. ICRA '03","abstract":"In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delInstrText>
        </w:r>
      </w:del>
      <w:r w:rsidR="006B701A">
        <w:fldChar w:fldCharType="separate"/>
      </w:r>
      <w:r w:rsidR="0099775E" w:rsidRPr="0099775E">
        <w:t>[1]</w:t>
      </w:r>
      <w:r w:rsidR="006B701A">
        <w:fldChar w:fldCharType="end"/>
      </w:r>
      <w:ins w:id="777" w:author="Ed" w:date="2013-04-02T10:23:00Z">
        <w:r w:rsidR="002D6416">
          <w:t>.</w:t>
        </w:r>
      </w:ins>
    </w:p>
    <w:p w:rsidR="009D6921" w:rsidRDefault="00060A2F" w:rsidP="00CA427F">
      <w:pPr>
        <w:rPr>
          <w:ins w:id="778" w:author="Ed" w:date="2013-04-02T10:29:00Z"/>
        </w:rPr>
      </w:pPr>
      <w:r>
        <w:t>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an AGV from amongst a graph of paths through the factory or warehouse. A single high-level planner may coordinate multiple AGVs to prevent traffi</w:t>
      </w:r>
      <w:r w:rsidR="0099775E">
        <w:t>c jams and allocate tasks</w:t>
      </w:r>
      <w:del w:id="779" w:author="Ed" w:date="2013-04-02T10:24:00Z">
        <w:r w:rsidR="0099775E" w:rsidDel="002D6416">
          <w:delText>.</w:delText>
        </w:r>
      </w:del>
      <w:r w:rsidR="0099775E">
        <w:t xml:space="preserve"> </w:t>
      </w:r>
      <w:r w:rsidR="006B701A">
        <w:fldChar w:fldCharType="begin"/>
      </w:r>
      <w:ins w:id="780" w:author="Edward Venator" w:date="2013-04-11T09:34:00Z">
        <w:r w:rsidR="00AF4C15">
          <w:instrText xml:space="preserve"> ADDIN ZOTERO_ITEM CSL_CITATION {"citationID":"1p7gp1egt0","properties":{"formattedCitation":"[2]","plainCitation":"[2]"},"citationItems":[{"id":177,"uris":["http://zotero.org/users/1284010/items/PFR8X8XC"],"uri":["http://zotero.org/users/1284010/items/PFR8X8XC"],"itemData":{"id":177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ins>
      <w:del w:id="781" w:author="Edward Venator" w:date="2013-04-11T09:34:00Z">
        <w:r w:rsidR="0099775E" w:rsidDel="00AF4C15">
          <w:delInstrText xml:space="preserve"> ADDIN ZOTERO_ITEM CSL_CITATION {"citationID":"1p7gp1egt0","properties":{"formattedCitation":"[2]","plainCitation":"[2]"},"citationItems":[{"id":187,"uris":["http://zotero.org/users/1284010/items/PFR8X8XC"],"uri":["http://zotero.org/users/1284010/items/PFR8X8XC"],"itemData":{"id":187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delInstrText>
        </w:r>
      </w:del>
      <w:r w:rsidR="006B701A">
        <w:fldChar w:fldCharType="separate"/>
      </w:r>
      <w:r w:rsidR="0099775E" w:rsidRPr="0099775E">
        <w:t>[2]</w:t>
      </w:r>
      <w:r w:rsidR="006B701A">
        <w:fldChar w:fldCharType="end"/>
      </w:r>
      <w:ins w:id="782" w:author="Ed" w:date="2013-04-02T10:24:00Z">
        <w:r w:rsidR="002D6416">
          <w:t>.</w:t>
        </w:r>
      </w:ins>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del w:id="783" w:author="Ed" w:date="2013-04-02T10:29:00Z">
        <w:r w:rsidDel="009D6921">
          <w:delText xml:space="preserve"> </w:delText>
        </w:r>
      </w:del>
      <w:r>
        <w:t>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These systems are useful for tasks such as pallet transportation, and ma</w:t>
      </w:r>
      <w:r w:rsidR="0099775E">
        <w:t xml:space="preserve">ny such systems are </w:t>
      </w:r>
      <w:proofErr w:type="spellStart"/>
      <w:r w:rsidR="0099775E">
        <w:t xml:space="preserve">fork </w:t>
      </w:r>
      <w:r w:rsidR="0099775E">
        <w:lastRenderedPageBreak/>
        <w:t>lifts</w:t>
      </w:r>
      <w:proofErr w:type="spellEnd"/>
      <w:r w:rsidR="0099775E">
        <w:t xml:space="preserve"> </w:t>
      </w:r>
      <w:r w:rsidR="006B701A">
        <w:fldChar w:fldCharType="begin"/>
      </w:r>
      <w:ins w:id="784" w:author="Edward Venator" w:date="2013-04-11T09:34:00Z">
        <w:r w:rsidR="00AF4C15">
          <w:instrText xml:space="preserve"> ADDIN ZOTERO_ITEM CSL_CITATION {"citationID":"bffph46lu","properties":{"formattedCitation":"[3]","plainCitation":"[3]"},"citationItems":[{"id":172,"uris":["http://zotero.org/users/1284010/items/2GSHXSZT"],"uri":["http://zotero.org/users/1284010/items/2GSHXSZT"],"itemData":{"id":172,"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ins>
      <w:ins w:id="785" w:author="Ed" w:date="2013-04-02T10:19:00Z">
        <w:del w:id="786" w:author="Edward Venator" w:date="2013-04-11T09:34:00Z">
          <w:r w:rsidR="00B97924" w:rsidDel="00AF4C15">
            <w:delInstrText xml:space="preserve"> ADDIN ZOTERO_ITEM CSL_CITATION {"citationID":"bffph46lu","properties":{"formattedCitation":"[3]","plainCitation":"[3]"},"citationItems":[{"id":184,"uris":["http://zotero.org/users/1284010/items/2GSHXSZT"],"uri":["http://zotero.org/users/1284010/items/2GSHXSZT"],"itemData":{"id":184,"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delInstrText>
          </w:r>
        </w:del>
      </w:ins>
      <w:del w:id="787" w:author="Edward Venator" w:date="2013-04-11T09:34:00Z">
        <w:r w:rsidR="0099775E" w:rsidDel="00AF4C15">
          <w:delInstrText xml:space="preserve"> ADDIN ZOTERO_ITEM CSL_CITATION {"citationID":"bffph46lu","properties":{"formattedCitation":"[3]","plainCitation":"[3]"},"citationItems":[{"id":184,"uris":["http://zotero.org/users/1284010/items/2GSHXSZT"],"uri":["http://zotero.org/users/1284010/items/2GSHXSZT"],"itemData":{"id":184,"type":"paper-conference","title":"Industrial exploitation of computer vision in logistic automation: autonomous control of an intelligent forklift truck","container-title":"1998 IEEE International Conference on Robotics and Automation, 1998. Proceedings","page":"1459-1464 vol.2","volume":"2","source":"IEEE Xplore","event":"1998 IEEE International Conference on Robotics and Automation, 1998. Proceedings","abstract":"The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delInstrText>
        </w:r>
      </w:del>
      <w:r w:rsidR="006B701A">
        <w:fldChar w:fldCharType="separate"/>
      </w:r>
      <w:r w:rsidR="0099775E" w:rsidRPr="0099775E">
        <w:t>[3]</w:t>
      </w:r>
      <w:r w:rsidR="006B701A">
        <w:fldChar w:fldCharType="end"/>
      </w:r>
      <w:r>
        <w:t>. However, AGVs are inflexible; they cannot adapt to changing inventory organization, changing assembly line configurations, or changes in their environment. An obstacle placed along an AGV path could disable an entire AGV system by creating a bottleneck or blockage.</w:t>
      </w:r>
    </w:p>
    <w:p w:rsidR="00060A2F" w:rsidRDefault="00060A2F" w:rsidP="00CA427F">
      <w:r>
        <w:t xml:space="preserve">At least one company, </w:t>
      </w:r>
      <w:proofErr w:type="spellStart"/>
      <w:r>
        <w:t>Kiva</w:t>
      </w:r>
      <w:proofErr w:type="spellEnd"/>
      <w:r>
        <w:t xml:space="preserve"> Systems, has moved from the AGV paradigm to a smart-warehouse s</w:t>
      </w:r>
      <w:r w:rsidR="0099775E">
        <w:t>ystem</w:t>
      </w:r>
      <w:del w:id="788" w:author="Ed" w:date="2013-04-02T10:24:00Z">
        <w:r w:rsidDel="002D6416">
          <w:delText>.</w:delText>
        </w:r>
      </w:del>
      <w:r w:rsidR="006B701A">
        <w:fldChar w:fldCharType="begin"/>
      </w:r>
      <w:r w:rsidR="00DE7A2F">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6B701A">
        <w:fldChar w:fldCharType="separate"/>
      </w:r>
      <w:r w:rsidR="00DE7A2F" w:rsidRPr="00DE7A2F">
        <w:t>[4]</w:t>
      </w:r>
      <w:r w:rsidR="006B701A">
        <w:fldChar w:fldCharType="end"/>
      </w:r>
      <w:ins w:id="789" w:author="Ed" w:date="2013-04-02T10:24:00Z">
        <w:r w:rsidR="002D6416">
          <w:t>.</w:t>
        </w:r>
      </w:ins>
      <w:r w:rsidR="00E9706F">
        <w:t xml:space="preserve"> </w:t>
      </w:r>
      <w:r>
        <w:t xml:space="preserve">In this type of system, all of the inventory is stored on pallet-like mobile shelves, and a group of mobile drive units rearrange and deliver the shelves as necessary to bring items to assembly and packing stations. </w:t>
      </w:r>
      <w:proofErr w:type="spellStart"/>
      <w:r>
        <w:t>Kiva</w:t>
      </w:r>
      <w:proofErr w:type="spellEnd"/>
      <w:r>
        <w:t xml:space="preserve">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some advantages over AGV systems that stem from the entire inventory being movable. Namely, the warehouse is constantly being reorganized as it is used. This allows the inventory management system to optimize the inventory, moving items around to make commonly-needed items more accessible and improve the speed of</w:t>
      </w:r>
      <w:r w:rsidR="00DE7A2F">
        <w:t xml:space="preserve"> the overall system</w:t>
      </w:r>
      <w:del w:id="790" w:author="Ed" w:date="2013-04-02T10:24:00Z">
        <w:r w:rsidR="00DE7A2F" w:rsidDel="002D6416">
          <w:delText xml:space="preserve">. </w:delText>
        </w:r>
      </w:del>
      <w:r w:rsidR="006B701A">
        <w:fldChar w:fldCharType="begin"/>
      </w:r>
      <w:ins w:id="791" w:author="Ed" w:date="2013-04-02T10:19:00Z">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ins>
      <w:del w:id="792" w:author="Ed" w:date="2013-04-02T10:19:00Z">
        <w:r w:rsidR="00DE7A2F" w:rsidDel="00B97924">
          <w:del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2008. TePRA 2008","page":"80-83","source":"IEEE Xplore","event":"IEEE International Conference on Technologies for Practical Robot Applications, 2008. TePRA 2008","abstract":"The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delInstrText>
        </w:r>
      </w:del>
      <w:r w:rsidR="006B701A">
        <w:fldChar w:fldCharType="separate"/>
      </w:r>
      <w:r w:rsidR="00DE7A2F" w:rsidRPr="00DE7A2F">
        <w:t>[5]</w:t>
      </w:r>
      <w:r w:rsidR="006B701A">
        <w:fldChar w:fldCharType="end"/>
      </w:r>
      <w:ins w:id="793" w:author="Ed" w:date="2013-04-02T10:24:00Z">
        <w:r w:rsidR="002D6416">
          <w:t>.</w:t>
        </w:r>
      </w:ins>
      <w:r>
        <w:t xml:space="preserve"> Although the </w:t>
      </w:r>
      <w:proofErr w:type="spellStart"/>
      <w:r>
        <w:t>Kiva</w:t>
      </w:r>
      <w:proofErr w:type="spellEnd"/>
      <w:r>
        <w:t xml:space="preserve"> system does not require that paths be </w:t>
      </w:r>
      <w:proofErr w:type="spellStart"/>
      <w:r>
        <w:t>prelaid</w:t>
      </w:r>
      <w:proofErr w:type="spellEnd"/>
      <w:r>
        <w:t xml:space="preserve"> or preplanned,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060A2F" w:rsidRDefault="00060A2F" w:rsidP="00CA427F">
      <w:r>
        <w:t>Mobile manipulators have made little headway into industry, partly because of the rarity an</w:t>
      </w:r>
      <w:r w:rsidR="00DE7A2F">
        <w:t>d cost of mobile manipulators</w:t>
      </w:r>
      <w:del w:id="794" w:author="Ed" w:date="2013-04-02T10:24:00Z">
        <w:r w:rsidR="00DE7A2F" w:rsidDel="002D6416">
          <w:delText xml:space="preserve">. </w:delText>
        </w:r>
      </w:del>
      <w:r w:rsidR="006B701A">
        <w:fldChar w:fldCharType="begin"/>
      </w:r>
      <w:ins w:id="795" w:author="Edward Venator" w:date="2013-04-11T09:20:00Z">
        <w:r w:rsidR="006F1159">
          <w:instrText xml:space="preserve"> ADDIN ZOTERO_ITEM CSL_CITATION {"citationID":"2p2vna6i97","properties":{"formattedCitation":"[6]","plainCitation":"[6]"},"citationItems":[{"id":9,"uris":["http://zotero.org/users/1284010/items/NIX4FCFZ"],"uri":["http://zotero.org/users/1284010/items/NIX4FCFZ"],"itemData":{"id":9,"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ins>
      <w:del w:id="796" w:author="Edward Venator" w:date="2013-04-11T09:20:00Z">
        <w:r w:rsidR="00DE7A2F" w:rsidDel="006F1159">
          <w:delInstrText xml:space="preserve"> ADDIN ZOTERO_ITEM CSL_CITATION {"citationID":"2p2vna6i97","properties":{"formattedCitation":"[6]","plainCitation":"[6]"},"citationItems":[{"id":147,"uris":["http://zotero.org/users/1284010/items/NIX4FCFZ"],"uri":["http://zotero.org/users/1284010/items/NIX4FCFZ"],"itemData":{"id":147,"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delInstrText>
        </w:r>
      </w:del>
      <w:r w:rsidR="006B701A">
        <w:fldChar w:fldCharType="separate"/>
      </w:r>
      <w:r w:rsidR="00DE7A2F" w:rsidRPr="00DE7A2F">
        <w:t>[6]</w:t>
      </w:r>
      <w:r w:rsidR="006B701A">
        <w:fldChar w:fldCharType="end"/>
      </w:r>
      <w:ins w:id="797" w:author="Ed" w:date="2013-04-02T10:24:00Z">
        <w:r w:rsidR="002D6416">
          <w:t>.</w:t>
        </w:r>
      </w:ins>
      <w:r>
        <w:t xml:space="preserve"> However, researchers have been exploring the </w:t>
      </w:r>
      <w:r>
        <w:lastRenderedPageBreak/>
        <w:t>application of mobile manipulators in industrial settings for several years. In 2004, a group at the University of Verona, Italy devised a mobile manipulator fo</w:t>
      </w:r>
      <w:r w:rsidR="00DE7A2F">
        <w:t>r the pharmaceutical industry</w:t>
      </w:r>
      <w:del w:id="798" w:author="Ed" w:date="2013-04-02T10:24:00Z">
        <w:r w:rsidR="00DE7A2F" w:rsidDel="002D6416">
          <w:delText xml:space="preserve">. </w:delText>
        </w:r>
      </w:del>
      <w:r w:rsidR="006B701A">
        <w:fldChar w:fldCharType="begin"/>
      </w:r>
      <w:ins w:id="799" w:author="Edward Venator" w:date="2013-04-11T09:34:00Z">
        <w:r w:rsidR="00AF4C15">
          <w:instrText xml:space="preserve"> ADDIN ZOTERO_ITEM CSL_CITATION {"citationID":"t2hrttq3m","properties":{"formattedCitation":"[7]","plainCitation":"[7]"},"citationItems":[{"id":175,"uris":["http://zotero.org/users/1284010/items/MWKMKI7X"],"uri":["http://zotero.org/users/1284010/items/MWKMKI7X"],"itemData":{"id":175,"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ins>
      <w:del w:id="800" w:author="Edward Venator" w:date="2013-04-11T09:34:00Z">
        <w:r w:rsidR="00DE7A2F" w:rsidDel="00AF4C15">
          <w:delInstrText xml:space="preserve"> ADDIN ZOTERO_ITEM CSL_CITATION {"citationID":"t2hrttq3m","properties":{"formattedCitation":"[7]","plainCitation":"[7]"},"citationItems":[{"id":174,"uris":["http://zotero.org/users/1284010/items/MWKMKI7X"],"uri":["http://zotero.org/users/1284010/items/MWKMKI7X"],"itemData":{"id":174,"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delInstrText>
        </w:r>
      </w:del>
      <w:r w:rsidR="006B701A">
        <w:fldChar w:fldCharType="separate"/>
      </w:r>
      <w:r w:rsidR="00DE7A2F" w:rsidRPr="00DE7A2F">
        <w:t>[7]</w:t>
      </w:r>
      <w:r w:rsidR="006B701A">
        <w:fldChar w:fldCharType="end"/>
      </w:r>
      <w:ins w:id="801" w:author="Ed" w:date="2013-04-02T10:24:00Z">
        <w:r w:rsidR="002D6416">
          <w:t>.</w:t>
        </w:r>
      </w:ins>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del w:id="802" w:author="Ed" w:date="2013-04-01T14:14:00Z">
        <w:r w:rsidDel="00C26887">
          <w:delText>ABBY</w:delText>
        </w:r>
      </w:del>
      <w:ins w:id="803" w:author="Ed" w:date="2013-04-01T14:14:00Z">
        <w:r w:rsidR="00C26887">
          <w:t>ABBY</w:t>
        </w:r>
      </w:ins>
      <w:r>
        <w:t xml:space="preserve">, but was to be used for the task of loading items from pallets into an inventory shelving system, whereas </w:t>
      </w:r>
      <w:proofErr w:type="spellStart"/>
      <w:ins w:id="804" w:author="Edward Venator" w:date="2013-04-11T09:12:00Z">
        <w:r w:rsidR="00C26887">
          <w:t>ABBY</w:t>
        </w:r>
        <w:r>
          <w:t>’s</w:t>
        </w:r>
      </w:ins>
      <w:del w:id="805" w:author="Ed" w:date="2013-04-01T14:14:00Z">
        <w:r w:rsidDel="00C26887">
          <w:delText>ABBY</w:delText>
        </w:r>
      </w:del>
      <w:ins w:id="806" w:author="Ed" w:date="2013-04-01T14:14:00Z">
        <w:r w:rsidR="00C26887">
          <w:t>ABBY</w:t>
        </w:r>
      </w:ins>
      <w:proofErr w:type="spellEnd"/>
      <w:del w:id="807" w:author="Edward Venator" w:date="2013-04-11T09:12:00Z">
        <w:r>
          <w:delText>’s</w:delText>
        </w:r>
      </w:del>
      <w:r>
        <w:t xml:space="preserve"> purpose is to pick from inventory and deliver items to assembly stations. More recently, in 2011 a group at the Intelligent Systems and Production Engineering Research Center for Information Technology in Karlsruhe, Germany developed a bimanual manipulator using a custom drive base and t</w:t>
      </w:r>
      <w:r w:rsidR="00DE7A2F">
        <w:t>wo KUKA Lightweight Robot arms</w:t>
      </w:r>
      <w:del w:id="808" w:author="Ed" w:date="2013-04-02T10:24:00Z">
        <w:r w:rsidR="00DE7A2F" w:rsidDel="002D6416">
          <w:delText>.</w:delText>
        </w:r>
      </w:del>
      <w:r w:rsidR="006B701A">
        <w:fldChar w:fldCharType="begin"/>
      </w:r>
      <w:ins w:id="809" w:author="Edward Venator" w:date="2013-04-11T09:20:00Z">
        <w:r w:rsidR="006F1159">
          <w:instrText xml:space="preserve"> ADDIN ZOTERO_ITEM CSL_CITATION {"citationID":"2jqqt91b45","properties":{"formattedCitation":"[8]","plainCitation":"[8]"},"citationItems":[{"id":7,"uris":["http://zotero.org/users/1284010/items/7Z5EXKXK"],"uri":["http://zotero.org/users/1284010/items/7Z5EXKXK"],"itemData":{"id":7,"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ins>
      <w:del w:id="810" w:author="Edward Venator" w:date="2013-04-11T09:20:00Z">
        <w:r w:rsidR="00DE7A2F" w:rsidDel="006F1159">
          <w:delInstrText xml:space="preserve"> ADDIN ZOTERO_ITEM CSL_CITATION {"citationID":"2jqqt91b45","properties":{"formattedCitation":"[8]","plainCitation":"[8]"},"citationItems":[{"id":16,"uris":["http://zotero.org/users/1284010/items/7Z5EXKXK"],"uri":["http://zotero.org/users/1284010/items/7Z5EXKXK"],"itemData":{"id":16,"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delInstrText>
        </w:r>
      </w:del>
      <w:r w:rsidR="006B701A">
        <w:fldChar w:fldCharType="separate"/>
      </w:r>
      <w:r w:rsidR="00DE7A2F" w:rsidRPr="00DE7A2F">
        <w:t>[8]</w:t>
      </w:r>
      <w:r w:rsidR="006B701A">
        <w:fldChar w:fldCharType="end"/>
      </w:r>
      <w:ins w:id="811" w:author="Ed" w:date="2013-04-02T10:24:00Z">
        <w:r w:rsidR="002D6416">
          <w:t>.</w:t>
        </w:r>
      </w:ins>
      <w:r>
        <w:t xml:space="preserve"> It used a Microsoft Kinect, two high resolution cameras, and three LIDAR scanners for perception as well as force feedback in its manipulators. This platform was exceptionally capable, but was designed more as a general-purpose mobile manipulator than as an industrial robot. This platform’s price was not listed, but affordability was not a goal of the project. The main focus of the research was on the development of a software platform for mobile manipulation and on developing new planning methods for the robot’s manipulators.</w:t>
      </w:r>
    </w:p>
    <w:p w:rsidR="00021F0A" w:rsidRDefault="00021F0A">
      <w:pPr>
        <w:pStyle w:val="Heading1"/>
      </w:pPr>
      <w:bookmarkStart w:id="812" w:name="_Toc352798780"/>
      <w:del w:id="813" w:author="Ed" w:date="2013-04-01T14:14:00Z">
        <w:r w:rsidDel="00C26887">
          <w:lastRenderedPageBreak/>
          <w:delText>ABBY</w:delText>
        </w:r>
      </w:del>
      <w:bookmarkStart w:id="814" w:name="_Toc353177959"/>
      <w:bookmarkStart w:id="815" w:name="_Toc353435261"/>
      <w:ins w:id="816" w:author="Ed" w:date="2013-04-01T14:14:00Z">
        <w:r w:rsidR="00C26887">
          <w:t>ABBY</w:t>
        </w:r>
      </w:ins>
      <w:r>
        <w:t xml:space="preserve"> - System Design</w:t>
      </w:r>
      <w:bookmarkEnd w:id="812"/>
      <w:bookmarkEnd w:id="814"/>
      <w:bookmarkEnd w:id="815"/>
    </w:p>
    <w:p w:rsidR="009662D3" w:rsidRDefault="00C26887" w:rsidP="00CA427F">
      <w:proofErr w:type="spellStart"/>
      <w:ins w:id="817" w:author="Edward Venator" w:date="2013-04-11T09:12:00Z">
        <w:r>
          <w:t>ABBY</w:t>
        </w:r>
        <w:r w:rsidR="00C82D64">
          <w:t>’s</w:t>
        </w:r>
      </w:ins>
      <w:del w:id="818" w:author="Ed" w:date="2013-04-01T14:14:00Z">
        <w:r w:rsidR="00C82D64" w:rsidDel="00C26887">
          <w:delText>A</w:delText>
        </w:r>
        <w:r w:rsidR="000057B5" w:rsidDel="00C26887">
          <w:delText>BBY</w:delText>
        </w:r>
      </w:del>
      <w:ins w:id="819" w:author="Ed" w:date="2013-04-01T14:14:00Z">
        <w:r>
          <w:t>ABBY</w:t>
        </w:r>
      </w:ins>
      <w:proofErr w:type="spellEnd"/>
      <w:del w:id="820" w:author="Edward Venator" w:date="2013-04-11T09:12:00Z">
        <w:r w:rsidR="00C82D64">
          <w:delText>’s</w:delText>
        </w:r>
      </w:del>
      <w:r w:rsidR="00C82D64">
        <w:t xml:space="preserve"> design was dictated by several factors. The primary factor in the design was reduction of cost, which was achieved by using materials and components already available in Case Western Reserve University’s Mobile Robotics Lab.</w:t>
      </w:r>
      <w:bookmarkStart w:id="821" w:name="_Toc351468815"/>
    </w:p>
    <w:p w:rsidR="009662D3" w:rsidRDefault="009662D3" w:rsidP="00CA427F">
      <w:pPr>
        <w:rPr>
          <w:del w:id="822" w:author="Ed" w:date="2013-04-11T09:12:00Z"/>
        </w:rPr>
      </w:pPr>
      <w:bookmarkStart w:id="823" w:name="_Toc351936148"/>
      <w:del w:id="824" w:author="Ed" w:date="2013-04-11T09:12:00Z">
        <w:r>
          <w:rPr>
            <w:noProof/>
            <w:lang w:bidi="ar-SA"/>
          </w:rPr>
          <w:drawing>
            <wp:inline distT="0" distB="0" distL="0" distR="0">
              <wp:extent cx="5486400" cy="3758418"/>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758418"/>
                      </a:xfrm>
                      <a:prstGeom prst="rect">
                        <a:avLst/>
                      </a:prstGeom>
                    </pic:spPr>
                  </pic:pic>
                </a:graphicData>
              </a:graphic>
            </wp:inline>
          </w:drawing>
        </w:r>
      </w:del>
    </w:p>
    <w:p w:rsidR="009662D3" w:rsidRDefault="009662D3" w:rsidP="00CA427F">
      <w:pPr>
        <w:rPr>
          <w:ins w:id="825" w:author="Ed" w:date="2013-04-11T09:12:00Z"/>
        </w:rPr>
      </w:pPr>
      <w:ins w:id="826" w:author="Ed" w:date="2013-04-11T09:12:00Z">
        <w:r>
          <w:rPr>
            <w:noProof/>
            <w:lang w:bidi="ar-SA"/>
          </w:rPr>
          <w:drawing>
            <wp:inline distT="0" distB="0" distL="0" distR="0">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758418"/>
                      </a:xfrm>
                      <a:prstGeom prst="rect">
                        <a:avLst/>
                      </a:prstGeom>
                    </pic:spPr>
                  </pic:pic>
                </a:graphicData>
              </a:graphic>
            </wp:inline>
          </w:drawing>
        </w:r>
        <w:bookmarkEnd w:id="823"/>
      </w:ins>
    </w:p>
    <w:p w:rsidR="0036798C" w:rsidRDefault="009662D3" w:rsidP="00CA427F">
      <w:pPr>
        <w:pStyle w:val="Caption"/>
      </w:pPr>
      <w:bookmarkStart w:id="827" w:name="_Toc351997935"/>
      <w:bookmarkStart w:id="828" w:name="_Toc353178052"/>
      <w:r>
        <w:t xml:space="preserve">Figure </w:t>
      </w:r>
      <w:ins w:id="829" w:author="Ed" w:date="2013-04-08T09:44:00Z">
        <w:r w:rsidR="006B701A">
          <w:fldChar w:fldCharType="begin"/>
        </w:r>
        <w:r w:rsidR="00851713">
          <w:instrText xml:space="preserve"> SEQ Figure \* ARABIC </w:instrText>
        </w:r>
      </w:ins>
      <w:r w:rsidR="006B701A">
        <w:fldChar w:fldCharType="separate"/>
      </w:r>
      <w:ins w:id="830" w:author="Edward Venator" w:date="2013-04-11T09:15:00Z">
        <w:r w:rsidR="00E141B1">
          <w:rPr>
            <w:noProof/>
          </w:rPr>
          <w:t>1</w:t>
        </w:r>
      </w:ins>
      <w:ins w:id="831" w:author="Ed" w:date="2013-04-08T09:44:00Z">
        <w:r w:rsidR="006B701A">
          <w:fldChar w:fldCharType="end"/>
        </w:r>
      </w:ins>
      <w:del w:id="832" w:author="Ed" w:date="2013-04-08T09:44:00Z">
        <w:r w:rsidR="006B701A" w:rsidDel="00851713">
          <w:fldChar w:fldCharType="begin"/>
        </w:r>
        <w:r w:rsidR="00DB619F" w:rsidDel="00851713">
          <w:delInstrText xml:space="preserve"> SEQ Figure \* ARABIC </w:delInstrText>
        </w:r>
        <w:r w:rsidR="006B701A" w:rsidDel="00851713">
          <w:fldChar w:fldCharType="separate"/>
        </w:r>
        <w:r w:rsidR="00B60E2F" w:rsidDel="00851713">
          <w:rPr>
            <w:noProof/>
          </w:rPr>
          <w:delText>1</w:delText>
        </w:r>
        <w:r w:rsidR="006B701A" w:rsidDel="00851713">
          <w:rPr>
            <w:noProof/>
          </w:rPr>
          <w:fldChar w:fldCharType="end"/>
        </w:r>
      </w:del>
      <w:r>
        <w:t>: An annotated rendering of the robot sh</w:t>
      </w:r>
      <w:r w:rsidR="0036798C">
        <w:t>owing several major components.</w:t>
      </w:r>
      <w:bookmarkEnd w:id="827"/>
      <w:bookmarkEnd w:id="828"/>
    </w:p>
    <w:p w:rsidR="00C82D64" w:rsidRDefault="00C82D64">
      <w:pPr>
        <w:pStyle w:val="Heading2"/>
      </w:pPr>
      <w:bookmarkStart w:id="833" w:name="_Toc353177960"/>
      <w:bookmarkStart w:id="834" w:name="_Toc352798781"/>
      <w:bookmarkStart w:id="835" w:name="_Toc353435262"/>
      <w:r>
        <w:t>Invacare Ranger Wheelchair Base</w:t>
      </w:r>
      <w:bookmarkEnd w:id="821"/>
      <w:bookmarkEnd w:id="833"/>
      <w:bookmarkEnd w:id="834"/>
      <w:bookmarkEnd w:id="835"/>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ins w:id="836" w:author="Ed" w:date="2013-04-02T10:35:00Z">
        <w:r w:rsidR="006B701A">
          <w:fldChar w:fldCharType="begin"/>
        </w:r>
      </w:ins>
      <w:ins w:id="837" w:author="Edward Venator" w:date="2013-04-11T09:34:00Z">
        <w:r w:rsidR="00AF4C15">
          <w:instrText xml:space="preserve"> ADDIN ZOTERO_ITEM CSL_CITATION {"citationID":"1201frg70m","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ins>
      <w:ins w:id="838" w:author="Ed" w:date="2013-04-02T10:35:00Z">
        <w:del w:id="839" w:author="Edward Venator" w:date="2013-04-11T09:20:00Z">
          <w:r w:rsidR="00FC6366" w:rsidDel="006F1159">
            <w:delInstrText xml:space="preserve"> ADDIN ZOTERO_ITEM CSL_CITATION {"citationID":"1201frg70m","properties":{"formattedCitation":"[9]","plainCitation":"[9]"},"citationItems":[{"id":20,"uris":["http://zotero.org/users/1284010/items/8R9TG32T"],"uri":["http://zotero.org/users/1284010/items/8R9TG32T"],"itemData":{"id":20,"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delInstrText>
          </w:r>
        </w:del>
      </w:ins>
      <w:r w:rsidR="006B701A">
        <w:fldChar w:fldCharType="separate"/>
      </w:r>
      <w:ins w:id="840" w:author="Ed" w:date="2013-04-02T10:35:00Z">
        <w:r w:rsidR="00FC6366" w:rsidRPr="00FC6366">
          <w:t>[9]</w:t>
        </w:r>
        <w:r w:rsidR="006B701A">
          <w:fldChar w:fldCharType="end"/>
        </w:r>
      </w:ins>
      <w:r>
        <w:t xml:space="preserve">. Because of the </w:t>
      </w:r>
      <w:r>
        <w:lastRenderedPageBreak/>
        <w:t>configuration of the robot’s wheels, it can spin on its own axis and drive forward and backward. It cannot move sideways.</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r>
        <w:t>. The same test was performed using constant rotational accelerations. From these tests, the maximum rotational acc</w:t>
      </w:r>
      <w:r w:rsidR="00244465">
        <w:t xml:space="preserve">eleration was determined to be about 0.1 </w:t>
      </w:r>
      <w:proofErr w:type="spellStart"/>
      <w:r w:rsidR="00244465">
        <w:t>rad</w:t>
      </w:r>
      <w:proofErr w:type="spellEnd"/>
      <w:r w:rsidR="00244465">
        <w:t>/sec</w:t>
      </w:r>
      <w:r w:rsidR="00244465">
        <w:rPr>
          <w:vertAlign w:val="superscript"/>
        </w:rPr>
        <w:t>2</w:t>
      </w:r>
      <w:r>
        <w:t>.</w:t>
      </w:r>
    </w:p>
    <w:p w:rsidR="00C82D64" w:rsidRDefault="00C82D64" w:rsidP="00CA427F">
      <w:r>
        <w:t xml:space="preserve">A </w:t>
      </w:r>
      <w:proofErr w:type="spellStart"/>
      <w:r>
        <w:t>Sabertooth</w:t>
      </w:r>
      <w:proofErr w:type="spellEnd"/>
      <w:r>
        <w:t xml:space="preserve"> 2x50 dual brushed DC motor controller controls the speed of the motors in the mobile base. The </w:t>
      </w:r>
      <w:proofErr w:type="spellStart"/>
      <w:r>
        <w:t>Sabertooth</w:t>
      </w:r>
      <w:proofErr w:type="spellEnd"/>
      <w:r>
        <w:t xml:space="preserve"> 2x50 is an H-bridge PWM motor controller that supplies a variable DC voltage from -24 volts to +24 volts to each motor based on commands it receives over a serial data connection. The </w:t>
      </w:r>
      <w:proofErr w:type="spellStart"/>
      <w:r>
        <w:t>Sabertooth</w:t>
      </w:r>
      <w:proofErr w:type="spellEnd"/>
      <w:r>
        <w:t xml:space="preserve"> 2x50 is powered by a 24 volt DC rail that is energized and de-energized by the emerg</w:t>
      </w:r>
      <w:r w:rsidR="00244465">
        <w:t xml:space="preserve">ency stop circuit described below in </w:t>
      </w:r>
      <w:fldSimple w:instr=" REF _Ref351924510 \h  \* MERGEFORMAT ">
        <w:ins w:id="841" w:author="Edward Venator" w:date="2013-04-11T09:15:00Z">
          <w:r w:rsidR="00E141B1" w:rsidRPr="00E141B1">
            <w:rPr>
              <w:i/>
              <w:rPrChange w:id="842" w:author="Edward Venator" w:date="2013-04-11T09:15:00Z">
                <w:rPr/>
              </w:rPrChange>
            </w:rPr>
            <w:t>Emergency Stop System</w:t>
          </w:r>
        </w:ins>
        <w:ins w:id="843" w:author="Ed" w:date="2013-04-08T09:50:00Z">
          <w:del w:id="844" w:author="Edward Venator" w:date="2013-04-11T09:15:00Z">
            <w:r w:rsidR="006B701A" w:rsidRPr="006B701A" w:rsidDel="00E141B1">
              <w:rPr>
                <w:i/>
                <w:rPrChange w:id="845" w:author="Ed" w:date="2013-04-08T09:50:00Z">
                  <w:rPr>
                    <w:color w:val="000080"/>
                    <w:u w:val="single"/>
                  </w:rPr>
                </w:rPrChange>
              </w:rPr>
              <w:delText>Emergency Stop System</w:delText>
            </w:r>
          </w:del>
        </w:ins>
        <w:del w:id="846" w:author="Edward Venator" w:date="2013-04-11T09:15:00Z">
          <w:r w:rsidR="002557A2" w:rsidRPr="002557A2" w:rsidDel="00E141B1">
            <w:rPr>
              <w:i/>
            </w:rPr>
            <w:delText>Emergency Stop System</w:delText>
          </w:r>
        </w:del>
      </w:fldSimple>
      <w:r>
        <w:t>.</w:t>
      </w:r>
    </w:p>
    <w:p w:rsidR="00C82D64" w:rsidRDefault="00C82D64">
      <w:pPr>
        <w:pStyle w:val="Heading2"/>
      </w:pPr>
      <w:bookmarkStart w:id="847" w:name="_Toc351468816"/>
      <w:bookmarkStart w:id="848" w:name="_Toc353177961"/>
      <w:bookmarkStart w:id="849" w:name="_Toc352798782"/>
      <w:bookmarkStart w:id="850" w:name="_Toc353435263"/>
      <w:r>
        <w:t>ABB IRB-120 Robotic Arm</w:t>
      </w:r>
      <w:bookmarkEnd w:id="847"/>
      <w:bookmarkEnd w:id="848"/>
      <w:bookmarkEnd w:id="849"/>
      <w:bookmarkEnd w:id="850"/>
    </w:p>
    <w:p w:rsidR="00C82D64" w:rsidRDefault="00C82D64" w:rsidP="00CA427F">
      <w:r>
        <w:t xml:space="preserve">The manipulator on the robot is an ABB IRB-120 industrial robotic arm.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25 kg and must be mounted to the extreme front of the robot, which means its weight </w:t>
      </w:r>
      <w:r>
        <w:lastRenderedPageBreak/>
        <w:t xml:space="preserve">exerts a large moment on the robot. This was a serious consideration in the placement of the robot’s center of mass. It can be mounted at any angle, and on this robot is mounted </w:t>
      </w:r>
      <w:ins w:id="851" w:author="Ed" w:date="2013-04-01T14:03:00Z">
        <w:r w:rsidR="00C55C0D">
          <w:t xml:space="preserve">at </w:t>
        </w:r>
      </w:ins>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ins w:id="852" w:author="Ed" w:date="2013-04-01T14:03:00Z">
        <w:r w:rsidR="00C55C0D">
          <w:t xml:space="preserve"> However, this mounting orientation does somewhat hamper the arm’s ability to lift objects from horizontal surfaces.</w:t>
        </w:r>
      </w:ins>
    </w:p>
    <w:p w:rsidR="00C82D64" w:rsidRDefault="00C82D64" w:rsidP="00CA427F">
      <w:r>
        <w:t>The IRB-120’s joints are powered by non-back-drivable AC electric servos, with position feedback from resolvers. According to ABB, the IRB-120 is capable of position repeatability of 10 micrometers. The arm’s position is controlled by an ABB IRC5 Compact robot controller, which is in turn commanded by a ROS Industrial interface. The details of this control structure are described later in this document.</w:t>
      </w:r>
    </w:p>
    <w:p w:rsidR="00C82D64" w:rsidRDefault="00C82D64">
      <w:pPr>
        <w:pStyle w:val="Heading2"/>
      </w:pPr>
      <w:bookmarkStart w:id="853" w:name="_Toc351468817"/>
      <w:bookmarkStart w:id="854" w:name="_Toc353177962"/>
      <w:bookmarkStart w:id="855" w:name="_Toc352798783"/>
      <w:bookmarkStart w:id="856" w:name="_Toc353435264"/>
      <w:r>
        <w:t xml:space="preserve">End </w:t>
      </w:r>
      <w:proofErr w:type="spellStart"/>
      <w:r>
        <w:t>Effector</w:t>
      </w:r>
      <w:bookmarkEnd w:id="853"/>
      <w:bookmarkEnd w:id="854"/>
      <w:bookmarkEnd w:id="855"/>
      <w:bookmarkEnd w:id="856"/>
      <w:proofErr w:type="spellEnd"/>
    </w:p>
    <w:p w:rsidR="00C82D64" w:rsidRDefault="00C82D64" w:rsidP="00CA427F">
      <w:r>
        <w:t>There are many types of grippers and graspers used with industrial robots. Some are purpose-built fixtures for holding specific parts. Some grippers use suction to be able to quickly pick up light objects such as electronic components. Still other graspers use dexterous fingers to be able to securely pick up and manipulate objects of different shapes and sizes. This robot uses one of the simplest gripper types, a two-position parallel plate gripper.</w:t>
      </w:r>
    </w:p>
    <w:p w:rsidR="00C82D64" w:rsidRDefault="007229EA" w:rsidP="00CA427F">
      <w:proofErr w:type="spellStart"/>
      <w:ins w:id="857" w:author="Edward Venator" w:date="2013-04-11T09:12:00Z">
        <w:r>
          <w:t>The</w:t>
        </w:r>
      </w:ins>
      <w:del w:id="858" w:author="Ed" w:date="2013-04-02T10:47:00Z">
        <w:r w:rsidR="00C82D64" w:rsidDel="007229EA">
          <w:delText>Since this robot has to be able to manipulate part boxes of many sizes, a more dexterous gripper would have been desirable, but one of the goals of the project was to create the robot as cheaply as possible</w:delText>
        </w:r>
      </w:del>
      <w:ins w:id="859" w:author="Ed" w:date="2013-04-02T10:47:00Z">
        <w:r>
          <w:t>The</w:t>
        </w:r>
        <w:proofErr w:type="spellEnd"/>
        <w:r>
          <w:t xml:space="preserve"> gripper was primarily chosen based on cost and availability</w:t>
        </w:r>
      </w:ins>
      <w:r w:rsidR="00C82D64">
        <w:t xml:space="preserve">. A dexterous grasper like the </w:t>
      </w:r>
      <w:proofErr w:type="spellStart"/>
      <w:r w:rsidR="00C82D64">
        <w:t>BarrettHand</w:t>
      </w:r>
      <w:proofErr w:type="spellEnd"/>
      <w:r w:rsidR="00C82D64">
        <w:t xml:space="preserve"> costs about $30k, which would nearly double the cost of this robot. </w:t>
      </w:r>
      <w:r w:rsidR="00C82D64">
        <w:lastRenderedPageBreak/>
        <w:t>The pneumatically-actuated parallel plate gripper has only two positions (open and closed), and is simply and cheaply constructed from aluminum and a single double-throw pneumatic piston. When open, the gap between the jaws is 65 millimeters, and when closed the gap is 46 millimeters.</w:t>
      </w:r>
    </w:p>
    <w:p w:rsidR="00C82D64" w:rsidRDefault="00C82D64" w:rsidP="00CA427F">
      <w:r>
        <w:t xml:space="preserve">The gripper is pneumatically actuated using stored air from accumulator tanks that are kept at 825 </w:t>
      </w:r>
      <w:proofErr w:type="spellStart"/>
      <w:r>
        <w:t>kPa</w:t>
      </w:r>
      <w:proofErr w:type="spellEnd"/>
      <w:r>
        <w:t xml:space="preserve"> by an onboard </w:t>
      </w:r>
      <w:del w:id="860" w:author="Ed" w:date="2013-04-01T14:06:00Z">
        <w:r w:rsidDel="00C55C0D">
          <w:delText xml:space="preserve">12 volt DC </w:delText>
        </w:r>
      </w:del>
      <w:r>
        <w:t xml:space="preserve">compressor. The compressor is turned on and off by an Innovation First Spike relay, which is controlled by digital pressure switch calibrated to close at 690 </w:t>
      </w:r>
      <w:proofErr w:type="spellStart"/>
      <w:r>
        <w:t>kPa</w:t>
      </w:r>
      <w:proofErr w:type="spellEnd"/>
      <w:r>
        <w:t xml:space="preserve"> and open at 825 </w:t>
      </w:r>
      <w:proofErr w:type="spellStart"/>
      <w:r>
        <w:t>kPa</w:t>
      </w:r>
      <w:proofErr w:type="spellEnd"/>
      <w:r>
        <w:t>. This control circuit can be seen in the power distribution diagram in</w:t>
      </w:r>
      <w:r w:rsidR="000E652D">
        <w:t xml:space="preserve"> </w:t>
      </w:r>
      <w:r w:rsidR="006B701A">
        <w:fldChar w:fldCharType="begin"/>
      </w:r>
      <w:r w:rsidR="000E652D">
        <w:instrText xml:space="preserve"> REF _Ref351926554 \h </w:instrText>
      </w:r>
      <w:r w:rsidR="006B701A">
        <w:fldChar w:fldCharType="separate"/>
      </w:r>
      <w:r w:rsidR="00E141B1">
        <w:t xml:space="preserve">Figure </w:t>
      </w:r>
      <w:r w:rsidR="00E141B1">
        <w:rPr>
          <w:noProof/>
        </w:rPr>
        <w:t>4</w:t>
      </w:r>
      <w:r w:rsidR="006B701A">
        <w:fldChar w:fldCharType="end"/>
      </w:r>
      <w:r>
        <w:t xml:space="preserve">. This 825 </w:t>
      </w:r>
      <w:proofErr w:type="spellStart"/>
      <w:r>
        <w:t>kPa</w:t>
      </w:r>
      <w:proofErr w:type="spellEnd"/>
      <w:r>
        <w:t xml:space="preserve"> stored air is regulated down to 275 </w:t>
      </w:r>
      <w:proofErr w:type="spellStart"/>
      <w:r>
        <w:t>kPa</w:t>
      </w:r>
      <w:proofErr w:type="spellEnd"/>
      <w:r>
        <w:t xml:space="preserve"> working pressure and used to actuate the gripper. The pneumatic piston in the gripper is controlled by a pneumatic solenoid valve, a magnetically actuated valve with one pressure inlet and two pressure outlets. The inlet is connected to the output of the regulator and the outlets are connected to each of the inlets on the gripper’s pneumatic piston so that applying pressure through one outlet opens the gripper and applying pressure through the other outlet closes the gripper. The solenoid valve is designed to that when one outlet is connected to the pneumatic pressure inlet, the other is vented to the atmosphere. The valve is actuated by running current through one of two solenoid coils. This current is supplied by a custom circuit based on an Arduino microprocesso</w:t>
      </w:r>
      <w:r w:rsidR="00244465">
        <w:t xml:space="preserve">r development kit, as shown in </w:t>
      </w:r>
      <w:r w:rsidR="006B701A">
        <w:fldChar w:fldCharType="begin"/>
      </w:r>
      <w:r w:rsidR="00610622">
        <w:instrText xml:space="preserve"> REF _Ref351924786 \h </w:instrText>
      </w:r>
      <w:r w:rsidR="006B701A">
        <w:fldChar w:fldCharType="separate"/>
      </w:r>
      <w:r w:rsidR="00E141B1">
        <w:t xml:space="preserve">Figure </w:t>
      </w:r>
      <w:r w:rsidR="00E141B1">
        <w:rPr>
          <w:noProof/>
        </w:rPr>
        <w:t>2</w:t>
      </w:r>
      <w:r w:rsidR="006B701A">
        <w:fldChar w:fldCharType="end"/>
      </w:r>
      <w:r>
        <w:t>.</w:t>
      </w:r>
    </w:p>
    <w:p w:rsidR="00244465" w:rsidRDefault="00244465" w:rsidP="00CA427F">
      <w:pPr>
        <w:rPr>
          <w:ins w:id="861" w:author="Edward Venator" w:date="2013-04-11T09:12:00Z"/>
        </w:rPr>
      </w:pPr>
      <w:ins w:id="862" w:author="Edward Venator" w:date="2013-04-11T09:12:00Z">
        <w:r>
          <w:rPr>
            <w:noProof/>
            <w:lang w:bidi="ar-SA"/>
          </w:rPr>
          <w:lastRenderedPageBreak/>
          <w:drawing>
            <wp:inline distT="0" distB="0" distL="0" distR="0">
              <wp:extent cx="5486400" cy="3381153"/>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rotWithShape="1">
                      <a:blip r:embed="rId16" cstate="print">
                        <a:clrChange>
                          <a:clrFrom>
                            <a:srgbClr val="F0F0F0"/>
                          </a:clrFrom>
                          <a:clrTo>
                            <a:srgbClr val="F0F0F0">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239" t="23647" r="28632" b="31054"/>
                      <a:stretch/>
                    </pic:blipFill>
                    <pic:spPr bwMode="auto">
                      <a:xfrm>
                        <a:off x="0" y="0"/>
                        <a:ext cx="5486400" cy="33811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244465" w:rsidRDefault="00244465" w:rsidP="00CA427F">
      <w:pPr>
        <w:rPr>
          <w:del w:id="863" w:author="Edward Venator" w:date="2013-04-11T09:12:00Z"/>
        </w:rPr>
      </w:pPr>
      <w:commentRangeStart w:id="864"/>
      <w:del w:id="865" w:author="Edward Venator" w:date="2013-04-11T09:12:00Z">
        <w:r>
          <w:rPr>
            <w:noProof/>
            <w:lang w:bidi="ar-SA"/>
          </w:rPr>
          <w:drawing>
            <wp:inline distT="0" distB="0" distL="0" distR="0">
              <wp:extent cx="5486400" cy="33811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rotWithShape="1">
                      <a:blip r:embed="rId16" cstate="print">
                        <a:clrChange>
                          <a:clrFrom>
                            <a:srgbClr val="F0F0F0"/>
                          </a:clrFrom>
                          <a:clrTo>
                            <a:srgbClr val="F0F0F0">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239" t="23647" r="28632" b="31054"/>
                      <a:stretch/>
                    </pic:blipFill>
                    <pic:spPr bwMode="auto">
                      <a:xfrm>
                        <a:off x="0" y="0"/>
                        <a:ext cx="5486400" cy="33811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commentRangeEnd w:id="864"/>
        <w:r w:rsidR="00C55C0D">
          <w:rPr>
            <w:rStyle w:val="CommentReference"/>
          </w:rPr>
          <w:commentReference w:id="864"/>
        </w:r>
      </w:del>
    </w:p>
    <w:p w:rsidR="00244465" w:rsidRDefault="00244465" w:rsidP="00CA427F">
      <w:pPr>
        <w:pStyle w:val="Caption"/>
      </w:pPr>
      <w:bookmarkStart w:id="866" w:name="_Ref351924786"/>
      <w:bookmarkStart w:id="867" w:name="_Toc351997936"/>
      <w:bookmarkStart w:id="868" w:name="_Toc353178053"/>
      <w:bookmarkStart w:id="869" w:name="_Toc353435250"/>
      <w:r>
        <w:t xml:space="preserve">Figure </w:t>
      </w:r>
      <w:ins w:id="870" w:author="Ed" w:date="2013-04-08T09:44:00Z">
        <w:r w:rsidR="006B701A">
          <w:fldChar w:fldCharType="begin"/>
        </w:r>
        <w:r w:rsidR="00851713">
          <w:instrText xml:space="preserve"> SEQ Figure \* ARABIC </w:instrText>
        </w:r>
      </w:ins>
      <w:r w:rsidR="006B701A">
        <w:fldChar w:fldCharType="separate"/>
      </w:r>
      <w:ins w:id="871" w:author="Edward Venator" w:date="2013-04-11T09:15:00Z">
        <w:r w:rsidR="00E141B1">
          <w:rPr>
            <w:noProof/>
          </w:rPr>
          <w:t>2</w:t>
        </w:r>
      </w:ins>
      <w:ins w:id="872" w:author="Ed" w:date="2013-04-08T09:44:00Z">
        <w:r w:rsidR="006B701A">
          <w:fldChar w:fldCharType="end"/>
        </w:r>
      </w:ins>
      <w:del w:id="873" w:author="Ed" w:date="2013-04-08T09:44:00Z">
        <w:r w:rsidR="006B701A" w:rsidDel="00851713">
          <w:fldChar w:fldCharType="begin"/>
        </w:r>
        <w:r w:rsidR="00DB619F" w:rsidDel="00851713">
          <w:delInstrText xml:space="preserve"> SEQ Figure \* ARABIC </w:delInstrText>
        </w:r>
        <w:r w:rsidR="006B701A" w:rsidDel="00851713">
          <w:fldChar w:fldCharType="separate"/>
        </w:r>
        <w:r w:rsidR="00B60E2F" w:rsidDel="00851713">
          <w:rPr>
            <w:noProof/>
          </w:rPr>
          <w:delText>2</w:delText>
        </w:r>
        <w:r w:rsidR="006B701A" w:rsidDel="00851713">
          <w:rPr>
            <w:noProof/>
          </w:rPr>
          <w:fldChar w:fldCharType="end"/>
        </w:r>
      </w:del>
      <w:bookmarkEnd w:id="866"/>
      <w:r>
        <w:t xml:space="preserve">: The electrical circuit to control the </w:t>
      </w:r>
      <w:r w:rsidRPr="00244465">
        <w:t>pneumatic</w:t>
      </w:r>
      <w:r>
        <w:t xml:space="preserve"> gripper. Q1 is a 2N7000 NFET</w:t>
      </w:r>
      <w:bookmarkEnd w:id="867"/>
      <w:bookmarkEnd w:id="868"/>
      <w:bookmarkEnd w:id="869"/>
    </w:p>
    <w:p w:rsidR="00C82D64" w:rsidRDefault="00C82D64" w:rsidP="00CA427F">
      <w:r>
        <w:t xml:space="preserve">Although the gripper has only two positions, the pneumatic nature of the system makes the gripper jaws back-drivable, with a constant gripping </w:t>
      </w:r>
      <w:r w:rsidR="00FD7709">
        <w:t>force proportional</w:t>
      </w:r>
      <w:r w:rsidR="00244465">
        <w:t xml:space="preserve"> to the working pressure of the pneumatic system</w:t>
      </w:r>
      <w:ins w:id="874" w:author="Edward Venator" w:date="2013-04-11T09:12:00Z">
        <w:r w:rsidR="00C7447B">
          <w:t>,</w:t>
        </w:r>
      </w:ins>
      <w:del w:id="875" w:author="Ed" w:date="2013-04-01T14:04:00Z">
        <w:r w:rsidR="00244465" w:rsidDel="00C55C0D">
          <w:delText>.</w:delText>
        </w:r>
      </w:del>
      <w:del w:id="876" w:author="Edward Venator" w:date="2013-04-11T09:12:00Z">
        <w:r w:rsidR="00C7447B">
          <w:delText>,</w:delText>
        </w:r>
      </w:del>
      <w:r w:rsidR="00C7447B">
        <w:t xml:space="preserve"> which was set by the</w:t>
      </w:r>
      <w:r>
        <w:t xml:space="preserve"> pneumatic </w:t>
      </w:r>
      <w:r w:rsidR="00C7447B">
        <w:t xml:space="preserve">system’s adjustable regulator to </w:t>
      </w:r>
      <w:r>
        <w:t xml:space="preserve">275 </w:t>
      </w:r>
      <w:proofErr w:type="spellStart"/>
      <w:r>
        <w:t>kPa</w:t>
      </w:r>
      <w:proofErr w:type="spellEnd"/>
      <w:r>
        <w:t xml:space="preserve">. The regulator can be set to any pressure up to the system’s maximum pressure of 825 </w:t>
      </w:r>
      <w:proofErr w:type="spellStart"/>
      <w:r>
        <w:t>kPa</w:t>
      </w:r>
      <w:proofErr w:type="spellEnd"/>
      <w:r>
        <w:t>. The regulator setting was chosen so that the gripping force would be great enough to ensure a strong grasp on manipulated objects without b</w:t>
      </w:r>
      <w:r w:rsidR="00C7447B">
        <w:t>eing so great as to damage them.</w:t>
      </w:r>
    </w:p>
    <w:p w:rsidR="00C82D64" w:rsidRDefault="00C82D64">
      <w:pPr>
        <w:pStyle w:val="Heading2"/>
      </w:pPr>
      <w:bookmarkStart w:id="877" w:name="_Toc351468818"/>
      <w:bookmarkStart w:id="878" w:name="_Toc353177963"/>
      <w:bookmarkStart w:id="879" w:name="_Toc352798784"/>
      <w:bookmarkStart w:id="880" w:name="_Toc353435265"/>
      <w:r>
        <w:t>Custom Frame Design</w:t>
      </w:r>
      <w:bookmarkEnd w:id="877"/>
      <w:bookmarkEnd w:id="878"/>
      <w:bookmarkEnd w:id="879"/>
      <w:bookmarkEnd w:id="880"/>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This Bosch rail was chosen because it was </w:t>
      </w:r>
      <w:r>
        <w:lastRenderedPageBreak/>
        <w:t xml:space="preserve">readily available in the lab, but it has several features that make it a good choice for a prototype robot. Bosch rail is an extruded aluminum product with T-slots running the length of the rail. Because T-slots do not require holes to be drilled in the rail for mounting, they allow flexibility in adjusting mounting positions on the prototype robot. </w:t>
      </w:r>
      <w:ins w:id="881" w:author="Ed" w:date="2013-04-01T14:04:00Z">
        <w:r w:rsidR="00C55C0D">
          <w:t xml:space="preserve">However, the downside of this is that heavy objects mounted to vertical rails, such as the arm, may slip if the bolts are not very tight. </w:t>
        </w:r>
      </w:ins>
      <w:r>
        <w:t>Because Bosch rail is aluminum, it is easy to machine, but strong and relatively light.</w:t>
      </w:r>
    </w:p>
    <w:p w:rsidR="009D23E7" w:rsidRDefault="009D23E7" w:rsidP="00CA427F">
      <w:pPr>
        <w:rPr>
          <w:del w:id="882" w:author="Ed" w:date="2013-04-11T09:12:00Z"/>
        </w:rPr>
      </w:pPr>
      <w:del w:id="883" w:author="Ed" w:date="2013-04-11T09:12:00Z">
        <w:r>
          <w:rPr>
            <w:noProof/>
            <w:lang w:bidi="ar-SA"/>
          </w:rPr>
          <w:drawing>
            <wp:inline distT="0" distB="0" distL="0" distR="0">
              <wp:extent cx="3200399" cy="4572000"/>
              <wp:effectExtent l="19050" t="0" r="1"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7" cstate="print"/>
                      <a:stretch>
                        <a:fillRect/>
                      </a:stretch>
                    </pic:blipFill>
                    <pic:spPr>
                      <a:xfrm>
                        <a:off x="0" y="0"/>
                        <a:ext cx="3200399" cy="4572000"/>
                      </a:xfrm>
                      <a:prstGeom prst="rect">
                        <a:avLst/>
                      </a:prstGeom>
                    </pic:spPr>
                  </pic:pic>
                </a:graphicData>
              </a:graphic>
            </wp:inline>
          </w:drawing>
        </w:r>
      </w:del>
    </w:p>
    <w:p w:rsidR="009D23E7" w:rsidRDefault="009D23E7" w:rsidP="00CA427F">
      <w:pPr>
        <w:rPr>
          <w:ins w:id="884" w:author="Ed" w:date="2013-04-11T09:12:00Z"/>
        </w:rPr>
      </w:pPr>
      <w:ins w:id="885" w:author="Ed" w:date="2013-04-11T09:12:00Z">
        <w:r>
          <w:rPr>
            <w:noProof/>
            <w:lang w:bidi="ar-SA"/>
          </w:rPr>
          <w:drawing>
            <wp:inline distT="0" distB="0" distL="0" distR="0">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29000" cy="4572000"/>
                      </a:xfrm>
                      <a:prstGeom prst="rect">
                        <a:avLst/>
                      </a:prstGeom>
                    </pic:spPr>
                  </pic:pic>
                </a:graphicData>
              </a:graphic>
            </wp:inline>
          </w:drawing>
        </w:r>
      </w:ins>
    </w:p>
    <w:p w:rsidR="009D23E7" w:rsidRDefault="009D23E7" w:rsidP="00CA427F">
      <w:pPr>
        <w:pStyle w:val="Caption"/>
      </w:pPr>
      <w:bookmarkStart w:id="886" w:name="_Toc351997937"/>
      <w:bookmarkStart w:id="887" w:name="_Toc353178054"/>
      <w:r>
        <w:t xml:space="preserve">Figure </w:t>
      </w:r>
      <w:ins w:id="888" w:author="Ed" w:date="2013-04-08T09:44:00Z">
        <w:r w:rsidR="006B701A">
          <w:fldChar w:fldCharType="begin"/>
        </w:r>
        <w:r w:rsidR="00851713">
          <w:instrText xml:space="preserve"> SEQ Figure \* ARABIC </w:instrText>
        </w:r>
      </w:ins>
      <w:r w:rsidR="006B701A">
        <w:fldChar w:fldCharType="separate"/>
      </w:r>
      <w:ins w:id="889" w:author="Edward Venator" w:date="2013-04-11T09:15:00Z">
        <w:r w:rsidR="00E141B1">
          <w:rPr>
            <w:noProof/>
          </w:rPr>
          <w:t>3</w:t>
        </w:r>
      </w:ins>
      <w:ins w:id="890" w:author="Ed" w:date="2013-04-08T09:44:00Z">
        <w:r w:rsidR="006B701A">
          <w:fldChar w:fldCharType="end"/>
        </w:r>
      </w:ins>
      <w:del w:id="891" w:author="Ed" w:date="2013-04-11T09:12:00Z">
        <w:r>
          <w:delText xml:space="preserve">: </w:delText>
        </w:r>
        <w:r w:rsidR="00C26887">
          <w:delText>ABBY</w:delText>
        </w:r>
      </w:del>
      <w:del w:id="892" w:author="Ed" w:date="2013-04-08T09:44:00Z">
        <w:r w:rsidR="006B701A" w:rsidDel="00851713">
          <w:fldChar w:fldCharType="begin"/>
        </w:r>
        <w:r w:rsidR="00DB619F" w:rsidDel="00851713">
          <w:delInstrText xml:space="preserve"> SEQ Figure \* ARABIC </w:delInstrText>
        </w:r>
        <w:r w:rsidR="006B701A" w:rsidDel="00851713">
          <w:fldChar w:fldCharType="separate"/>
        </w:r>
        <w:r w:rsidR="00B60E2F" w:rsidDel="00851713">
          <w:rPr>
            <w:noProof/>
          </w:rPr>
          <w:delText>3</w:delText>
        </w:r>
        <w:r w:rsidR="006B701A" w:rsidDel="00851713">
          <w:rPr>
            <w:noProof/>
          </w:rPr>
          <w:fldChar w:fldCharType="end"/>
        </w:r>
      </w:del>
      <w:ins w:id="893" w:author="Ed" w:date="2013-04-11T09:12:00Z">
        <w:r>
          <w:t xml:space="preserve">: </w:t>
        </w:r>
      </w:ins>
      <w:del w:id="894" w:author="Ed" w:date="2013-04-01T14:14:00Z">
        <w:r w:rsidDel="00C26887">
          <w:delText>ABBY</w:delText>
        </w:r>
      </w:del>
      <w:ins w:id="895" w:author="Ed" w:date="2013-04-01T14:14:00Z">
        <w:r w:rsidR="00C26887">
          <w:t>ABBY</w:t>
        </w:r>
      </w:ins>
      <w:r>
        <w:t>, a mobile industrial manipulator.</w:t>
      </w:r>
      <w:bookmarkEnd w:id="886"/>
      <w:bookmarkEnd w:id="887"/>
    </w:p>
    <w:p w:rsidR="00C82D64" w:rsidRDefault="00C82D64" w:rsidP="00CA427F">
      <w:r>
        <w:lastRenderedPageBreak/>
        <w:t>The design of the frame itself was motivated by the need to hold the IRC5 Compact robot controller and the assorted power and control electronics of the robot. The IRC5 is large (480mm x 580mm x 258mm) and heavy (28.5kg), and it dominates the robot frame. Previous experience with Invacare Storm Series chassis showed that they were prone to tipping unless the center of mass was carefully placed, so robot frame was meticulously designed in 3D CAD software to place the center of mass as close to the center of the robot volume as possible. The mass of every component of the robot 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C82D64" w:rsidRDefault="00C82D64" w:rsidP="00CA427F">
      <w:r>
        <w:t>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The advantage of this choice is that these electronics are safe from collisions</w:t>
      </w:r>
      <w:ins w:id="896" w:author="Ed" w:date="2013-04-01T14:05:00Z">
        <w:r w:rsidR="00C55C0D">
          <w:t>,</w:t>
        </w:r>
      </w:ins>
      <w:r>
        <w:t xml:space="preserve"> and the mass of the heavy power electronics is kept low to the </w:t>
      </w:r>
      <w:proofErr w:type="spellStart"/>
      <w:r>
        <w:t>ground.</w:t>
      </w:r>
      <w:del w:id="897" w:author="Edward Venator" w:date="2013-04-11T09:12:00Z">
        <w:r>
          <w:delText xml:space="preserve"> </w:delText>
        </w:r>
      </w:del>
      <w:del w:id="898" w:author="Ed" w:date="2013-04-01T14:05:00Z">
        <w:r w:rsidDel="00C55C0D">
          <w:delText xml:space="preserve">The disadvantage is that the electronics are difficult to service. In order to access these electronics for service, one must remove the robot’s batteries from the wheelchair base and access them from the underside of the robot. Space considerations also made it difficult to fit all of the electronics on this panel, so it is difficult to remove some components for service. </w:delText>
        </w:r>
      </w:del>
      <w:r>
        <w:t>Although</w:t>
      </w:r>
      <w:proofErr w:type="spellEnd"/>
      <w:r>
        <w:t xml:space="preserve"> this design is advantageous in terms of keeping the robot’s overall volume small and the robot’s center of mass low, it is not user-friendly in the event that the robot requires service. Fortunately, now that the robot is complete, it has proven very reliable and rarely requires service. The top panel of the robot, also made of polycarbonate, holds the pneumatic system and the PC. These were mounted on the top </w:t>
      </w:r>
      <w:r>
        <w:lastRenderedPageBreak/>
        <w:t>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rsidP="00CA427F">
      <w:r>
        <w:t xml:space="preserve">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a Kinect camera and allows the </w:t>
      </w:r>
      <w:proofErr w:type="spellStart"/>
      <w:r>
        <w:t>WiFi</w:t>
      </w:r>
      <w:proofErr w:type="spellEnd"/>
      <w:r>
        <w:t xml:space="preserve"> router to be mounted far away from possible interference from other electronics.</w:t>
      </w:r>
    </w:p>
    <w:p w:rsidR="00C82D64" w:rsidRDefault="00C82D64">
      <w:pPr>
        <w:pStyle w:val="Heading2"/>
      </w:pPr>
      <w:bookmarkStart w:id="899" w:name="_Toc351468819"/>
      <w:bookmarkStart w:id="900" w:name="_Toc353177964"/>
      <w:bookmarkStart w:id="901" w:name="_Toc352798785"/>
      <w:bookmarkStart w:id="902" w:name="_Toc353435266"/>
      <w:r>
        <w:t>Power</w:t>
      </w:r>
      <w:bookmarkEnd w:id="899"/>
      <w:bookmarkEnd w:id="900"/>
      <w:bookmarkEnd w:id="901"/>
      <w:bookmarkEnd w:id="902"/>
    </w:p>
    <w:p w:rsidR="00FD7709" w:rsidRDefault="00FD7709" w:rsidP="00CA427F">
      <w:pPr>
        <w:rPr>
          <w:ins w:id="903" w:author="Edward Venator" w:date="2013-04-11T09:12:00Z"/>
        </w:rPr>
      </w:pPr>
      <w:ins w:id="904" w:author="Edward Venator" w:date="2013-04-11T09:12:00Z">
        <w:r>
          <w:rPr>
            <w:noProof/>
            <w:lang w:bidi="ar-SA"/>
          </w:rPr>
          <w:lastRenderedPageBreak/>
          <w:drawing>
            <wp:inline distT="0" distB="0" distL="0" distR="0">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9" cstate="print"/>
                      <a:stretch>
                        <a:fillRect/>
                      </a:stretch>
                    </pic:blipFill>
                    <pic:spPr bwMode="auto">
                      <a:xfrm>
                        <a:off x="0" y="0"/>
                        <a:ext cx="5486400" cy="35528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FD7709" w:rsidRDefault="00FD7709" w:rsidP="00CA427F">
      <w:pPr>
        <w:rPr>
          <w:del w:id="905" w:author="Edward Venator" w:date="2013-04-11T09:12:00Z"/>
        </w:rPr>
      </w:pPr>
      <w:commentRangeStart w:id="906"/>
      <w:del w:id="907" w:author="Edward Venator" w:date="2013-04-11T09:12:00Z">
        <w:r>
          <w:rPr>
            <w:noProof/>
            <w:lang w:bidi="ar-SA"/>
          </w:rPr>
          <w:drawing>
            <wp:inline distT="0" distB="0" distL="0" distR="0">
              <wp:extent cx="5486400" cy="35713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rotWithShape="1">
                      <a:blip r:embed="rId20" cstate="print">
                        <a:clrChange>
                          <a:clrFrom>
                            <a:srgbClr val="F0F0F0"/>
                          </a:clrFrom>
                          <a:clrTo>
                            <a:srgbClr val="F0F0F0">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701" t="10541" r="4701" b="10826"/>
                      <a:stretch/>
                    </pic:blipFill>
                    <pic:spPr bwMode="auto">
                      <a:xfrm>
                        <a:off x="0" y="0"/>
                        <a:ext cx="5486400" cy="35713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commentRangeEnd w:id="906"/>
        <w:r w:rsidR="001047D9">
          <w:rPr>
            <w:rStyle w:val="CommentReference"/>
          </w:rPr>
          <w:commentReference w:id="906"/>
        </w:r>
      </w:del>
    </w:p>
    <w:p w:rsidR="00FD7709" w:rsidRDefault="00FD7709" w:rsidP="00CA427F">
      <w:pPr>
        <w:pStyle w:val="Caption"/>
      </w:pPr>
      <w:bookmarkStart w:id="908" w:name="_Ref351926554"/>
      <w:bookmarkStart w:id="909" w:name="_Toc351997938"/>
      <w:bookmarkStart w:id="910" w:name="_Toc353178055"/>
      <w:bookmarkStart w:id="911" w:name="_Toc353435251"/>
      <w:r>
        <w:t xml:space="preserve">Figure </w:t>
      </w:r>
      <w:ins w:id="912" w:author="Ed" w:date="2013-04-08T09:44:00Z">
        <w:r w:rsidR="006B701A">
          <w:fldChar w:fldCharType="begin"/>
        </w:r>
        <w:r w:rsidR="00851713">
          <w:instrText xml:space="preserve"> SEQ Figure \* ARABIC </w:instrText>
        </w:r>
      </w:ins>
      <w:r w:rsidR="006B701A">
        <w:fldChar w:fldCharType="separate"/>
      </w:r>
      <w:ins w:id="913" w:author="Edward Venator" w:date="2013-04-11T09:15:00Z">
        <w:r w:rsidR="00E141B1">
          <w:rPr>
            <w:noProof/>
          </w:rPr>
          <w:t>4</w:t>
        </w:r>
      </w:ins>
      <w:ins w:id="914" w:author="Ed" w:date="2013-04-08T09:44:00Z">
        <w:r w:rsidR="006B701A">
          <w:fldChar w:fldCharType="end"/>
        </w:r>
      </w:ins>
      <w:del w:id="915" w:author="Ed" w:date="2013-04-08T09:44:00Z">
        <w:r w:rsidR="006B701A" w:rsidDel="00851713">
          <w:fldChar w:fldCharType="begin"/>
        </w:r>
        <w:r w:rsidR="00DB619F" w:rsidDel="00851713">
          <w:delInstrText xml:space="preserve"> SEQ Figure \* ARABIC </w:delInstrText>
        </w:r>
        <w:r w:rsidR="006B701A" w:rsidDel="00851713">
          <w:fldChar w:fldCharType="separate"/>
        </w:r>
        <w:r w:rsidR="00B60E2F" w:rsidDel="00851713">
          <w:rPr>
            <w:noProof/>
          </w:rPr>
          <w:delText>4</w:delText>
        </w:r>
        <w:r w:rsidR="006B701A" w:rsidDel="00851713">
          <w:rPr>
            <w:noProof/>
          </w:rPr>
          <w:fldChar w:fldCharType="end"/>
        </w:r>
      </w:del>
      <w:bookmarkEnd w:id="908"/>
      <w:r>
        <w:t>: A block diagram of the power distribution system on the robot.</w:t>
      </w:r>
      <w:bookmarkEnd w:id="909"/>
      <w:bookmarkEnd w:id="910"/>
      <w:bookmarkEnd w:id="911"/>
    </w:p>
    <w:p w:rsidR="00C82D64" w:rsidRDefault="00C82D64" w:rsidP="00CA427F">
      <w:r>
        <w:t>All of the robot’s power is distributed using DIN rail power distribution blocks. These blocks are modular, insulated, and compact. The robot has two DC voltage buses (24 volt DC, and 13.8 volt DC) and a single ground block</w:t>
      </w:r>
      <w:ins w:id="916" w:author="Edward Venator" w:date="2013-04-11T09:12:00Z">
        <w:r>
          <w:t>..</w:t>
        </w:r>
      </w:ins>
      <w:del w:id="917" w:author="Edward Venator" w:date="2013-04-11T09:12:00Z">
        <w:r>
          <w:delText>.</w:delText>
        </w:r>
      </w:del>
      <w:del w:id="918" w:author="Ed" w:date="2013-04-02T10:50:00Z">
        <w:r w:rsidDel="007229EA">
          <w:delText xml:space="preserve"> Although previous robots in this lab had a 5 volt DC bus, it was minimally used, and for this robot all circuitry requiring a 5 volt supply is powered from the 13.8 volt bus using dedicated regulators</w:delText>
        </w:r>
      </w:del>
      <w:del w:id="919" w:author="Edward Venator" w:date="2013-04-11T09:12:00Z">
        <w:r>
          <w:delText>.</w:delText>
        </w:r>
      </w:del>
      <w:r>
        <w:t xml:space="preserve"> In addition to these main voltage buses, several parts of the robot have their own power regulators and supplies.</w:t>
      </w:r>
    </w:p>
    <w:p w:rsidR="00C82D64" w:rsidRDefault="00C82D64" w:rsidP="00CA427F">
      <w:r>
        <w:t xml:space="preserve">The robot’s main voltage rail is a 24 volt DC bus supplied by two 12 volt batteries in series. This 24 volt bus is required by the Invacare wheelchair base’s drive system, and the Invacare wheelchair base includes the batteries that supply the bus. The batteries are connected in series with a 120 amp </w:t>
      </w:r>
      <w:del w:id="920" w:author="Ed" w:date="2013-04-01T14:06:00Z">
        <w:r w:rsidDel="00C55C0D">
          <w:delText xml:space="preserve">main </w:delText>
        </w:r>
      </w:del>
      <w:r>
        <w:t xml:space="preserve">resettable circuit breaker, which also serves as the main power switch for the robot. In addition to the robot’s </w:t>
      </w:r>
      <w:proofErr w:type="spellStart"/>
      <w:r>
        <w:t>drivetrain</w:t>
      </w:r>
      <w:proofErr w:type="spellEnd"/>
      <w:r>
        <w:t>, the robot’s PC, LIDAR, and the National Instruments cRIO are all powered directly from the 24 volt DC bus.</w:t>
      </w:r>
    </w:p>
    <w:p w:rsidR="00C82D64" w:rsidRDefault="00C82D64" w:rsidP="00CA427F">
      <w:r>
        <w:lastRenderedPageBreak/>
        <w:t xml:space="preserve">Because the cRIO is a critical component of the </w:t>
      </w:r>
      <w:proofErr w:type="spellStart"/>
      <w:r>
        <w:t>drivetrain</w:t>
      </w:r>
      <w:proofErr w:type="spellEnd"/>
      <w:r>
        <w:t xml:space="preserve"> and the inductive kick of the motors can cause significant noise on the 24 volt DC bus, a peak-detector circuit is used to protect the cRIO from voltage droop on the 24 volt rail.</w:t>
      </w:r>
    </w:p>
    <w:p w:rsidR="00C82D64" w:rsidRDefault="00C82D64" w:rsidP="00CA427F">
      <w:r>
        <w:t>In addition to the two DC buses on the robot, there is an AC inverter, which is used to power the ABB IRC5 Compact robot controller. The IRC5</w:t>
      </w:r>
      <w:ins w:id="921" w:author="Ed" w:date="2013-04-01T14:07:00Z">
        <w:r w:rsidR="00C55C0D">
          <w:t xml:space="preserve"> requires</w:t>
        </w:r>
      </w:ins>
      <w:r>
        <w:t xml:space="preserve"> </w:t>
      </w:r>
      <w:del w:id="922" w:author="Ed" w:date="2013-04-01T14:06:00Z">
        <w:r w:rsidDel="00C55C0D">
          <w:delText>is powered by single-phase</w:delText>
        </w:r>
      </w:del>
      <w:r>
        <w:t xml:space="preserve"> 220 volt AC at 50 Hz. The inverter on the robot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CA427F">
      <w:r>
        <w:t xml:space="preserve">Much of the electronics on the robot require a lower voltage bus to operate, nominally 12 volts DC. These electronics are powered </w:t>
      </w:r>
      <w:del w:id="923" w:author="Ed" w:date="2013-04-01T14:07:00Z">
        <w:r w:rsidDel="00C55C0D">
          <w:delText xml:space="preserve">from a 13.8 volt DC bus. The 13.8 volt bus is powered </w:delText>
        </w:r>
      </w:del>
      <w:r>
        <w:t xml:space="preserve">by a </w:t>
      </w:r>
      <w:proofErr w:type="spellStart"/>
      <w:r w:rsidR="007A0A93">
        <w:t>Samlex</w:t>
      </w:r>
      <w:proofErr w:type="spellEnd"/>
      <w:r w:rsidR="007A0A93">
        <w:t xml:space="preserve"> America SDC-15, </w:t>
      </w:r>
      <w:ins w:id="924" w:author="Ed" w:date="2013-04-01T14:07:00Z">
        <w:r w:rsidR="00C55C0D">
          <w:t xml:space="preserve">a 13.8 volt </w:t>
        </w:r>
      </w:ins>
      <w:proofErr w:type="spellStart"/>
      <w:r w:rsidR="007A0A93">
        <w:t>switchmode</w:t>
      </w:r>
      <w:proofErr w:type="spellEnd"/>
      <w:r w:rsidR="007A0A93">
        <w:t xml:space="preserve"> step-down regulator that can supply up to 12 amps</w:t>
      </w:r>
      <w:del w:id="925" w:author="Ed" w:date="2013-04-02T10:25:00Z">
        <w:r w:rsidR="007A0A93" w:rsidDel="002D6416">
          <w:delText>,</w:delText>
        </w:r>
      </w:del>
      <w:r w:rsidR="006B701A">
        <w:fldChar w:fldCharType="begin"/>
      </w:r>
      <w:ins w:id="926" w:author="Edward Venator" w:date="2013-04-11T09:34:00Z">
        <w:r w:rsidR="00AF4C15">
          <w:instrText xml:space="preserve"> ADDIN ZOTERO_ITEM CSL_CITATION {"citationID":"1fp1lsfmqv","properties":{"formattedCitation":"[10]","plainCitation":"[10]"},"citationItems":[{"id":174,"uris":["http://zotero.org/users/1284010/items/GTDRK6KE"],"uri":["http://zotero.org/users/1284010/items/GTDRK6KE"],"itemData":{"id":174,"type":"article","title":"DC-DC Step Down Converters Model SDC-15","publisher":"Samlex America","URL":"http://www.samlexamerica.com/documents/product-specs/SDC-15_Samlex_Specifications.pdf","author":[{"family":"Samlex America","given":""}]}}],"schema":"https://github.com/citation-style-language/schema/raw/master/csl-citation.json"} </w:instrText>
        </w:r>
      </w:ins>
      <w:ins w:id="927" w:author="Ed" w:date="2013-04-02T10:35:00Z">
        <w:del w:id="928" w:author="Edward Venator" w:date="2013-04-11T09:34:00Z">
          <w:r w:rsidR="00FC6366" w:rsidDel="00AF4C15">
            <w:delInstrText xml:space="preserve"> ADDIN ZOTERO_ITEM CSL_CITATION {"citationID":"1fp1lsfmqv","properties":{"formattedCitation":"[10]","plainCitation":"[10]"},"citationItems":[{"id":190,"uris":["http://zotero.org/users/1284010/items/GTDRK6KE"],"uri":["http://zotero.org/users/1284010/items/GTDRK6KE"],"itemData":{"id":190,"type":"article","title":"DC-DC Step Down Converters Model SDC-15","publisher":"Samlex America","URL":"http://www.samlexamerica.com/documents/product-specs/SDC-15_Samlex_Specifications.pdf","author":[{"family":"Samlex America","given":""}]}}],"schema":"https://github.com/citation-style-language/schema/raw/master/csl-citation.json"} </w:delInstrText>
          </w:r>
        </w:del>
      </w:ins>
      <w:del w:id="929" w:author="Edward Venator" w:date="2013-04-11T09:34:00Z">
        <w:r w:rsidR="007A0A93" w:rsidDel="00AF4C15">
          <w:delInstrText xml:space="preserve"> ADDIN ZOTERO_ITEM CSL_CITATION {"citationID":"1fp1lsfmqv","properties":{"formattedCitation":"[9]","plainCitation":"[9]"},"citationItems":[{"id":190,"uris":["http://zotero.org/users/1284010/items/GTDRK6KE"],"uri":["http://zotero.org/users/1284010/items/GTDRK6KE"],"itemData":{"id":190,"type":"article","title":"DC-DC Step Down Converters Model SDC-15","URL":"http://www.samlexamerica.com/documents/product-specs/SDC-15_Samlex_Specifications.pdf","author":[{"family":"Samlex America","given":""}]}}],"schema":"https://github.com/citation-style-language/schema/raw/master/csl-citation.json"} </w:delInstrText>
        </w:r>
      </w:del>
      <w:r w:rsidR="006B701A">
        <w:fldChar w:fldCharType="separate"/>
      </w:r>
      <w:ins w:id="930" w:author="Ed" w:date="2013-04-02T10:35:00Z">
        <w:r w:rsidR="00FC6366" w:rsidRPr="00FC6366">
          <w:t>[10]</w:t>
        </w:r>
      </w:ins>
      <w:del w:id="931" w:author="Ed" w:date="2013-04-02T10:35:00Z">
        <w:r w:rsidR="007A0A93" w:rsidRPr="00FC6366" w:rsidDel="00FC6366">
          <w:delText>[9]</w:delText>
        </w:r>
      </w:del>
      <w:r w:rsidR="006B701A">
        <w:fldChar w:fldCharType="end"/>
      </w:r>
      <w:ins w:id="932" w:author="Ed" w:date="2013-04-02T10:25:00Z">
        <w:r w:rsidR="002D6416">
          <w:t>,</w:t>
        </w:r>
      </w:ins>
      <w:r>
        <w:t xml:space="preserve"> which is powered from the main 24 volt bus. This bus powers the </w:t>
      </w:r>
      <w:proofErr w:type="spellStart"/>
      <w:r>
        <w:t>WiFi</w:t>
      </w:r>
      <w:proofErr w:type="spellEnd"/>
      <w:r>
        <w:t xml:space="preserve"> router, emergency stop circuitry, the cRIO interface board, the Kinect camera, and the pneumatic compressor.</w:t>
      </w:r>
    </w:p>
    <w:p w:rsidR="00C82D64" w:rsidRDefault="00C82D64" w:rsidP="00CA427F">
      <w:r>
        <w:t xml:space="preserve">Because the compressor draws a large amount of current, </w:t>
      </w:r>
      <w:del w:id="933" w:author="Ed" w:date="2013-04-01T14:07:00Z">
        <w:r w:rsidDel="00C55C0D">
          <w:delText xml:space="preserve">it caused </w:delText>
        </w:r>
      </w:del>
      <w:r>
        <w:t xml:space="preserve">the 13.8 volt regulator's output </w:t>
      </w:r>
      <w:ins w:id="934" w:author="Ed" w:date="2013-04-02T10:51:00Z">
        <w:r w:rsidR="007229EA">
          <w:t xml:space="preserve">would </w:t>
        </w:r>
      </w:ins>
      <w:proofErr w:type="spellStart"/>
      <w:ins w:id="935" w:author="Edward Venator" w:date="2013-04-11T09:12:00Z">
        <w:r w:rsidR="00C55C0D">
          <w:t>droop</w:t>
        </w:r>
      </w:ins>
      <w:del w:id="936" w:author="Ed" w:date="2013-04-01T14:07:00Z">
        <w:r w:rsidDel="00C55C0D">
          <w:delText>to droop</w:delText>
        </w:r>
      </w:del>
      <w:ins w:id="937" w:author="Ed" w:date="2013-04-01T14:07:00Z">
        <w:r w:rsidR="00C55C0D">
          <w:t>droop</w:t>
        </w:r>
      </w:ins>
      <w:proofErr w:type="spellEnd"/>
      <w:r>
        <w:t xml:space="preserve"> to about 5 volts</w:t>
      </w:r>
      <w:r w:rsidR="007A0A93">
        <w:t xml:space="preserve"> for approximately 450 ms (see </w:t>
      </w:r>
      <w:r w:rsidR="006B701A">
        <w:fldChar w:fldCharType="begin"/>
      </w:r>
      <w:r w:rsidR="00610622">
        <w:instrText xml:space="preserve"> REF _Ref351927362 \h </w:instrText>
      </w:r>
      <w:r w:rsidR="006B701A">
        <w:fldChar w:fldCharType="separate"/>
      </w:r>
      <w:r w:rsidR="00E141B1">
        <w:t xml:space="preserve">Figure </w:t>
      </w:r>
      <w:r w:rsidR="00E141B1">
        <w:rPr>
          <w:noProof/>
        </w:rPr>
        <w:t>5</w:t>
      </w:r>
      <w:r w:rsidR="006B701A">
        <w:fldChar w:fldCharType="end"/>
      </w:r>
      <w:r>
        <w:t xml:space="preserve">) when </w:t>
      </w:r>
      <w:proofErr w:type="spellStart"/>
      <w:ins w:id="938" w:author="Edward Venator" w:date="2013-04-11T09:12:00Z">
        <w:r w:rsidR="00C55C0D">
          <w:t>the</w:t>
        </w:r>
      </w:ins>
      <w:del w:id="939" w:author="Ed" w:date="2013-04-01T14:07:00Z">
        <w:r w:rsidDel="00C55C0D">
          <w:delText>it switched</w:delText>
        </w:r>
      </w:del>
      <w:ins w:id="940" w:author="Ed" w:date="2013-04-01T14:07:00Z">
        <w:r w:rsidR="00C55C0D">
          <w:t>the</w:t>
        </w:r>
        <w:proofErr w:type="spellEnd"/>
        <w:r w:rsidR="00C55C0D">
          <w:t xml:space="preserve"> compressor switche</w:t>
        </w:r>
      </w:ins>
      <w:ins w:id="941" w:author="Ed" w:date="2013-04-02T10:51:00Z">
        <w:r w:rsidR="007229EA">
          <w:t>d</w:t>
        </w:r>
      </w:ins>
      <w:r>
        <w:t xml:space="preserve"> on. This droop was sufficient to cause the onboard Ethernet router to reboot, interrupting communications between the computers onboard. In order </w:t>
      </w:r>
      <w:proofErr w:type="spellStart"/>
      <w:r>
        <w:t>to</w:t>
      </w:r>
      <w:del w:id="942" w:author="Edward Venator" w:date="2013-04-11T09:12:00Z">
        <w:r>
          <w:delText xml:space="preserve"> </w:delText>
        </w:r>
      </w:del>
      <w:del w:id="943" w:author="Ed" w:date="2013-04-02T10:52:00Z">
        <w:r w:rsidDel="007229EA">
          <w:delText xml:space="preserve">fix </w:delText>
        </w:r>
      </w:del>
      <w:ins w:id="944" w:author="Ed" w:date="2013-04-02T10:52:00Z">
        <w:r w:rsidR="007229EA">
          <w:t>prevent</w:t>
        </w:r>
        <w:proofErr w:type="spellEnd"/>
        <w:r w:rsidR="007229EA">
          <w:t xml:space="preserve"> </w:t>
        </w:r>
      </w:ins>
      <w:r>
        <w:t xml:space="preserve">this problem, an LC filter was added </w:t>
      </w:r>
      <w:r w:rsidR="007A0A93">
        <w:t>to the 13.8 volt power rail. A 5</w:t>
      </w:r>
      <w:r>
        <w:t xml:space="preserve">0mF capacitor acts as a charge reservoir for the electronics on the 13.8 volt power rail (including the router), and a 55 </w:t>
      </w:r>
      <w:proofErr w:type="spellStart"/>
      <w:r>
        <w:rPr>
          <w:rFonts w:ascii="Liberation Serif" w:hAnsi="Liberation Serif"/>
        </w:rPr>
        <w:t>μ</w:t>
      </w:r>
      <w:r>
        <w:t>H</w:t>
      </w:r>
      <w:proofErr w:type="spellEnd"/>
      <w:r>
        <w:t xml:space="preserve"> inductor acts as a current choke to limit the </w:t>
      </w:r>
      <w:r>
        <w:lastRenderedPageBreak/>
        <w:t>instantaneous current draw when th</w:t>
      </w:r>
      <w:r w:rsidR="007A0A93">
        <w:t xml:space="preserve">e compressor turns on. </w:t>
      </w:r>
      <w:r w:rsidR="006B701A">
        <w:fldChar w:fldCharType="begin"/>
      </w:r>
      <w:r w:rsidR="00610622">
        <w:instrText xml:space="preserve"> REF _Ref351927434 \h </w:instrText>
      </w:r>
      <w:r w:rsidR="006B701A">
        <w:fldChar w:fldCharType="separate"/>
      </w:r>
      <w:r w:rsidR="00E141B1">
        <w:t xml:space="preserve">Figure </w:t>
      </w:r>
      <w:r w:rsidR="00E141B1">
        <w:rPr>
          <w:noProof/>
        </w:rPr>
        <w:t>6</w:t>
      </w:r>
      <w:r w:rsidR="006B701A">
        <w:fldChar w:fldCharType="end"/>
      </w:r>
      <w:r>
        <w:t xml:space="preserve"> shows that this filter kept the 13.8 volt rail from dropping below 10 volts, and it recovers to its nominal voltage in under 100 </w:t>
      </w:r>
      <w:proofErr w:type="spellStart"/>
      <w:r>
        <w:t>ms.</w:t>
      </w:r>
      <w:proofErr w:type="spellEnd"/>
      <w:r>
        <w:t xml:space="preserve"> This droop is not enough to cause the router to reboot.</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FD7709" w:rsidTr="00FD7709">
        <w:trPr>
          <w:jc w:val="center"/>
        </w:trPr>
        <w:tc>
          <w:tcPr>
            <w:tcW w:w="4788" w:type="dxa"/>
          </w:tcPr>
          <w:p w:rsidR="00FD7709" w:rsidRDefault="00FD7709" w:rsidP="00CA427F">
            <w:pPr>
              <w:rPr>
                <w:del w:id="945" w:author="Ed" w:date="2013-04-11T09:12:00Z"/>
              </w:rPr>
            </w:pPr>
            <w:del w:id="946" w:author="Ed" w:date="2013-04-11T09:12:00Z">
              <w:r>
                <w:rPr>
                  <w:noProof/>
                  <w:lang w:bidi="ar-SA"/>
                </w:rPr>
                <w:drawing>
                  <wp:inline distT="0" distB="0" distL="0" distR="0">
                    <wp:extent cx="2743200" cy="20574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43200" cy="2057400"/>
                            </a:xfrm>
                            <a:prstGeom prst="rect">
                              <a:avLst/>
                            </a:prstGeom>
                          </pic:spPr>
                        </pic:pic>
                      </a:graphicData>
                    </a:graphic>
                  </wp:inline>
                </w:drawing>
              </w:r>
            </w:del>
          </w:p>
          <w:p w:rsidR="00FD7709" w:rsidRDefault="00FD7709" w:rsidP="00CA427F">
            <w:pPr>
              <w:rPr>
                <w:ins w:id="947" w:author="Ed" w:date="2013-04-11T09:12:00Z"/>
              </w:rPr>
            </w:pPr>
            <w:ins w:id="948" w:author="Ed" w:date="2013-04-11T09:12:00Z">
              <w:r>
                <w:rPr>
                  <w:noProof/>
                  <w:lang w:bidi="ar-SA"/>
                </w:rPr>
                <w:drawing>
                  <wp:inline distT="0" distB="0" distL="0" distR="0">
                    <wp:extent cx="27432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43200" cy="2057400"/>
                            </a:xfrm>
                            <a:prstGeom prst="rect">
                              <a:avLst/>
                            </a:prstGeom>
                          </pic:spPr>
                        </pic:pic>
                      </a:graphicData>
                    </a:graphic>
                  </wp:inline>
                </w:drawing>
              </w:r>
            </w:ins>
          </w:p>
          <w:p w:rsidR="00FD7709" w:rsidRDefault="00FD7709" w:rsidP="00CA427F">
            <w:pPr>
              <w:pStyle w:val="Caption"/>
            </w:pPr>
            <w:bookmarkStart w:id="949" w:name="_Ref351927362"/>
            <w:bookmarkStart w:id="950" w:name="_Toc351997939"/>
            <w:bookmarkStart w:id="951" w:name="_Toc353178056"/>
            <w:r>
              <w:t xml:space="preserve">Figure </w:t>
            </w:r>
            <w:ins w:id="952" w:author="Ed" w:date="2013-04-08T09:44:00Z">
              <w:r w:rsidR="006B701A">
                <w:fldChar w:fldCharType="begin"/>
              </w:r>
              <w:r w:rsidR="00851713">
                <w:instrText xml:space="preserve"> SEQ Figure \* ARABIC </w:instrText>
              </w:r>
            </w:ins>
            <w:r w:rsidR="006B701A">
              <w:fldChar w:fldCharType="separate"/>
            </w:r>
            <w:ins w:id="953" w:author="Edward Venator" w:date="2013-04-11T09:15:00Z">
              <w:r w:rsidR="00E141B1">
                <w:rPr>
                  <w:noProof/>
                </w:rPr>
                <w:t>5</w:t>
              </w:r>
            </w:ins>
            <w:ins w:id="954" w:author="Ed" w:date="2013-04-08T09:44:00Z">
              <w:r w:rsidR="006B701A">
                <w:fldChar w:fldCharType="end"/>
              </w:r>
            </w:ins>
            <w:del w:id="955" w:author="Ed" w:date="2013-04-08T09:44:00Z">
              <w:r w:rsidR="006B701A" w:rsidDel="00851713">
                <w:fldChar w:fldCharType="begin"/>
              </w:r>
              <w:r w:rsidR="00DB619F" w:rsidDel="00851713">
                <w:delInstrText xml:space="preserve"> SEQ Figure \* ARABIC </w:delInstrText>
              </w:r>
              <w:r w:rsidR="006B701A" w:rsidDel="00851713">
                <w:fldChar w:fldCharType="separate"/>
              </w:r>
              <w:r w:rsidR="00B60E2F" w:rsidDel="00851713">
                <w:rPr>
                  <w:noProof/>
                </w:rPr>
                <w:delText>5</w:delText>
              </w:r>
              <w:r w:rsidR="006B701A" w:rsidDel="00851713">
                <w:rPr>
                  <w:noProof/>
                </w:rPr>
                <w:fldChar w:fldCharType="end"/>
              </w:r>
            </w:del>
            <w:bookmarkEnd w:id="949"/>
            <w:r>
              <w:t>: 13.8 volt rail dropout when compressor turns on (before addition of filter).</w:t>
            </w:r>
            <w:bookmarkEnd w:id="950"/>
            <w:bookmarkEnd w:id="951"/>
          </w:p>
        </w:tc>
        <w:tc>
          <w:tcPr>
            <w:tcW w:w="4788" w:type="dxa"/>
          </w:tcPr>
          <w:p w:rsidR="00FD7709" w:rsidRDefault="00FD7709" w:rsidP="00CA427F">
            <w:pPr>
              <w:rPr>
                <w:del w:id="956" w:author="Ed" w:date="2013-04-11T09:12:00Z"/>
              </w:rPr>
            </w:pPr>
            <w:del w:id="957" w:author="Ed" w:date="2013-04-11T09:12:00Z">
              <w:r>
                <w:rPr>
                  <w:noProof/>
                  <w:lang w:bidi="ar-SA"/>
                </w:rPr>
                <w:drawing>
                  <wp:inline distT="0" distB="0" distL="0" distR="0">
                    <wp:extent cx="2743200" cy="2057400"/>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43200" cy="2057400"/>
                            </a:xfrm>
                            <a:prstGeom prst="rect">
                              <a:avLst/>
                            </a:prstGeom>
                          </pic:spPr>
                        </pic:pic>
                      </a:graphicData>
                    </a:graphic>
                  </wp:inline>
                </w:drawing>
              </w:r>
            </w:del>
          </w:p>
          <w:p w:rsidR="00FD7709" w:rsidRDefault="00FD7709" w:rsidP="00CA427F">
            <w:pPr>
              <w:rPr>
                <w:ins w:id="958" w:author="Ed" w:date="2013-04-11T09:12:00Z"/>
              </w:rPr>
            </w:pPr>
            <w:ins w:id="959" w:author="Ed" w:date="2013-04-11T09:12:00Z">
              <w:r>
                <w:rPr>
                  <w:noProof/>
                  <w:lang w:bidi="ar-SA"/>
                </w:rPr>
                <w:drawing>
                  <wp:inline distT="0" distB="0" distL="0" distR="0">
                    <wp:extent cx="27432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43200" cy="2057400"/>
                            </a:xfrm>
                            <a:prstGeom prst="rect">
                              <a:avLst/>
                            </a:prstGeom>
                          </pic:spPr>
                        </pic:pic>
                      </a:graphicData>
                    </a:graphic>
                  </wp:inline>
                </w:drawing>
              </w:r>
            </w:ins>
          </w:p>
          <w:p w:rsidR="00FD7709" w:rsidRDefault="00FD7709" w:rsidP="00CA427F">
            <w:pPr>
              <w:pStyle w:val="Caption"/>
            </w:pPr>
            <w:bookmarkStart w:id="960" w:name="_Ref351927434"/>
            <w:bookmarkStart w:id="961" w:name="_Toc351997940"/>
            <w:bookmarkStart w:id="962" w:name="_Toc353178057"/>
            <w:r>
              <w:t xml:space="preserve">Figure </w:t>
            </w:r>
            <w:ins w:id="963" w:author="Ed" w:date="2013-04-08T09:44:00Z">
              <w:r w:rsidR="006B701A">
                <w:fldChar w:fldCharType="begin"/>
              </w:r>
              <w:r w:rsidR="00851713">
                <w:instrText xml:space="preserve"> SEQ Figure \* ARABIC </w:instrText>
              </w:r>
            </w:ins>
            <w:r w:rsidR="006B701A">
              <w:fldChar w:fldCharType="separate"/>
            </w:r>
            <w:ins w:id="964" w:author="Edward Venator" w:date="2013-04-11T09:15:00Z">
              <w:r w:rsidR="00E141B1">
                <w:rPr>
                  <w:noProof/>
                </w:rPr>
                <w:t>6</w:t>
              </w:r>
            </w:ins>
            <w:ins w:id="965" w:author="Ed" w:date="2013-04-08T09:44:00Z">
              <w:r w:rsidR="006B701A">
                <w:fldChar w:fldCharType="end"/>
              </w:r>
            </w:ins>
            <w:del w:id="966" w:author="Ed" w:date="2013-04-08T09:44:00Z">
              <w:r w:rsidR="006B701A" w:rsidDel="00851713">
                <w:fldChar w:fldCharType="begin"/>
              </w:r>
              <w:r w:rsidR="00DB619F" w:rsidDel="00851713">
                <w:delInstrText xml:space="preserve"> SEQ Figure \* ARABIC </w:delInstrText>
              </w:r>
              <w:r w:rsidR="006B701A" w:rsidDel="00851713">
                <w:fldChar w:fldCharType="separate"/>
              </w:r>
              <w:r w:rsidR="00B60E2F" w:rsidDel="00851713">
                <w:rPr>
                  <w:noProof/>
                </w:rPr>
                <w:delText>6</w:delText>
              </w:r>
              <w:r w:rsidR="006B701A" w:rsidDel="00851713">
                <w:rPr>
                  <w:noProof/>
                </w:rPr>
                <w:fldChar w:fldCharType="end"/>
              </w:r>
            </w:del>
            <w:bookmarkEnd w:id="960"/>
            <w:r>
              <w:t>: 13.8 volt rail during compressor turn-on after addition of an LC filter.</w:t>
            </w:r>
            <w:bookmarkEnd w:id="961"/>
            <w:bookmarkEnd w:id="962"/>
          </w:p>
        </w:tc>
      </w:tr>
    </w:tbl>
    <w:p w:rsidR="00C82D64" w:rsidRDefault="00FD7709" w:rsidP="00CA427F">
      <w:r>
        <w:t xml:space="preserve">In order to monitor the </w:t>
      </w:r>
      <w:r w:rsidR="00E40487">
        <w:t xml:space="preserve">state of the voltage rails, each one is </w:t>
      </w:r>
      <w:del w:id="967" w:author="Ed" w:date="2013-04-11T09:12:00Z">
        <w:r w:rsidR="00C55C0D">
          <w:delText>connected</w:delText>
        </w:r>
      </w:del>
      <w:del w:id="968" w:author="Ed" w:date="2013-04-01T14:08:00Z">
        <w:r w:rsidR="00E40487" w:rsidDel="00C55C0D">
          <w:delText>monitored by</w:delText>
        </w:r>
      </w:del>
      <w:ins w:id="969" w:author="Ed" w:date="2013-04-01T14:08:00Z">
        <w:r w:rsidR="00C55C0D">
          <w:t>connected to</w:t>
        </w:r>
      </w:ins>
      <w:r w:rsidR="00E40487">
        <w:t xml:space="preserve"> an analog to digital converter (ADC) </w:t>
      </w:r>
      <w:del w:id="970" w:author="Ed" w:date="2013-04-11T09:12:00Z">
        <w:r w:rsidR="00C55C0D">
          <w:delText>on</w:delText>
        </w:r>
      </w:del>
      <w:del w:id="971" w:author="Ed" w:date="2013-04-01T14:08:00Z">
        <w:r w:rsidR="00E40487" w:rsidDel="00C55C0D">
          <w:delText>connected to</w:delText>
        </w:r>
      </w:del>
      <w:ins w:id="972" w:author="Ed" w:date="2013-04-01T14:08:00Z">
        <w:r w:rsidR="00C55C0D">
          <w:t>on</w:t>
        </w:r>
      </w:ins>
      <w:r w:rsidR="00E40487">
        <w:t xml:space="preserve"> the National Instruments Compact RIO that controls the drive base (see </w:t>
      </w:r>
      <w:r w:rsidR="006B701A">
        <w:fldChar w:fldCharType="begin"/>
      </w:r>
      <w:r w:rsidR="00610622">
        <w:instrText xml:space="preserve"> REF _Ref351926368 \p \h </w:instrText>
      </w:r>
      <w:r w:rsidR="006B701A">
        <w:fldChar w:fldCharType="separate"/>
      </w:r>
      <w:r w:rsidR="00E141B1">
        <w:t>below</w:t>
      </w:r>
      <w:r w:rsidR="006B701A">
        <w:fldChar w:fldCharType="end"/>
      </w:r>
      <w:r w:rsidR="00E40487">
        <w:t xml:space="preserve">). The ADC monitors the main 24 volt bus, the 13.8 volt bus, the power supply to the cRIO (which is protected from rail droop by a peak detector, as shown in </w:t>
      </w:r>
      <w:r w:rsidR="006B701A">
        <w:fldChar w:fldCharType="begin"/>
      </w:r>
      <w:r w:rsidR="00610622">
        <w:instrText xml:space="preserve"> REF _Ref351926554 \h </w:instrText>
      </w:r>
      <w:r w:rsidR="006B701A">
        <w:fldChar w:fldCharType="separate"/>
      </w:r>
      <w:r w:rsidR="00E141B1">
        <w:t xml:space="preserve">Figure </w:t>
      </w:r>
      <w:r w:rsidR="00E141B1">
        <w:rPr>
          <w:noProof/>
        </w:rPr>
        <w:t>4</w:t>
      </w:r>
      <w:r w:rsidR="006B701A">
        <w:fldChar w:fldCharType="end"/>
      </w:r>
      <w:r w:rsidR="00E40487">
        <w:t>), and the rail that powers the drive base, which is switched on and off by the emergency stop circuit.</w:t>
      </w:r>
    </w:p>
    <w:p w:rsidR="00C82D64" w:rsidRDefault="00C82D64">
      <w:pPr>
        <w:pStyle w:val="Heading2"/>
      </w:pPr>
      <w:bookmarkStart w:id="973" w:name="_Toc351468820"/>
      <w:bookmarkStart w:id="974" w:name="_Toc353177965"/>
      <w:bookmarkStart w:id="975" w:name="_Toc352798786"/>
      <w:bookmarkStart w:id="976" w:name="_Toc353435267"/>
      <w:commentRangeStart w:id="977"/>
      <w:commentRangeStart w:id="978"/>
      <w:r>
        <w:t>Sensors</w:t>
      </w:r>
      <w:bookmarkEnd w:id="973"/>
      <w:bookmarkEnd w:id="975"/>
      <w:commentRangeEnd w:id="977"/>
      <w:r w:rsidR="00C55C0D">
        <w:rPr>
          <w:rStyle w:val="CommentReference"/>
          <w:rFonts w:ascii="Times New Roman" w:hAnsi="Times New Roman"/>
          <w:b w:val="0"/>
          <w:bCs/>
        </w:rPr>
        <w:commentReference w:id="977"/>
      </w:r>
      <w:commentRangeEnd w:id="978"/>
      <w:r w:rsidR="00C55C0D">
        <w:rPr>
          <w:rStyle w:val="CommentReference"/>
          <w:rFonts w:ascii="Times New Roman" w:hAnsi="Times New Roman"/>
          <w:b w:val="0"/>
          <w:bCs/>
        </w:rPr>
        <w:commentReference w:id="978"/>
      </w:r>
      <w:bookmarkEnd w:id="974"/>
      <w:bookmarkEnd w:id="976"/>
    </w:p>
    <w:p w:rsidR="008456AF" w:rsidRDefault="00FE30C5">
      <w:pPr>
        <w:keepNext/>
        <w:rPr>
          <w:ins w:id="979" w:author="Edward Venator" w:date="2013-04-11T09:12:00Z"/>
        </w:rPr>
      </w:pPr>
      <w:bookmarkStart w:id="980" w:name="_Toc351468821"/>
      <w:ins w:id="981" w:author="Edward Venator" w:date="2013-04-11T09:12:00Z">
        <w:r>
          <w:rPr>
            <w:noProof/>
            <w:lang w:bidi="ar-SA"/>
          </w:rPr>
          <w:lastRenderedPageBreak/>
          <w:drawing>
            <wp:inline distT="0" distB="0" distL="0" distR="0">
              <wp:extent cx="5486400" cy="3087623"/>
              <wp:effectExtent l="19050" t="0" r="0" b="0"/>
              <wp:docPr id="27" name="Picture 20" descr="data block diagram.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3" cstate="print"/>
                      <a:stretch>
                        <a:fillRect/>
                      </a:stretch>
                    </pic:blipFill>
                    <pic:spPr>
                      <a:xfrm>
                        <a:off x="0" y="0"/>
                        <a:ext cx="5486400" cy="3087623"/>
                      </a:xfrm>
                      <a:prstGeom prst="rect">
                        <a:avLst/>
                      </a:prstGeom>
                    </pic:spPr>
                  </pic:pic>
                </a:graphicData>
              </a:graphic>
            </wp:inline>
          </w:drawing>
        </w:r>
      </w:ins>
    </w:p>
    <w:p w:rsidR="008456AF" w:rsidRDefault="000812B3">
      <w:pPr>
        <w:pStyle w:val="Caption"/>
        <w:jc w:val="both"/>
        <w:rPr>
          <w:ins w:id="982" w:author="Edward Venator" w:date="2013-04-11T09:12:00Z"/>
        </w:rPr>
      </w:pPr>
      <w:bookmarkStart w:id="983" w:name="_Toc353435252"/>
      <w:ins w:id="984" w:author="Edward Venator" w:date="2013-04-11T09:12:00Z">
        <w:r>
          <w:t xml:space="preserve">Figure </w:t>
        </w:r>
        <w:r w:rsidR="008456AF">
          <w:fldChar w:fldCharType="begin"/>
        </w:r>
        <w:r>
          <w:instrText xml:space="preserve"> SEQ Figure \* ARABIC </w:instrText>
        </w:r>
        <w:r w:rsidR="008456AF">
          <w:fldChar w:fldCharType="separate"/>
        </w:r>
      </w:ins>
      <w:ins w:id="985" w:author="Edward Venator" w:date="2013-04-11T09:15:00Z">
        <w:r w:rsidR="00E141B1">
          <w:rPr>
            <w:noProof/>
          </w:rPr>
          <w:t>7</w:t>
        </w:r>
      </w:ins>
      <w:ins w:id="986" w:author="Edward Venator" w:date="2013-04-11T09:12:00Z">
        <w:r w:rsidR="008456AF">
          <w:fldChar w:fldCharType="end"/>
        </w:r>
        <w:r>
          <w:t>: Sensors and computing hardware on ABBY</w:t>
        </w:r>
        <w:bookmarkEnd w:id="983"/>
      </w:ins>
    </w:p>
    <w:p w:rsidR="00E141B1" w:rsidRDefault="00C82D64">
      <w:pPr>
        <w:pStyle w:val="Heading3"/>
        <w:rPr>
          <w:del w:id="987" w:author="Ed" w:date="2013-04-02T11:41:00Z"/>
        </w:rPr>
        <w:pPrChange w:id="988" w:author="Ed" w:date="2013-04-02T11:30:00Z">
          <w:pPr>
            <w:pStyle w:val="Heading2"/>
          </w:pPr>
        </w:pPrChange>
      </w:pPr>
      <w:del w:id="989" w:author="Ed" w:date="2013-04-02T11:41:00Z">
        <w:r w:rsidDel="008E6F27">
          <w:delText>Odometry</w:delText>
        </w:r>
        <w:bookmarkEnd w:id="980"/>
      </w:del>
    </w:p>
    <w:p w:rsidR="00C82D64" w:rsidDel="00BB0DEF" w:rsidRDefault="00C82D64" w:rsidP="00CA427F">
      <w:pPr>
        <w:rPr>
          <w:del w:id="990" w:author="Ed" w:date="2013-04-02T11:30:00Z"/>
        </w:rPr>
      </w:pPr>
      <w:r>
        <w:t>In order to sense the mo</w:t>
      </w:r>
      <w:r w:rsidR="00E811C4">
        <w:t xml:space="preserve">tor speed, there is a </w:t>
      </w:r>
      <w:proofErr w:type="spellStart"/>
      <w:r w:rsidR="00E811C4">
        <w:t>Grayhill</w:t>
      </w:r>
      <w:proofErr w:type="spellEnd"/>
      <w:r w:rsidR="00E811C4">
        <w:t xml:space="preserve"> 61R-256</w:t>
      </w:r>
      <w:r>
        <w:t xml:space="preserve"> encoder on each motor’s output shaft. The encod</w:t>
      </w:r>
      <w:r w:rsidR="00E811C4">
        <w:t xml:space="preserve">er outputs </w:t>
      </w:r>
      <w:proofErr w:type="spellStart"/>
      <w:r w:rsidR="00E811C4">
        <w:t>quadrature</w:t>
      </w:r>
      <w:proofErr w:type="spellEnd"/>
      <w:r w:rsidR="00E811C4">
        <w:t xml:space="preserve"> pulses at a</w:t>
      </w:r>
      <w:r>
        <w:t xml:space="preserve"> frequency proportional to the motor speed. These motor shaft encoders have very high resolution output (256 pulses per revolution), but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e a very high resolution output (0.7 mm per encoder tick)</w:t>
      </w:r>
      <w:r>
        <w:t>. The output of the wheel encoders is differentiated to get the wheel velocities, which are then fed as control inputs into a Kalman filter that outputs a robot pose estimate consisting of X and Y coordinates and a heading.</w:t>
      </w:r>
    </w:p>
    <w:p w:rsidR="00E141B1" w:rsidRDefault="00C82D64">
      <w:pPr>
        <w:rPr>
          <w:del w:id="991" w:author="Ed" w:date="2013-04-02T09:25:00Z"/>
        </w:rPr>
        <w:pPrChange w:id="992" w:author="Ed" w:date="2013-04-02T11:30:00Z">
          <w:pPr>
            <w:pStyle w:val="Heading2"/>
          </w:pPr>
        </w:pPrChange>
      </w:pPr>
      <w:bookmarkStart w:id="993" w:name="_Toc351468822"/>
      <w:commentRangeStart w:id="994"/>
      <w:del w:id="995" w:author="Ed" w:date="2013-04-02T09:25:00Z">
        <w:r w:rsidDel="00FC47C3">
          <w:delText>Yaw Rate Sensor</w:delText>
        </w:r>
        <w:bookmarkEnd w:id="993"/>
        <w:commentRangeEnd w:id="994"/>
        <w:r w:rsidR="00A74B09" w:rsidDel="00FC47C3">
          <w:rPr>
            <w:rStyle w:val="CommentReference"/>
            <w:b/>
            <w:bCs/>
          </w:rPr>
          <w:commentReference w:id="994"/>
        </w:r>
      </w:del>
    </w:p>
    <w:p w:rsidR="00C82D64" w:rsidDel="00FC47C3" w:rsidRDefault="00C82D64">
      <w:pPr>
        <w:rPr>
          <w:del w:id="996" w:author="Ed" w:date="2013-04-02T09:25:00Z"/>
        </w:rPr>
      </w:pPr>
      <w:del w:id="997" w:author="Ed" w:date="2013-04-02T09:25:00Z">
        <w:r w:rsidDel="00FC47C3">
          <w:delText>Odometry is prone to errors due to wheel slip, discretization, and linearization errors. Although it can be accurate over short distances, errors accumulate, particularly when the robot turns. In order to help increase the accuracy of the robot’s pose estimate, the robot has an Analog Devices MEMS gyroscopic yaw rate sensor. The yaw rate sensor is capable of measuring rotation rate about the robot’s yaw axis at up to 2.6 radians/second, with an onboard temperature sensor, which is used for automatic bias correction. Without automatic bias correction, the yaw rate sensor will have a non-zero output when the robot is stationary, and this “drift” will vary with temperature. The bias-corrected output of the yaw rate sensor is combined with the odometry in the pose Kalman filter to provide a more accurate estimate of yaw rate. The more accurate yaw rate in turn allows the Kalman filter to output a more accurate heading estimate than would be possible using the odometry or gyroscope alone.</w:delText>
        </w:r>
        <w:r w:rsidR="00E811C4" w:rsidDel="00FC47C3">
          <w:delText xml:space="preserve"> The yaw rate sensor was ultimately disabled due to electrical problems.</w:delText>
        </w:r>
      </w:del>
    </w:p>
    <w:p w:rsidR="00E141B1" w:rsidRDefault="00C82D64">
      <w:pPr>
        <w:rPr>
          <w:ins w:id="998" w:author="Ed" w:date="2013-04-11T09:12:00Z"/>
        </w:rPr>
        <w:pPrChange w:id="999" w:author="Ed" w:date="2013-04-02T11:30:00Z">
          <w:pPr>
            <w:pStyle w:val="Heading2"/>
          </w:pPr>
        </w:pPrChange>
      </w:pPr>
      <w:bookmarkStart w:id="1000" w:name="_Toc351468823"/>
      <w:del w:id="1001" w:author="Ed" w:date="2013-04-02T11:30:00Z">
        <w:r w:rsidDel="00BB0DEF">
          <w:delText>Microsoft Kinect</w:delText>
        </w:r>
      </w:del>
      <w:bookmarkEnd w:id="1000"/>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6A0A73" w:rsidTr="006A0A73">
        <w:tc>
          <w:tcPr>
            <w:tcW w:w="4788" w:type="dxa"/>
            <w:vAlign w:val="bottom"/>
          </w:tcPr>
          <w:p w:rsidR="006A0A73" w:rsidRDefault="006A0A73" w:rsidP="00CA427F">
            <w:bookmarkStart w:id="1002" w:name="_Toc351468824"/>
            <w:r>
              <w:rPr>
                <w:noProof/>
                <w:lang w:bidi="ar-SA"/>
              </w:rPr>
              <w:lastRenderedPageBreak/>
              <w:drawing>
                <wp:inline distT="0" distB="0" distL="0" distR="0">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4" cstate="print"/>
                          <a:srcRect/>
                          <a:stretch>
                            <a:fillRect/>
                          </a:stretch>
                        </pic:blipFill>
                        <pic:spPr>
                          <a:xfrm>
                            <a:off x="0" y="0"/>
                            <a:ext cx="2743200" cy="1601812"/>
                          </a:xfrm>
                          <a:prstGeom prst="rect">
                            <a:avLst/>
                          </a:prstGeom>
                        </pic:spPr>
                      </pic:pic>
                    </a:graphicData>
                  </a:graphic>
                </wp:inline>
              </w:drawing>
            </w:r>
          </w:p>
          <w:p w:rsidR="006A0A73" w:rsidRDefault="006A0A73" w:rsidP="00CA427F">
            <w:pPr>
              <w:pStyle w:val="Caption"/>
            </w:pPr>
            <w:bookmarkStart w:id="1003" w:name="_Toc351997941"/>
            <w:bookmarkStart w:id="1004" w:name="_Toc353178058"/>
            <w:bookmarkStart w:id="1005" w:name="_Toc353435253"/>
            <w:r>
              <w:t xml:space="preserve">Figure </w:t>
            </w:r>
            <w:ins w:id="1006" w:author="Ed" w:date="2013-04-08T09:44:00Z">
              <w:r w:rsidR="006B701A">
                <w:fldChar w:fldCharType="begin"/>
              </w:r>
              <w:r w:rsidR="00851713">
                <w:instrText xml:space="preserve"> SEQ Figure \* ARABIC </w:instrText>
              </w:r>
            </w:ins>
            <w:r w:rsidR="006B701A">
              <w:fldChar w:fldCharType="separate"/>
            </w:r>
            <w:ins w:id="1007" w:author="Edward Venator" w:date="2013-04-11T09:15:00Z">
              <w:r w:rsidR="00E141B1">
                <w:rPr>
                  <w:noProof/>
                </w:rPr>
                <w:t>8</w:t>
              </w:r>
            </w:ins>
            <w:ins w:id="1008" w:author="Ed" w:date="2013-04-08T09:50:00Z">
              <w:del w:id="1009" w:author="Edward Venator" w:date="2013-04-11T09:15:00Z">
                <w:r w:rsidR="006B59B9" w:rsidDel="00E141B1">
                  <w:rPr>
                    <w:noProof/>
                  </w:rPr>
                  <w:delText>7</w:delText>
                </w:r>
              </w:del>
            </w:ins>
            <w:ins w:id="1010" w:author="Ed" w:date="2013-04-08T09:44:00Z">
              <w:r w:rsidR="006B701A">
                <w:fldChar w:fldCharType="end"/>
              </w:r>
            </w:ins>
            <w:del w:id="1011" w:author="Ed" w:date="2013-04-08T09:44:00Z">
              <w:r w:rsidR="006B701A" w:rsidDel="00851713">
                <w:fldChar w:fldCharType="begin"/>
              </w:r>
              <w:r w:rsidR="00DB619F" w:rsidDel="00851713">
                <w:delInstrText xml:space="preserve"> SEQ Figure \* ARABIC </w:delInstrText>
              </w:r>
              <w:r w:rsidR="006B701A" w:rsidDel="00851713">
                <w:fldChar w:fldCharType="separate"/>
              </w:r>
              <w:r w:rsidR="00B60E2F" w:rsidDel="00851713">
                <w:rPr>
                  <w:noProof/>
                </w:rPr>
                <w:delText>7</w:delText>
              </w:r>
              <w:r w:rsidR="006B701A" w:rsidDel="00851713">
                <w:rPr>
                  <w:noProof/>
                </w:rPr>
                <w:fldChar w:fldCharType="end"/>
              </w:r>
            </w:del>
            <w:r>
              <w:t>: The Kinect field of view</w:t>
            </w:r>
            <w:bookmarkEnd w:id="1003"/>
            <w:bookmarkEnd w:id="1004"/>
            <w:bookmarkEnd w:id="1005"/>
          </w:p>
        </w:tc>
        <w:tc>
          <w:tcPr>
            <w:tcW w:w="4788" w:type="dxa"/>
            <w:vAlign w:val="bottom"/>
          </w:tcPr>
          <w:p w:rsidR="006A0A73" w:rsidRDefault="006A0A73" w:rsidP="00CA427F">
            <w:r>
              <w:rPr>
                <w:noProof/>
                <w:lang w:bidi="ar-SA"/>
              </w:rPr>
              <w:drawing>
                <wp:inline distT="0" distB="0" distL="0" distR="0">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5" cstate="print"/>
                          <a:srcRect/>
                          <a:stretch>
                            <a:fillRect/>
                          </a:stretch>
                        </pic:blipFill>
                        <pic:spPr>
                          <a:xfrm>
                            <a:off x="0" y="0"/>
                            <a:ext cx="2743200" cy="2395728"/>
                          </a:xfrm>
                          <a:prstGeom prst="rect">
                            <a:avLst/>
                          </a:prstGeom>
                        </pic:spPr>
                      </pic:pic>
                    </a:graphicData>
                  </a:graphic>
                </wp:inline>
              </w:drawing>
            </w:r>
          </w:p>
          <w:p w:rsidR="006A0A73" w:rsidRDefault="006A0A73" w:rsidP="00CA427F">
            <w:pPr>
              <w:pStyle w:val="Caption"/>
            </w:pPr>
            <w:bookmarkStart w:id="1012" w:name="_Toc351997942"/>
            <w:bookmarkStart w:id="1013" w:name="_Toc353178059"/>
            <w:bookmarkStart w:id="1014" w:name="_Toc353435254"/>
            <w:r>
              <w:t xml:space="preserve">Figure </w:t>
            </w:r>
            <w:ins w:id="1015" w:author="Ed" w:date="2013-04-08T09:44:00Z">
              <w:r w:rsidR="006B701A">
                <w:fldChar w:fldCharType="begin"/>
              </w:r>
              <w:r w:rsidR="00851713">
                <w:instrText xml:space="preserve"> SEQ Figure \* ARABIC </w:instrText>
              </w:r>
            </w:ins>
            <w:r w:rsidR="006B701A">
              <w:fldChar w:fldCharType="separate"/>
            </w:r>
            <w:ins w:id="1016" w:author="Edward Venator" w:date="2013-04-11T09:15:00Z">
              <w:r w:rsidR="00E141B1">
                <w:rPr>
                  <w:noProof/>
                </w:rPr>
                <w:t>9</w:t>
              </w:r>
            </w:ins>
            <w:ins w:id="1017" w:author="Ed" w:date="2013-04-08T09:50:00Z">
              <w:del w:id="1018" w:author="Edward Venator" w:date="2013-04-11T09:15:00Z">
                <w:r w:rsidR="006B59B9" w:rsidDel="00E141B1">
                  <w:rPr>
                    <w:noProof/>
                  </w:rPr>
                  <w:delText>8</w:delText>
                </w:r>
              </w:del>
            </w:ins>
            <w:ins w:id="1019" w:author="Ed" w:date="2013-04-08T09:44:00Z">
              <w:r w:rsidR="006B701A">
                <w:fldChar w:fldCharType="end"/>
              </w:r>
            </w:ins>
            <w:del w:id="1020" w:author="Ed" w:date="2013-04-08T09:44:00Z">
              <w:r w:rsidR="006B701A" w:rsidDel="00851713">
                <w:fldChar w:fldCharType="begin"/>
              </w:r>
              <w:r w:rsidR="00DB619F" w:rsidDel="00851713">
                <w:delInstrText xml:space="preserve"> SEQ Figure \* ARABIC </w:delInstrText>
              </w:r>
              <w:r w:rsidR="006B701A" w:rsidDel="00851713">
                <w:fldChar w:fldCharType="separate"/>
              </w:r>
              <w:r w:rsidR="00B60E2F" w:rsidDel="00851713">
                <w:rPr>
                  <w:noProof/>
                </w:rPr>
                <w:delText>8</w:delText>
              </w:r>
              <w:r w:rsidR="006B701A" w:rsidDel="00851713">
                <w:rPr>
                  <w:noProof/>
                </w:rPr>
                <w:fldChar w:fldCharType="end"/>
              </w:r>
            </w:del>
            <w:r>
              <w:t>: The Kinect mounted to the robot</w:t>
            </w:r>
            <w:bookmarkEnd w:id="1012"/>
            <w:bookmarkEnd w:id="1013"/>
            <w:bookmarkEnd w:id="1014"/>
          </w:p>
        </w:tc>
      </w:tr>
    </w:tbl>
    <w:p w:rsidR="00C82D64" w:rsidRDefault="00C82D64" w:rsidP="00CA427F">
      <w:r>
        <w:t xml:space="preserve">The Microsoft Kinect is an RGBD (Red, Green, Blue, Depth) camera marketed as a gaming controller. </w:t>
      </w:r>
      <w:del w:id="1021" w:author="Ed" w:date="2013-04-01T14:14:00Z">
        <w:r w:rsidDel="00C26887">
          <w:delText>ABBY</w:delText>
        </w:r>
      </w:del>
      <w:ins w:id="1022" w:author="Ed" w:date="2013-04-01T14:14:00Z">
        <w:r w:rsidR="00C26887">
          <w:t>ABBY</w:t>
        </w:r>
      </w:ins>
      <w:r>
        <w:t xml:space="preserve"> has a Kinect camera mounted high on the front mast with a custom-designed acrylic bracket that fixes is at a down-ward 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w:t>
      </w:r>
      <w:proofErr w:type="spellStart"/>
      <w:r>
        <w:t>manipulable</w:t>
      </w:r>
      <w:proofErr w:type="spellEnd"/>
      <w:r>
        <w:t xml:space="preserve"> objects.</w:t>
      </w:r>
    </w:p>
    <w:p w:rsidR="00E141B1" w:rsidRDefault="00C82D64">
      <w:pPr>
        <w:pStyle w:val="Heading3"/>
        <w:rPr>
          <w:del w:id="1023" w:author="Ed" w:date="2013-04-02T11:30:00Z"/>
        </w:rPr>
        <w:pPrChange w:id="1024" w:author="Ed" w:date="2013-04-02T11:30:00Z">
          <w:pPr>
            <w:pStyle w:val="Heading2"/>
          </w:pPr>
        </w:pPrChange>
      </w:pPr>
      <w:del w:id="1025" w:author="Ed" w:date="2013-04-02T11:30:00Z">
        <w:r w:rsidDel="00BB0DEF">
          <w:delText>Sick LMS-291</w:delText>
        </w:r>
        <w:bookmarkEnd w:id="1002"/>
      </w:del>
    </w:p>
    <w:p w:rsidR="00C82D64" w:rsidRPr="00373846" w:rsidRDefault="00C82D64" w:rsidP="00CA427F">
      <w:r>
        <w:t>An LMS-291 laser ranging sensor (LIDAR) from SICK AG</w:t>
      </w:r>
      <w:ins w:id="1026" w:author="Ed" w:date="2013-04-02T11:42:00Z">
        <w:r w:rsidR="008E6F27">
          <w:t xml:space="preserve"> of </w:t>
        </w:r>
        <w:proofErr w:type="spellStart"/>
        <w:r w:rsidR="008E6F27" w:rsidRPr="008E6F27">
          <w:t>Waldkirch</w:t>
        </w:r>
        <w:proofErr w:type="spellEnd"/>
        <w:r w:rsidR="008E6F27" w:rsidRPr="008E6F27">
          <w:t>, Germany</w:t>
        </w:r>
      </w:ins>
      <w:r>
        <w:t xml:space="preserve"> is mounted horizontally to the front of the robot. The LIDAR provides planar range scans of a 180 degree arc in front of the robot. These range data are used for localization and obstacle detection.</w:t>
      </w:r>
    </w:p>
    <w:p w:rsidR="00C82D64" w:rsidRDefault="00C82D64">
      <w:pPr>
        <w:pStyle w:val="Heading2"/>
      </w:pPr>
      <w:bookmarkStart w:id="1027" w:name="_Toc351468825"/>
      <w:bookmarkStart w:id="1028" w:name="_Ref352767044"/>
      <w:bookmarkStart w:id="1029" w:name="_Ref352767101"/>
      <w:bookmarkStart w:id="1030" w:name="_Toc353177966"/>
      <w:bookmarkStart w:id="1031" w:name="_Toc352798787"/>
      <w:bookmarkStart w:id="1032" w:name="_Toc353435268"/>
      <w:r>
        <w:t>Computing Hardware</w:t>
      </w:r>
      <w:bookmarkEnd w:id="1027"/>
      <w:bookmarkEnd w:id="1028"/>
      <w:bookmarkEnd w:id="1029"/>
      <w:bookmarkEnd w:id="1030"/>
      <w:bookmarkEnd w:id="1031"/>
      <w:bookmarkEnd w:id="1032"/>
    </w:p>
    <w:p w:rsidR="00C82D64" w:rsidRDefault="00C82D64" w:rsidP="00CA427F">
      <w:r>
        <w:lastRenderedPageBreak/>
        <w:t xml:space="preserve">The robot has three main computing devices on board, connected by a local Ethernet network with an onboard </w:t>
      </w:r>
      <w:proofErr w:type="spellStart"/>
      <w:r>
        <w:t>WiFi</w:t>
      </w:r>
      <w:proofErr w:type="spellEnd"/>
      <w:r>
        <w:t xml:space="preserve"> access point so operators can wireless connect to the robot for maintenance and control.</w:t>
      </w:r>
    </w:p>
    <w:p w:rsidR="00E141B1" w:rsidRDefault="00C82D64">
      <w:pPr>
        <w:pStyle w:val="Heading3"/>
        <w:pPrChange w:id="1033" w:author="Ed" w:date="2013-04-02T11:32:00Z">
          <w:pPr>
            <w:pStyle w:val="Heading2"/>
          </w:pPr>
        </w:pPrChange>
      </w:pPr>
      <w:bookmarkStart w:id="1034" w:name="_Toc351468826"/>
      <w:bookmarkStart w:id="1035" w:name="_Toc353177967"/>
      <w:bookmarkStart w:id="1036" w:name="_Toc352798788"/>
      <w:bookmarkStart w:id="1037" w:name="_Toc353435269"/>
      <w:r>
        <w:t>PC</w:t>
      </w:r>
      <w:bookmarkEnd w:id="1034"/>
      <w:bookmarkEnd w:id="1035"/>
      <w:bookmarkEnd w:id="1036"/>
      <w:bookmarkEnd w:id="1037"/>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del w:id="1038" w:author="Ed" w:date="2013-04-01T14:10:00Z">
        <w:r w:rsidDel="00A74B09">
          <w:delText>perception task, which involves performing object recognition on point clouds from the Kinect.</w:delText>
        </w:r>
      </w:del>
      <w:ins w:id="1039" w:author="Ed" w:date="2013-04-01T14:10:00Z">
        <w:r w:rsidR="00A74B09">
          <w:t>tasks of filtering the robot’s links out of the Kinect point cloud and maintaining a collision map.</w:t>
        </w:r>
      </w:ins>
    </w:p>
    <w:p w:rsidR="00C82D64" w:rsidRDefault="00C82D64" w:rsidP="00CA427F">
      <w:r>
        <w:t>The computer was</w:t>
      </w:r>
      <w:ins w:id="1040" w:author="Ed" w:date="2013-04-11T09:12:00Z">
        <w:r>
          <w:t xml:space="preserve"> </w:t>
        </w:r>
      </w:ins>
      <w:del w:id="1041" w:author="Ed" w:date="2013-04-02T11:42:00Z">
        <w:r w:rsidDel="008E6F27">
          <w:delText xml:space="preserve">designed </w:delText>
        </w:r>
      </w:del>
      <w:ins w:id="1042" w:author="Ed" w:date="2013-04-02T11:42:00Z">
        <w:r w:rsidR="008E6F27">
          <w:t xml:space="preserve">specified </w:t>
        </w:r>
      </w:ins>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del w:id="1043" w:author="Ed" w:date="2013-04-11T09:12:00Z">
        <w:r w:rsidR="00A74B09">
          <w:delText>the</w:delText>
        </w:r>
      </w:del>
      <w:del w:id="1044" w:author="Ed" w:date="2013-04-01T14:11:00Z">
        <w:r w:rsidDel="00A74B09">
          <w:delText>Otto</w:delText>
        </w:r>
      </w:del>
      <w:ins w:id="1045" w:author="Ed" w:date="2013-04-01T14:11:00Z">
        <w:r w:rsidR="00A74B09">
          <w:t>the autonomous wheelchair OTTO</w:t>
        </w:r>
      </w:ins>
      <w:r>
        <w:t xml:space="preserve">. The case chosen was the smallest micro-ATX case available </w:t>
      </w:r>
      <w:del w:id="1046" w:author="Ed" w:date="2013-04-01T14:11:00Z">
        <w:r w:rsidDel="00A74B09">
          <w:delText xml:space="preserve">at the time </w:delText>
        </w:r>
      </w:del>
      <w:r>
        <w:t xml:space="preserve">from major computer vendors, measuring </w:t>
      </w:r>
      <w:ins w:id="1047" w:author="Ed" w:date="2013-04-01T14:12:00Z">
        <w:r w:rsidR="00A74B09">
          <w:t xml:space="preserve">0.33m x 0.10 m x 0.39 </w:t>
        </w:r>
      </w:ins>
      <w:del w:id="1048" w:author="Ed" w:date="2013-04-11T09:12:00Z">
        <w:r w:rsidR="00A74B09">
          <w:delText>m</w:delText>
        </w:r>
        <w:r>
          <w:delText>.</w:delText>
        </w:r>
      </w:del>
      <w:ins w:id="1049" w:author="Ed" w:date="2013-04-01T14:12:00Z">
        <w:r w:rsidR="00A74B09">
          <w:t>m</w:t>
        </w:r>
      </w:ins>
      <w:del w:id="1050" w:author="Ed" w:date="2013-04-01T14:12:00Z">
        <w:r w:rsidDel="00A74B09">
          <w:delText>13.00" x 3.80" x 15.40"</w:delText>
        </w:r>
      </w:del>
      <w:ins w:id="1051" w:author="Ed" w:date="2013-04-11T09:12:00Z">
        <w:r>
          <w:t>.</w:t>
        </w:r>
      </w:ins>
      <w:r>
        <w:t xml:space="preserve"> The case came equipped with a compact AC power supply, but this was replaced with a 24 volt DC power supply so that the robot would not need </w:t>
      </w:r>
      <w:del w:id="1052" w:author="Ed" w:date="2013-04-11T09:12:00Z">
        <w:r>
          <w:delText>a</w:delText>
        </w:r>
      </w:del>
      <w:ins w:id="1053" w:author="Ed" w:date="2013-04-11T09:12:00Z">
        <w:r>
          <w:t>a</w:t>
        </w:r>
      </w:ins>
      <w:del w:id="1054" w:author="Ed" w:date="2013-04-01T14:13:00Z">
        <w:r w:rsidDel="00C26887">
          <w:delText>n</w:delText>
        </w:r>
      </w:del>
      <w:r>
        <w:t xml:space="preserve"> </w:t>
      </w:r>
      <w:ins w:id="1055" w:author="Ed" w:date="2013-04-01T14:13:00Z">
        <w:r w:rsidR="00C26887">
          <w:t xml:space="preserve">second </w:t>
        </w:r>
      </w:ins>
      <w:r>
        <w:t>inverter to supply 115 volts AC</w:t>
      </w:r>
      <w:del w:id="1056" w:author="Ed" w:date="2013-04-01T14:13:00Z">
        <w:r w:rsidDel="00C26887">
          <w:delText xml:space="preserve"> to the PC power supply</w:delText>
        </w:r>
      </w:del>
      <w:r>
        <w:t xml:space="preserve">. The computer case and power supply combined cost $155, with the majority of the cost ($90) going toward the DC power </w:t>
      </w:r>
      <w:commentRangeStart w:id="1057"/>
      <w:r>
        <w:t>supply</w:t>
      </w:r>
      <w:commentRangeEnd w:id="1057"/>
      <w:r w:rsidR="008E6F27">
        <w:rPr>
          <w:rStyle w:val="CommentReference"/>
        </w:rPr>
        <w:commentReference w:id="1057"/>
      </w:r>
      <w:r>
        <w:t>.</w:t>
      </w:r>
    </w:p>
    <w:p w:rsidR="00C82D64" w:rsidRDefault="00C82D64" w:rsidP="00CA427F">
      <w:del w:id="1058" w:author="Ed" w:date="2013-04-11T09:12:00Z">
        <w:r>
          <w:delText>The PC’s</w:delText>
        </w:r>
      </w:del>
      <w:ins w:id="1059" w:author="Ed" w:date="2013-04-11T09:12:00Z">
        <w:r>
          <w:t xml:space="preserve">The PC’s </w:t>
        </w:r>
      </w:ins>
      <w:del w:id="1060" w:author="Ed" w:date="2013-04-01T14:13:00Z">
        <w:r w:rsidDel="00C26887">
          <w:delText xml:space="preserve">computing hardware is fairly moderate and represents a balance between cost and computing power. The </w:delText>
        </w:r>
      </w:del>
      <w:r>
        <w:t>processor is an Intel i5 2500k, a four-core processor utilizing Intel’s Sandy Bridge architecture clocked at 3.2 GHz. The PC also has 8 gigabytes of DDR3 RAM and a solid state hard drive</w:t>
      </w:r>
      <w:ins w:id="1061" w:author="Ed" w:date="2013-04-02T11:45:00Z">
        <w:r w:rsidR="008E6F27">
          <w:t xml:space="preserve">, which would have cost </w:t>
        </w:r>
      </w:ins>
      <w:ins w:id="1062" w:author="Ed" w:date="2013-04-02T11:46:00Z">
        <w:r w:rsidR="008E6F27">
          <w:t>about $50</w:t>
        </w:r>
      </w:ins>
      <w:r>
        <w:t xml:space="preserve">. The motherboard, processor, </w:t>
      </w:r>
      <w:r>
        <w:lastRenderedPageBreak/>
        <w:t>and RAM were purchased specifically for this robot at a cost of $342.</w:t>
      </w:r>
      <w:ins w:id="1063" w:author="Ed" w:date="2013-04-11T09:12:00Z">
        <w:r>
          <w:t xml:space="preserve"> </w:t>
        </w:r>
      </w:ins>
      <w:del w:id="1064" w:author="Ed" w:date="2013-04-02T11:46:00Z">
        <w:r w:rsidDel="008E6F27">
          <w:delText xml:space="preserve">The solid state drive was recycled from a previous robot computer, but would have cost on the order of $50.. </w:delText>
        </w:r>
      </w:del>
      <w:r>
        <w:t xml:space="preserve">Combined, the total cost of the PC for the robot was </w:t>
      </w:r>
      <w:ins w:id="1065" w:author="Ed" w:date="2013-04-02T11:46:00Z">
        <w:r w:rsidR="00D12086">
          <w:t xml:space="preserve">about </w:t>
        </w:r>
      </w:ins>
      <w:r>
        <w:t>$</w:t>
      </w:r>
      <w:del w:id="1066" w:author="Ed" w:date="2013-04-11T09:12:00Z">
        <w:r w:rsidR="00D12086">
          <w:delText>550</w:delText>
        </w:r>
        <w:r>
          <w:delText>.</w:delText>
        </w:r>
      </w:del>
      <w:del w:id="1067" w:author="Ed" w:date="2013-04-02T11:46:00Z">
        <w:r w:rsidDel="00D12086">
          <w:delText xml:space="preserve">497 </w:delText>
        </w:r>
      </w:del>
      <w:ins w:id="1068" w:author="Ed" w:date="2013-04-02T11:46:00Z">
        <w:r w:rsidR="00D12086">
          <w:t>550</w:t>
        </w:r>
      </w:ins>
      <w:del w:id="1069" w:author="Ed" w:date="2013-04-02T11:47:00Z">
        <w:r w:rsidDel="00D12086">
          <w:delText>plus the cost of the hard drive</w:delText>
        </w:r>
      </w:del>
      <w:ins w:id="1070" w:author="Ed" w:date="2013-04-11T09:12:00Z">
        <w:r>
          <w:t>.</w:t>
        </w:r>
      </w:ins>
      <w:r>
        <w:t xml:space="preserve"> This cost is consistent with the goal of producing a low-cost mobile manipulation platform, </w:t>
      </w:r>
      <w:proofErr w:type="spellStart"/>
      <w:r>
        <w:t>and</w:t>
      </w:r>
      <w:del w:id="1071" w:author="Edward Venator" w:date="2013-04-11T09:12:00Z">
        <w:r>
          <w:delText xml:space="preserve"> </w:delText>
        </w:r>
      </w:del>
      <w:del w:id="1072" w:author="Ed" w:date="2013-04-01T14:14:00Z">
        <w:r w:rsidDel="00C26887">
          <w:delText xml:space="preserve">would </w:delText>
        </w:r>
      </w:del>
      <w:ins w:id="1073" w:author="Ed" w:date="2013-04-01T14:14:00Z">
        <w:r w:rsidR="00C26887">
          <w:t>will</w:t>
        </w:r>
        <w:proofErr w:type="spellEnd"/>
        <w:r w:rsidR="00C26887">
          <w:t xml:space="preserve"> </w:t>
        </w:r>
      </w:ins>
      <w:r>
        <w:t>continue to drop as computer processers become cheaper and more powerful.</w:t>
      </w:r>
    </w:p>
    <w:p w:rsidR="00E141B1" w:rsidRDefault="00C82D64">
      <w:pPr>
        <w:pStyle w:val="Heading3"/>
        <w:pPrChange w:id="1074" w:author="Ed" w:date="2013-04-02T11:32:00Z">
          <w:pPr>
            <w:pStyle w:val="Heading2"/>
          </w:pPr>
        </w:pPrChange>
      </w:pPr>
      <w:bookmarkStart w:id="1075" w:name="_Toc351468827"/>
      <w:bookmarkStart w:id="1076" w:name="_Ref351926368"/>
      <w:bookmarkStart w:id="1077" w:name="_Toc353177968"/>
      <w:bookmarkStart w:id="1078" w:name="_Toc352798789"/>
      <w:bookmarkStart w:id="1079" w:name="_Toc353435270"/>
      <w:r>
        <w:t>National Instruments cRIO</w:t>
      </w:r>
      <w:bookmarkEnd w:id="1075"/>
      <w:bookmarkEnd w:id="1076"/>
      <w:bookmarkEnd w:id="1077"/>
      <w:bookmarkEnd w:id="1078"/>
      <w:bookmarkEnd w:id="1079"/>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w:t>
      </w:r>
      <w:proofErr w:type="spellStart"/>
      <w:r>
        <w:t>vxWorks</w:t>
      </w:r>
      <w:proofErr w:type="spellEnd"/>
      <w:r>
        <w:t xml:space="preserve"> real-time operating system and the </w:t>
      </w:r>
      <w:proofErr w:type="spellStart"/>
      <w:r>
        <w:t>Xilinix</w:t>
      </w:r>
      <w:proofErr w:type="spellEnd"/>
      <w:r>
        <w:t xml:space="preserve"> FPGA is connected to the PowerPC processor and to 8 reconfigurable IO slots. These reconfigurable IO slots accept a myriad of modules sold by National Instruments ranging from analog to digital converters to serial bus interfaces. </w:t>
      </w:r>
      <w:proofErr w:type="spellStart"/>
      <w:ins w:id="1080" w:author="Edward Venator" w:date="2013-04-11T09:12:00Z">
        <w:r w:rsidR="00C26887">
          <w:t>ABBY</w:t>
        </w:r>
        <w:r>
          <w:t>’s</w:t>
        </w:r>
      </w:ins>
      <w:del w:id="1081" w:author="Ed" w:date="2013-04-01T14:14:00Z">
        <w:r w:rsidDel="00C26887">
          <w:delText>Abby</w:delText>
        </w:r>
      </w:del>
      <w:ins w:id="1082" w:author="Ed" w:date="2013-04-01T14:14:00Z">
        <w:r w:rsidR="00C26887">
          <w:t>ABBY</w:t>
        </w:r>
      </w:ins>
      <w:proofErr w:type="spellEnd"/>
      <w:del w:id="1083" w:author="Edward Venator" w:date="2013-04-11T09:12:00Z">
        <w:r>
          <w:delText>’s</w:delText>
        </w:r>
      </w:del>
      <w:r>
        <w:t xml:space="preserve"> cRIO is equipped with three IO modules. A digital input/output module is used to read values from the wheel encoders and to output the enable signal to the emergency stop. A high speed digital input/output module is used to read values from the motor encoders and to send serial packets to the </w:t>
      </w:r>
      <w:proofErr w:type="spellStart"/>
      <w:r>
        <w:t>Sabertooth</w:t>
      </w:r>
      <w:proofErr w:type="spellEnd"/>
      <w:r>
        <w:t xml:space="preserve"> motor controller. An analog input module is used to monitor the voltage rails and read values from the yaw rate sensor.</w:t>
      </w:r>
    </w:p>
    <w:p w:rsidR="00C82D64" w:rsidRDefault="00C82D64" w:rsidP="00CA427F">
      <w:r>
        <w:t xml:space="preserve">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ms) and is sensitive to the lag that can occur even in a real-time </w:t>
      </w:r>
      <w:r>
        <w:lastRenderedPageBreak/>
        <w:t>operating system, it is implemented on the FPGA. In addition to this minimal processing, the FPGA acts as a bridge between the IO connections and the cRIO’s PowerPC processor.</w:t>
      </w:r>
    </w:p>
    <w:p w:rsidR="00C82D64" w:rsidRDefault="00C82D64" w:rsidP="00CA427F">
      <w:r>
        <w:t>In addition to the FPGA, the robot uses the cRIO’s PowerPC processor for low-level processing related to the operation and control of the drive base. The robot’s physical state observer (PSO) takes in the current encoder counts and yaw rate sensor measurements from the FGPA and uses a Kalman filter to generate an estimate of the robot’s current position. The PSO used on this r</w:t>
      </w:r>
      <w:r w:rsidR="00380F8D">
        <w:t xml:space="preserve">obot is described in detail in </w:t>
      </w:r>
      <w:r w:rsidR="006B701A">
        <w:fldChar w:fldCharType="begin"/>
      </w:r>
      <w:ins w:id="1084" w:author="Edward Venator" w:date="2013-04-11T09:20:00Z">
        <w:r w:rsidR="006F1159">
          <w:instrText xml:space="preserve"> ADDIN ZOTERO_ITEM CSL_CITATION {"citationID":"esld1g2sf","properties":{"formattedCitation":"[11]","plainCitation":"[11]"},"citationItems":[{"id":21,"uris":["http://zotero.org/users/1284010/items/ZQTQ2SVK"],"uri":["http://zotero.org/users/1284010/items/ZQTQ2SVK"],"itemData":{"id":21,"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ins>
      <w:ins w:id="1085" w:author="Ed" w:date="2013-04-02T10:35:00Z">
        <w:del w:id="1086" w:author="Edward Venator" w:date="2013-04-11T09:20:00Z">
          <w:r w:rsidR="00FC6366" w:rsidDel="006F1159">
            <w:delInstrText xml:space="preserve"> ADDIN ZOTERO_ITEM CSL_CITATION {"citationID":"esld1g2sf","properties":{"formattedCitation":"[11]","plainCitation":"[11]"},"citationItems":[{"id":85,"uris":["http://zotero.org/users/1284010/items/ZQTQ2SVK"],"uri":["http://zotero.org/users/1284010/items/ZQTQ2SVK"],"itemData":{"id":85,"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delInstrText>
          </w:r>
        </w:del>
      </w:ins>
      <w:del w:id="1087" w:author="Edward Venator" w:date="2013-04-11T09:20:00Z">
        <w:r w:rsidR="00380F8D" w:rsidDel="006F1159">
          <w:delInstrText xml:space="preserve"> ADDIN ZOTERO_ITEM CSL_CITATION {"citationID":"esld1g2sf","properties":{"formattedCitation":"[10]","plainCitation":"[10]"},"citationItems":[{"id":85,"uris":["http://zotero.org/users/1284010/items/ZQTQ2SVK"],"uri":["http://zotero.org/users/1284010/items/ZQTQ2SVK"],"itemData":{"id":85,"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delInstrText>
        </w:r>
      </w:del>
      <w:r w:rsidR="006B701A">
        <w:fldChar w:fldCharType="separate"/>
      </w:r>
      <w:ins w:id="1088" w:author="Ed" w:date="2013-04-02T10:35:00Z">
        <w:r w:rsidR="00FC6366" w:rsidRPr="00FC6366">
          <w:t>[11]</w:t>
        </w:r>
      </w:ins>
      <w:del w:id="1089" w:author="Ed" w:date="2013-04-02T10:35:00Z">
        <w:r w:rsidR="00380F8D" w:rsidRPr="00FC6366" w:rsidDel="00FC6366">
          <w:delText>[10]</w:delText>
        </w:r>
      </w:del>
      <w:r w:rsidR="006B701A">
        <w:fldChar w:fldCharType="end"/>
      </w:r>
      <w:r>
        <w:t>. In addition to this processing, the PowerPC operating system passes raw values from the FPGA to the robot’s PC over the robot’s local Ethernet network and receives speed commands from the robot’s PC that it then passes to the PID controller on the FPGA.</w:t>
      </w:r>
    </w:p>
    <w:p w:rsidR="00E141B1" w:rsidRDefault="00C82D64">
      <w:pPr>
        <w:pStyle w:val="Heading3"/>
        <w:pPrChange w:id="1090" w:author="Ed" w:date="2013-04-02T11:32:00Z">
          <w:pPr>
            <w:pStyle w:val="Heading2"/>
          </w:pPr>
        </w:pPrChange>
      </w:pPr>
      <w:bookmarkStart w:id="1091" w:name="_Toc351468828"/>
      <w:bookmarkStart w:id="1092" w:name="_Toc353177969"/>
      <w:bookmarkStart w:id="1093" w:name="_Toc352798790"/>
      <w:bookmarkStart w:id="1094" w:name="_Toc353435271"/>
      <w:r>
        <w:t>ABB IRC5</w:t>
      </w:r>
      <w:bookmarkEnd w:id="1091"/>
      <w:bookmarkEnd w:id="1092"/>
      <w:bookmarkEnd w:id="1093"/>
      <w:bookmarkEnd w:id="1094"/>
    </w:p>
    <w:p w:rsidR="00C82D64" w:rsidRDefault="00C82D64" w:rsidP="00CA427F">
      <w:r>
        <w:t xml:space="preserve">The ABB IRB-120 robotic arm </w:t>
      </w:r>
      <w:proofErr w:type="spellStart"/>
      <w:ins w:id="1095" w:author="Edward Venator" w:date="2013-04-11T09:12:00Z">
        <w:r w:rsidR="001B61F0">
          <w:t>is</w:t>
        </w:r>
      </w:ins>
      <w:del w:id="1096" w:author="Ed" w:date="2013-04-02T11:47:00Z">
        <w:r w:rsidDel="001B61F0">
          <w:delText>can only be</w:delText>
        </w:r>
      </w:del>
      <w:ins w:id="1097" w:author="Ed" w:date="2013-04-02T11:47:00Z">
        <w:r w:rsidR="001B61F0">
          <w:t>is</w:t>
        </w:r>
      </w:ins>
      <w:proofErr w:type="spellEnd"/>
      <w:r>
        <w:t xml:space="preserve"> controlled by ABB’s IRC5 Compact robot controller. This controller contains all of the processing hardware and power electronics to control the arm. It runs a </w:t>
      </w:r>
      <w:del w:id="1098" w:author="Ed" w:date="2013-04-01T14:14:00Z">
        <w:r w:rsidDel="00C26887">
          <w:delText xml:space="preserve">custom </w:delText>
        </w:r>
      </w:del>
      <w:ins w:id="1099" w:author="Ed" w:date="2013-04-01T14:14:00Z">
        <w:r w:rsidR="00C26887">
          <w:t xml:space="preserve">proprietary </w:t>
        </w:r>
      </w:ins>
      <w:r>
        <w:t xml:space="preserve">real-time operating system that </w:t>
      </w:r>
      <w:proofErr w:type="spellStart"/>
      <w:ins w:id="1100" w:author="Edward Venator" w:date="2013-04-11T09:12:00Z">
        <w:r w:rsidR="001B61F0">
          <w:t>must</w:t>
        </w:r>
      </w:ins>
      <w:del w:id="1101" w:author="Ed" w:date="2013-04-02T11:48:00Z">
        <w:r w:rsidDel="001B61F0">
          <w:delText>can only</w:delText>
        </w:r>
      </w:del>
      <w:ins w:id="1102" w:author="Ed" w:date="2013-04-02T11:48:00Z">
        <w:r w:rsidR="001B61F0">
          <w:t>must</w:t>
        </w:r>
      </w:ins>
      <w:proofErr w:type="spellEnd"/>
      <w:r>
        <w:t xml:space="preserve"> be programmed in </w:t>
      </w:r>
      <w:proofErr w:type="spellStart"/>
      <w:r>
        <w:t>ABB’s</w:t>
      </w:r>
      <w:del w:id="1103" w:author="Edward Venator" w:date="2013-04-11T09:12:00Z">
        <w:r>
          <w:delText xml:space="preserve"> </w:delText>
        </w:r>
      </w:del>
      <w:del w:id="1104" w:author="Ed" w:date="2013-04-01T14:14:00Z">
        <w:r w:rsidDel="00C26887">
          <w:delText xml:space="preserve">proprietary </w:delText>
        </w:r>
      </w:del>
      <w:r>
        <w:t>RAPID</w:t>
      </w:r>
      <w:proofErr w:type="spellEnd"/>
      <w:r>
        <w:t xml:space="preserve"> programming language. Although the IRC5 has built-in software to perform inverse kinematics and path planning, </w:t>
      </w:r>
      <w:del w:id="1105" w:author="Ed" w:date="2013-04-02T11:48:00Z">
        <w:r w:rsidDel="001B61F0">
          <w:delText xml:space="preserve">it is very finicky about avoiding singularities, and </w:delText>
        </w:r>
      </w:del>
      <w:r>
        <w:t xml:space="preserve">the preferred method of programming it is to “teach” it by manually moving the robot to points. Although this method is useful in industrial environments where the robot executes a predefined path, it is not </w:t>
      </w:r>
      <w:del w:id="1106" w:author="Ed" w:date="2013-04-01T14:15:00Z">
        <w:r w:rsidDel="00C26887">
          <w:delText xml:space="preserve">possible </w:delText>
        </w:r>
      </w:del>
      <w:ins w:id="1107" w:author="Ed" w:date="2013-04-01T14:15:00Z">
        <w:r w:rsidR="00C26887">
          <w:t xml:space="preserve">compatible </w:t>
        </w:r>
      </w:ins>
      <w:r>
        <w:t xml:space="preserve">with a dynamic planner. Because of these limitations of the RAPID programming language and operating system, </w:t>
      </w:r>
      <w:del w:id="1108" w:author="Ed" w:date="2013-04-01T14:15:00Z">
        <w:r w:rsidDel="00C26887">
          <w:delText xml:space="preserve">we limited </w:delText>
        </w:r>
      </w:del>
      <w:r>
        <w:t xml:space="preserve">the software </w:t>
      </w:r>
      <w:del w:id="1109" w:author="Ed" w:date="2013-04-01T14:15:00Z">
        <w:r w:rsidDel="00C26887">
          <w:delText xml:space="preserve">running </w:delText>
        </w:r>
      </w:del>
      <w:r>
        <w:t xml:space="preserve">on the </w:t>
      </w:r>
      <w:proofErr w:type="spellStart"/>
      <w:r>
        <w:t>controller</w:t>
      </w:r>
      <w:del w:id="1110" w:author="Edward Venator" w:date="2013-04-11T09:12:00Z">
        <w:r>
          <w:delText xml:space="preserve"> </w:delText>
        </w:r>
      </w:del>
      <w:del w:id="1111" w:author="Ed" w:date="2013-04-01T14:15:00Z">
        <w:r w:rsidDel="00C26887">
          <w:delText xml:space="preserve">to </w:delText>
        </w:r>
      </w:del>
      <w:ins w:id="1112" w:author="Ed" w:date="2013-04-01T14:15:00Z">
        <w:r w:rsidR="00C26887">
          <w:t>performs</w:t>
        </w:r>
        <w:proofErr w:type="spellEnd"/>
        <w:r w:rsidR="00C26887">
          <w:t xml:space="preserve"> </w:t>
        </w:r>
      </w:ins>
      <w:r>
        <w:t xml:space="preserve">the bare minimum to interface with the IRB-120 arm. There are two TCP servers running on the controller. One publishes the current state of the arm, including joint states and stop conditions, and </w:t>
      </w:r>
      <w:r>
        <w:lastRenderedPageBreak/>
        <w:t>the other receives joint trajectories as a stream of joint angles. Each point in the trajectory contains six angles, which fully specifies the position of the robot. The only processing that the IRC5 performs is interpolation between the points in the trajectory, which is accomplished with the built-in functions of the RAPID programming language.</w:t>
      </w:r>
    </w:p>
    <w:p w:rsidR="00E141B1" w:rsidRDefault="00C82D64">
      <w:pPr>
        <w:pStyle w:val="Heading2"/>
        <w:rPr>
          <w:del w:id="1113" w:author="Ed" w:date="2013-04-01T14:18:00Z"/>
        </w:rPr>
        <w:pPrChange w:id="1114" w:author="Ed" w:date="2013-04-03T15:31:00Z">
          <w:pPr/>
        </w:pPrChange>
      </w:pPr>
      <w:del w:id="1115" w:author="Ed" w:date="2013-04-01T14:18:00Z">
        <w:r w:rsidDel="00C26887">
          <w:delText xml:space="preserve">In addition to the real-time RAPID operating system, there is a second computer connected to the IRC5 Compact cabinet, the FlexPendant. The FlexPendant is a handheld touchscreen computer running a custom software package under Windows CE. On </w:delText>
        </w:r>
        <w:r w:rsidRPr="004C3DE8" w:rsidDel="00C26887">
          <w:delText>this robot, the FlexPendant is used only by operators as a monitor for the IRC5 status. It is possible to run the robot “headless” with the FlexPendant disconnected.</w:delText>
        </w:r>
        <w:bookmarkStart w:id="1116" w:name="_Toc352766488"/>
        <w:bookmarkStart w:id="1117" w:name="_Toc352766621"/>
        <w:bookmarkStart w:id="1118" w:name="_Toc352766723"/>
        <w:bookmarkStart w:id="1119" w:name="_Toc353152011"/>
        <w:bookmarkStart w:id="1120" w:name="_Toc353177700"/>
        <w:bookmarkStart w:id="1121" w:name="_Toc353177970"/>
        <w:bookmarkStart w:id="1122" w:name="_Toc353435056"/>
        <w:bookmarkStart w:id="1123" w:name="_Toc353435164"/>
        <w:bookmarkStart w:id="1124" w:name="_Toc353435272"/>
        <w:bookmarkEnd w:id="1116"/>
        <w:bookmarkEnd w:id="1117"/>
        <w:bookmarkEnd w:id="1118"/>
        <w:bookmarkEnd w:id="1119"/>
        <w:bookmarkEnd w:id="1120"/>
        <w:bookmarkEnd w:id="1121"/>
        <w:bookmarkEnd w:id="1122"/>
        <w:bookmarkEnd w:id="1123"/>
        <w:bookmarkEnd w:id="1124"/>
      </w:del>
    </w:p>
    <w:p w:rsidR="00C82D64" w:rsidRPr="004C3DE8" w:rsidRDefault="00C82D64">
      <w:pPr>
        <w:pStyle w:val="Heading2"/>
      </w:pPr>
      <w:bookmarkStart w:id="1125" w:name="__RefHeading__530_1800207281"/>
      <w:bookmarkStart w:id="1126" w:name="_Toc353177971"/>
      <w:bookmarkStart w:id="1127" w:name="_Toc351468829"/>
      <w:bookmarkStart w:id="1128" w:name="_Toc352795593"/>
      <w:bookmarkStart w:id="1129" w:name="_Toc352798791"/>
      <w:bookmarkStart w:id="1130" w:name="_Toc352798792"/>
      <w:bookmarkStart w:id="1131" w:name="_Toc353435273"/>
      <w:bookmarkEnd w:id="1125"/>
      <w:bookmarkEnd w:id="1128"/>
      <w:bookmarkEnd w:id="1129"/>
      <w:r w:rsidRPr="004C3DE8">
        <w:t>R</w:t>
      </w:r>
      <w:ins w:id="1132" w:author="Ed" w:date="2013-04-02T11:49:00Z">
        <w:r w:rsidR="001B61F0">
          <w:t xml:space="preserve">obot </w:t>
        </w:r>
      </w:ins>
      <w:r w:rsidRPr="004C3DE8">
        <w:t>O</w:t>
      </w:r>
      <w:ins w:id="1133" w:author="Ed" w:date="2013-04-02T11:49:00Z">
        <w:r w:rsidR="001B61F0">
          <w:t xml:space="preserve">perating </w:t>
        </w:r>
      </w:ins>
      <w:r w:rsidRPr="004C3DE8">
        <w:t>S</w:t>
      </w:r>
      <w:ins w:id="1134" w:author="Ed" w:date="2013-04-02T11:49:00Z">
        <w:r w:rsidR="001B61F0">
          <w:t>ystem</w:t>
        </w:r>
      </w:ins>
      <w:bookmarkEnd w:id="1126"/>
      <w:bookmarkEnd w:id="1130"/>
      <w:bookmarkEnd w:id="1131"/>
      <w:del w:id="1135" w:author="Ed" w:date="2013-04-02T11:49:00Z">
        <w:r w:rsidRPr="004C3DE8" w:rsidDel="001B61F0">
          <w:delText xml:space="preserve"> Framework</w:delText>
        </w:r>
      </w:del>
      <w:bookmarkEnd w:id="1127"/>
    </w:p>
    <w:p w:rsidR="00C82D64" w:rsidRDefault="00C82D64" w:rsidP="00CA427F">
      <w:r w:rsidRPr="004C3DE8">
        <w:t xml:space="preserve">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w:t>
      </w:r>
      <w:proofErr w:type="spellStart"/>
      <w:r w:rsidRPr="004C3DE8">
        <w:t>reimplement</w:t>
      </w:r>
      <w:proofErr w:type="spellEnd"/>
      <w:r w:rsidRPr="004C3DE8">
        <w:t xml:space="preserve">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w:t>
      </w:r>
      <w:proofErr w:type="spellStart"/>
      <w:r>
        <w:t>nodes</w:t>
      </w:r>
      <w:del w:id="1136" w:author="Edward Venator" w:date="2013-04-11T09:12:00Z">
        <w:r>
          <w:delText xml:space="preserve"> </w:delText>
        </w:r>
      </w:del>
      <w:del w:id="1137" w:author="Ed" w:date="2013-04-01T14:18:00Z">
        <w:r w:rsidDel="00C26887">
          <w:delText xml:space="preserve">can </w:delText>
        </w:r>
      </w:del>
      <w:ins w:id="1138" w:author="Ed" w:date="2013-04-01T14:18:00Z">
        <w:r w:rsidR="00C26887">
          <w:t>may</w:t>
        </w:r>
        <w:proofErr w:type="spellEnd"/>
        <w:r w:rsidR="00C26887">
          <w:t xml:space="preserve"> </w:t>
        </w:r>
      </w:ins>
      <w:r>
        <w:t xml:space="preserve">publish to a single topic, provided that all the message types are consistent, and many ROS nodes can subscribe to a topic. ROS topic communication is distributed, meaning that nodes communicate directly from the publisher to the subscriber, and the ROS master node only facilitates this communication by maintaining a list published topics and negotiating the direct connections </w:t>
      </w:r>
      <w:r w:rsidR="000942D4">
        <w:t>between nodes</w:t>
      </w:r>
      <w:ins w:id="1139" w:author="Edward Venator" w:date="2013-04-11T09:12:00Z">
        <w:r w:rsidR="008456AF">
          <w:fldChar w:fldCharType="begin"/>
        </w:r>
      </w:ins>
      <w:ins w:id="1140" w:author="Edward Venator" w:date="2013-04-11T09:20:00Z">
        <w:r w:rsidR="006F1159">
          <w:instrText xml:space="preserve"> ADDIN ZOTERO_ITEM CSL_CITATION {"citationID":"4itaqa0it","properties":{"formattedCitation":"[12]","plainCitation":"[12]"},"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ins>
      <w:ins w:id="1141" w:author="Edward Venator" w:date="2013-04-11T09:12:00Z">
        <w:r w:rsidR="008456AF">
          <w:fldChar w:fldCharType="separate"/>
        </w:r>
        <w:r w:rsidR="00FC6366" w:rsidRPr="00FC6366">
          <w:t>[12]</w:t>
        </w:r>
        <w:r w:rsidR="008456AF">
          <w:fldChar w:fldCharType="end"/>
        </w:r>
      </w:ins>
      <w:del w:id="1142" w:author="Ed" w:date="2013-04-02T10:25:00Z">
        <w:r w:rsidR="000942D4" w:rsidDel="002D6416">
          <w:delText>.</w:delText>
        </w:r>
      </w:del>
      <w:ins w:id="1143" w:author="Ed" w:date="2013-04-11T09:12:00Z">
        <w:del w:id="1144" w:author="Edward Venator" w:date="2013-04-11T09:22:00Z">
          <w:r w:rsidR="00FC6366" w:rsidRPr="00FC6366" w:rsidDel="006F1159">
            <w:delText>[12]</w:delText>
          </w:r>
          <w:r w:rsidR="00380F8D" w:rsidRPr="00FC6366" w:rsidDel="006F1159">
            <w:delText>[11]</w:delText>
          </w:r>
        </w:del>
      </w:ins>
      <w:ins w:id="1145" w:author="Ed" w:date="2013-04-02T10:25:00Z">
        <w:r w:rsidR="002D6416">
          <w:t>.</w:t>
        </w:r>
      </w:ins>
    </w:p>
    <w:p w:rsidR="00C82D64" w:rsidRDefault="00C82D64" w:rsidP="00CA427F">
      <w:r>
        <w:lastRenderedPageBreak/>
        <w:t>In addition to one-way communication through ROS topics, ROS nodes can provide services to one another. A service is defined by a request message and a response message. A ROS node providing a service advertises it by its name in a hierarchical namespace, similar to the topic naming system. A service client sends a request message to the service server containing parameters or data to be processed. The service server performs the service requested and sends a reply message</w:t>
      </w:r>
      <w:ins w:id="1146" w:author="Edward Venator" w:date="2013-04-11T09:12:00Z">
        <w:r>
          <w:t xml:space="preserve"> </w:t>
        </w:r>
      </w:ins>
      <w:del w:id="1147" w:author="Ed" w:date="2013-04-01T14:18:00Z">
        <w:r w:rsidDel="00C26887">
          <w:delText>; the reply message</w:delText>
        </w:r>
      </w:del>
      <w:del w:id="1148" w:author="Edward Venator" w:date="2013-04-11T09:12:00Z">
        <w:r>
          <w:delText xml:space="preserve"> </w:delText>
        </w:r>
      </w:del>
      <w:r>
        <w:t xml:space="preserve">containing processed data or a status message </w:t>
      </w:r>
      <w:r w:rsidR="000942D4">
        <w:t>about the service</w:t>
      </w:r>
      <w:ins w:id="1149" w:author="Edward Venator" w:date="2013-04-11T09:12:00Z">
        <w:r w:rsidR="008456AF">
          <w:fldChar w:fldCharType="begin"/>
        </w:r>
      </w:ins>
      <w:ins w:id="1150" w:author="Edward Venator" w:date="2013-04-11T09:20:00Z">
        <w:r w:rsidR="006F1159">
          <w:instrText xml:space="preserve"> ADDIN ZOTERO_ITEM CSL_CITATION {"citationID":"r17dll8ml","properties":{"formattedCitation":"[12]","plainCitation":"[12]"},"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ins>
      <w:ins w:id="1151" w:author="Edward Venator" w:date="2013-04-11T09:12:00Z">
        <w:r w:rsidR="008456AF">
          <w:fldChar w:fldCharType="separate"/>
        </w:r>
        <w:r w:rsidR="00FC6366" w:rsidRPr="00FC6366">
          <w:t>[12]</w:t>
        </w:r>
        <w:r w:rsidR="008456AF">
          <w:fldChar w:fldCharType="end"/>
        </w:r>
      </w:ins>
      <w:del w:id="1152" w:author="Ed" w:date="2013-04-02T10:25:00Z">
        <w:r w:rsidR="000942D4" w:rsidDel="002D6416">
          <w:delText>.</w:delText>
        </w:r>
      </w:del>
      <w:ins w:id="1153" w:author="Ed" w:date="2013-04-11T09:12:00Z">
        <w:del w:id="1154" w:author="Edward Venator" w:date="2013-04-11T09:22:00Z">
          <w:r w:rsidR="00FC6366" w:rsidRPr="00FC6366" w:rsidDel="006F1159">
            <w:delText>[12]</w:delText>
          </w:r>
          <w:r w:rsidR="00380F8D" w:rsidRPr="00FC6366" w:rsidDel="006F1159">
            <w:delText>[11]</w:delText>
          </w:r>
        </w:del>
      </w:ins>
      <w:ins w:id="1155" w:author="Ed" w:date="2013-04-02T10:25:00Z">
        <w:r w:rsidR="002D6416">
          <w:t>.</w:t>
        </w:r>
      </w:ins>
    </w:p>
    <w:p w:rsidR="00C82D64" w:rsidRDefault="00C82D64" w:rsidP="00CA427F">
      <w:r>
        <w:t xml:space="preserve">ROS also provides </w:t>
      </w:r>
      <w:ins w:id="1156" w:author="Edward Venator" w:date="2013-04-11T09:12:00Z">
        <w:r>
          <w:t>an</w:t>
        </w:r>
      </w:ins>
      <w:del w:id="1157" w:author="Edward Venator" w:date="2013-04-11T09:12:00Z">
        <w:r>
          <w:delText>an</w:delText>
        </w:r>
      </w:del>
      <w:del w:id="1158" w:author="Ed" w:date="2013-04-01T14:18:00Z">
        <w:r w:rsidDel="00C26887">
          <w:delText>d</w:delText>
        </w:r>
      </w:del>
      <w:r>
        <w:t xml:space="preserve"> action server interface. Like ROS services, ROS actions are based on a server-client model. Whereas services are synchronous—the client blocks until it receives a reply—actions are asynchronous, making them more appropriate for requests that make take a long time, such as moving an actuator or querying a sensor. Actions consist of three messages.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del w:id="1159" w:author="Ed" w:date="2013-04-02T10:25:00Z">
        <w:r w:rsidR="000942D4" w:rsidDel="002D6416">
          <w:delText xml:space="preserve">. </w:delText>
        </w:r>
      </w:del>
      <w:r w:rsidR="006B701A">
        <w:fldChar w:fldCharType="begin"/>
      </w:r>
      <w:ins w:id="1160" w:author="Edward Venator" w:date="2013-04-11T09:20:00Z">
        <w:r w:rsidR="006F1159">
          <w:instrText xml:space="preserve"> ADDIN ZOTERO_ITEM CSL_CITATION {"citationID":"1bs671p95v","properties":{"formattedCitation":"[13]","plainCitation":"[13]"},"citationItems":[{"id":156,"uris":["http://zotero.org/users/1284010/items/IF2GF589"],"uri":["http://zotero.org/users/1284010/items/IF2GF589"],"itemData":{"id":156,"type":"webpage","title":"actionlib - ROS Wiki","URL":"http://www.ros.org/wiki/actionlib","accessed":{"date-parts":[[2013,3,22]]}}}],"schema":"https://github.com/citation-style-language/schema/raw/master/csl-citation.json"} </w:instrText>
        </w:r>
      </w:ins>
      <w:ins w:id="1161" w:author="Ed" w:date="2013-04-02T10:35:00Z">
        <w:del w:id="1162" w:author="Edward Venator" w:date="2013-04-11T09:20:00Z">
          <w:r w:rsidR="00FC6366" w:rsidDel="006F1159">
            <w:delInstrText xml:space="preserve"> ADDIN ZOTERO_ITEM CSL_CITATION {"citationID":"1bs671p95v","properties":{"formattedCitation":"[13]","plainCitation":"[13]"},"citationItems":[{"id":160,"uris":["http://zotero.org/users/1284010/items/IF2GF589"],"uri":["http://zotero.org/users/1284010/items/IF2GF589"],"itemData":{"id":160,"type":"webpage","title":"actionlib - ROS Wiki","URL":"http://www.ros.org/wiki/actionlib","accessed":{"date-parts":[[2013,3,22]]}}}],"schema":"https://github.com/citation-style-language/schema/raw/master/csl-citation.json"} </w:delInstrText>
          </w:r>
        </w:del>
      </w:ins>
      <w:del w:id="1163" w:author="Edward Venator" w:date="2013-04-11T09:20:00Z">
        <w:r w:rsidR="00380F8D" w:rsidDel="006F1159">
          <w:delInstrText xml:space="preserve"> ADDIN ZOTERO_ITEM CSL_CITATION {"citationID":"1bs671p95v","properties":{"formattedCitation":"[12]","plainCitation":"[12]"},"citationItems":[{"id":160,"uris":["http://zotero.org/users/1284010/items/IF2GF589"],"uri":["http://zotero.org/users/1284010/items/IF2GF589"],"itemData":{"id":160,"type":"webpage","title":"actionlib - ROS Wiki","URL":"http://www.ros.org/wiki/actionlib","accessed":{"date-parts":[[2013,3,22]]}}}],"schema":"https://github.com/citation-style-language/schema/raw/master/csl-citation.json"} </w:delInstrText>
        </w:r>
      </w:del>
      <w:r w:rsidR="006B701A">
        <w:fldChar w:fldCharType="separate"/>
      </w:r>
      <w:ins w:id="1164" w:author="Ed" w:date="2013-04-02T10:35:00Z">
        <w:r w:rsidR="00FC6366" w:rsidRPr="00FC6366">
          <w:t>[13]</w:t>
        </w:r>
      </w:ins>
      <w:del w:id="1165" w:author="Ed" w:date="2013-04-02T10:35:00Z">
        <w:r w:rsidR="00380F8D" w:rsidRPr="00FC6366" w:rsidDel="00FC6366">
          <w:delText>[12]</w:delText>
        </w:r>
      </w:del>
      <w:r w:rsidR="006B701A">
        <w:fldChar w:fldCharType="end"/>
      </w:r>
      <w:ins w:id="1166" w:author="Ed" w:date="2013-04-02T10:25:00Z">
        <w:r w:rsidR="002D6416">
          <w:t>.</w:t>
        </w:r>
      </w:ins>
    </w:p>
    <w:p w:rsidR="00E141B1" w:rsidRDefault="00C82D64">
      <w:pPr>
        <w:pStyle w:val="Heading3"/>
        <w:pPrChange w:id="1167" w:author="Ed" w:date="2013-04-02T11:33:00Z">
          <w:pPr>
            <w:pStyle w:val="Heading2"/>
          </w:pPr>
        </w:pPrChange>
      </w:pPr>
      <w:bookmarkStart w:id="1168" w:name="_Toc351468830"/>
      <w:bookmarkStart w:id="1169" w:name="_Toc353177972"/>
      <w:bookmarkStart w:id="1170" w:name="_Toc352798793"/>
      <w:bookmarkStart w:id="1171" w:name="_Toc353435274"/>
      <w:r>
        <w:t>The Robot Model</w:t>
      </w:r>
      <w:bookmarkEnd w:id="1168"/>
      <w:bookmarkEnd w:id="1169"/>
      <w:bookmarkEnd w:id="1170"/>
      <w:bookmarkEnd w:id="1171"/>
    </w:p>
    <w:p w:rsidR="00C82D64" w:rsidRDefault="00C82D64" w:rsidP="00CA427F">
      <w:r>
        <w:t>Another feature of ROS is the definition of robot physical characteristics for visualization and simulation using Universal Robot Descriptor Files (URDF). URDFs incorporate kinematic information such as joint geometry</w:t>
      </w:r>
      <w:ins w:id="1172" w:author="Ed" w:date="2013-04-01T14:18:00Z">
        <w:r w:rsidR="00C26887">
          <w:t>,</w:t>
        </w:r>
      </w:ins>
      <w:r>
        <w:t xml:space="preserve"> </w:t>
      </w:r>
      <w:del w:id="1173" w:author="Ed" w:date="2013-04-01T14:18:00Z">
        <w:r w:rsidDel="00C26887">
          <w:delText xml:space="preserve">and </w:delText>
        </w:r>
      </w:del>
      <w:r>
        <w:t xml:space="preserve">inertial properties, collision information defined by geometric primitives or meshes, and visualization rendering information, also defined by geometric primitives or meshes. URDFs are a dialect of XML, with tags defined for robot links and joints. Various ROS nodes use the data parsed from URDFs </w:t>
      </w:r>
      <w:r>
        <w:lastRenderedPageBreak/>
        <w:t xml:space="preserve">for tasks such as kinematics and frame transforms, collision detection, </w:t>
      </w:r>
      <w:ins w:id="1174" w:author="Ed" w:date="2013-04-01T14:19:00Z">
        <w:r w:rsidR="00C26887">
          <w:t xml:space="preserve">physics Simulation, </w:t>
        </w:r>
      </w:ins>
      <w:r>
        <w:t xml:space="preserve">and visualization in the </w:t>
      </w:r>
      <w:proofErr w:type="spellStart"/>
      <w:r>
        <w:t>Rviz</w:t>
      </w:r>
      <w:proofErr w:type="spellEnd"/>
      <w:r>
        <w:t xml:space="preserve"> GUI application. </w:t>
      </w:r>
      <w:del w:id="1175" w:author="Ed" w:date="2013-04-01T14:14:00Z">
        <w:r w:rsidDel="00C26887">
          <w:delText>ABBY</w:delText>
        </w:r>
      </w:del>
      <w:ins w:id="1176" w:author="Ed" w:date="2013-04-01T14:14:00Z">
        <w:r w:rsidR="00C26887">
          <w:t>ABBY</w:t>
        </w:r>
      </w:ins>
      <w:r>
        <w:t xml:space="preserve"> is fully defined in a modular URDF file generated using the ROS </w:t>
      </w:r>
      <w:proofErr w:type="spellStart"/>
      <w:r>
        <w:t>xacro</w:t>
      </w:r>
      <w:proofErr w:type="spellEnd"/>
      <w:r>
        <w:t xml:space="preserve"> system of xml generation macros. </w:t>
      </w:r>
    </w:p>
    <w:p w:rsidR="00C82D64" w:rsidRDefault="00C82D64" w:rsidP="00CA427F">
      <w:r>
        <w:t>The robot frame is defined in the URDF as a series of links joined by fixed joints.  The visual, collision, and inertial data for each of the links was imported from a 3d model of the robot created in Autodesk Inventor, a 3D CAD package. The only movable joints on the main robot frame are the wheels and casters, which can spin freely. When the robot is running, a static joint state publisher publishes a constant angle of 0 radians to all of these joints, but these joints could be used in the future for tasks such as modeling the current position of the casters if the necessary sensors (joint position encoders on the casters) are added.</w:t>
      </w:r>
    </w:p>
    <w:p w:rsidR="00C82D64" w:rsidRDefault="00C82D64" w:rsidP="00CA427F">
      <w:r>
        <w:t xml:space="preserve">The Kinect and the SICK LIDAR are defined as </w:t>
      </w:r>
      <w:proofErr w:type="spellStart"/>
      <w:r>
        <w:t>xacro</w:t>
      </w:r>
      <w:proofErr w:type="spellEnd"/>
      <w:r>
        <w:t xml:space="preserve"> macros that place their visualization and collisions meshes in the URDF and define all </w:t>
      </w:r>
      <w:ins w:id="1177" w:author="Ed" w:date="2013-04-01T14:19:00Z">
        <w:r w:rsidR="00C26887">
          <w:t xml:space="preserve">of the </w:t>
        </w:r>
      </w:ins>
      <w:r>
        <w:t xml:space="preserve">necessary sensor frames as mass-less links. This makes it easy to reuse the sensors in models of this and other robots by simply importing the </w:t>
      </w:r>
      <w:proofErr w:type="spellStart"/>
      <w:r>
        <w:t>xacro</w:t>
      </w:r>
      <w:proofErr w:type="spellEnd"/>
      <w:r>
        <w:t xml:space="preserve">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C82D64" w:rsidRDefault="00C82D64" w:rsidP="00CA427F">
      <w:r>
        <w:t xml:space="preserve">The IRB-120 arm is also defined as a </w:t>
      </w:r>
      <w:proofErr w:type="spellStart"/>
      <w:r>
        <w:t>xacro</w:t>
      </w:r>
      <w:proofErr w:type="spellEnd"/>
      <w:r>
        <w:t xml:space="preserve"> macro. Each of the 7 links is defined by a visualization/collision mesh created from solid models of the arm obtained from ABB. These links are joined by six joints, which are defined according to the joint dimensions and rotation limits provided in ABB documentation. This definition of the arm is used by </w:t>
      </w:r>
      <w:r>
        <w:lastRenderedPageBreak/>
        <w:t>the forward and inverse kinematics solvers to convert joint angles into Cartesian coordinates and vice versa. It was also used to generate the arm navigation package that performs trajectory planning for the arm.</w:t>
      </w:r>
    </w:p>
    <w:p w:rsidR="00F87CE5" w:rsidRDefault="00CA427F" w:rsidP="00F87CE5">
      <w:pPr>
        <w:keepNext/>
        <w:rPr>
          <w:del w:id="1178" w:author="Ed" w:date="2013-04-11T09:12:00Z"/>
        </w:rPr>
      </w:pPr>
      <w:del w:id="1179" w:author="Ed" w:date="2013-04-11T09:12:00Z">
        <w:r>
          <w:rPr>
            <w:noProof/>
            <w:lang w:bidi="ar-SA"/>
          </w:rPr>
          <w:drawing>
            <wp:inline distT="0" distB="0" distL="0" distR="0">
              <wp:extent cx="5481685" cy="3873500"/>
              <wp:effectExtent l="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1291" b="13118"/>
                      <a:stretch/>
                    </pic:blipFill>
                    <pic:spPr bwMode="auto">
                      <a:xfrm>
                        <a:off x="0" y="0"/>
                        <a:ext cx="5486400" cy="38768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F87CE5" w:rsidRDefault="00CA427F" w:rsidP="00F87CE5">
      <w:pPr>
        <w:keepNext/>
        <w:rPr>
          <w:ins w:id="1180" w:author="Ed" w:date="2013-04-11T09:12:00Z"/>
        </w:rPr>
      </w:pPr>
      <w:ins w:id="1181" w:author="Ed" w:date="2013-04-11T09:12:00Z">
        <w:r>
          <w:rPr>
            <w:noProof/>
            <w:lang w:bidi="ar-SA"/>
          </w:rPr>
          <w:drawing>
            <wp:inline distT="0" distB="0" distL="0" distR="0">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1291" b="13118"/>
                      <a:stretch/>
                    </pic:blipFill>
                    <pic:spPr bwMode="auto">
                      <a:xfrm>
                        <a:off x="0" y="0"/>
                        <a:ext cx="5486400" cy="38768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C82D64" w:rsidRDefault="00F87CE5" w:rsidP="00F87CE5">
      <w:pPr>
        <w:pStyle w:val="Caption"/>
        <w:jc w:val="both"/>
        <w:rPr>
          <w:highlight w:val="yellow"/>
        </w:rPr>
      </w:pPr>
      <w:bookmarkStart w:id="1182" w:name="_Toc351997943"/>
      <w:bookmarkStart w:id="1183" w:name="_Toc353178060"/>
      <w:r>
        <w:t xml:space="preserve">Figure </w:t>
      </w:r>
      <w:ins w:id="1184" w:author="Ed" w:date="2013-04-08T09:44:00Z">
        <w:r w:rsidR="006B701A">
          <w:fldChar w:fldCharType="begin"/>
        </w:r>
        <w:r w:rsidR="00851713">
          <w:instrText xml:space="preserve"> SEQ Figure \* ARABIC </w:instrText>
        </w:r>
      </w:ins>
      <w:r w:rsidR="006B701A">
        <w:fldChar w:fldCharType="separate"/>
      </w:r>
      <w:ins w:id="1185" w:author="Edward Venator" w:date="2013-04-11T09:15:00Z">
        <w:r w:rsidR="00E141B1">
          <w:rPr>
            <w:noProof/>
          </w:rPr>
          <w:t>10</w:t>
        </w:r>
      </w:ins>
      <w:ins w:id="1186" w:author="Ed" w:date="2013-04-08T09:50:00Z">
        <w:del w:id="1187" w:author="Edward Venator" w:date="2013-04-11T09:15:00Z">
          <w:r w:rsidR="006B59B9" w:rsidDel="00E141B1">
            <w:rPr>
              <w:noProof/>
            </w:rPr>
            <w:delText>9</w:delText>
          </w:r>
        </w:del>
      </w:ins>
      <w:ins w:id="1188" w:author="Ed" w:date="2013-04-08T09:44:00Z">
        <w:r w:rsidR="006B701A">
          <w:fldChar w:fldCharType="end"/>
        </w:r>
      </w:ins>
      <w:del w:id="1189" w:author="Ed" w:date="2013-04-11T09:12:00Z">
        <w:r>
          <w:delText>:</w:delText>
        </w:r>
        <w:r w:rsidR="00C26887">
          <w:delText>ABBY</w:delText>
        </w:r>
        <w:r>
          <w:delText>’s</w:delText>
        </w:r>
      </w:del>
      <w:del w:id="1190" w:author="Ed" w:date="2013-04-08T09:44:00Z">
        <w:r w:rsidR="006B701A" w:rsidDel="00851713">
          <w:fldChar w:fldCharType="begin"/>
        </w:r>
        <w:r w:rsidR="00DB619F" w:rsidDel="00851713">
          <w:delInstrText xml:space="preserve"> SEQ Figure \* ARABIC </w:delInstrText>
        </w:r>
        <w:r w:rsidR="006B701A" w:rsidDel="00851713">
          <w:fldChar w:fldCharType="separate"/>
        </w:r>
        <w:r w:rsidR="00B60E2F" w:rsidDel="00851713">
          <w:rPr>
            <w:noProof/>
          </w:rPr>
          <w:delText>9</w:delText>
        </w:r>
        <w:r w:rsidR="006B701A" w:rsidDel="00851713">
          <w:rPr>
            <w:noProof/>
          </w:rPr>
          <w:fldChar w:fldCharType="end"/>
        </w:r>
      </w:del>
      <w:ins w:id="1191" w:author="Ed" w:date="2013-04-11T09:12:00Z">
        <w:r>
          <w:t>:</w:t>
        </w:r>
      </w:ins>
      <w:del w:id="1192" w:author="Ed" w:date="2013-04-01T14:14:00Z">
        <w:r w:rsidDel="00C26887">
          <w:delText>ABBY</w:delText>
        </w:r>
      </w:del>
      <w:ins w:id="1193" w:author="Ed" w:date="2013-04-01T14:14:00Z">
        <w:r w:rsidR="00C26887">
          <w:t>ABBY</w:t>
        </w:r>
      </w:ins>
      <w:ins w:id="1194" w:author="Ed" w:date="2013-04-11T09:12:00Z">
        <w:r>
          <w:t>’s</w:t>
        </w:r>
      </w:ins>
      <w:r>
        <w:t xml:space="preserve"> robot model, LIDAR data (green points), and Kinect point cloud (multicolored points) visualized in </w:t>
      </w:r>
      <w:proofErr w:type="spellStart"/>
      <w:r>
        <w:t>Rviz</w:t>
      </w:r>
      <w:bookmarkEnd w:id="1182"/>
      <w:bookmarkEnd w:id="1183"/>
      <w:proofErr w:type="spellEnd"/>
    </w:p>
    <w:p w:rsidR="00C82D64" w:rsidRPr="00656E12" w:rsidRDefault="00C82D64" w:rsidP="00CA427F">
      <w:r>
        <w:t xml:space="preserve">In addition to providing the geometric definition of the robot, the robot model makes the </w:t>
      </w:r>
      <w:proofErr w:type="spellStart"/>
      <w:r>
        <w:t>Rviz</w:t>
      </w:r>
      <w:proofErr w:type="spellEnd"/>
      <w:r>
        <w:t xml:space="preserve"> robot visua</w:t>
      </w:r>
      <w:r w:rsidR="00F87CE5">
        <w:t xml:space="preserve">lization GUI much more usable. </w:t>
      </w:r>
      <w:r>
        <w:t xml:space="preserve">Because visualization meshes of the robot are defined, </w:t>
      </w:r>
      <w:proofErr w:type="spellStart"/>
      <w:r>
        <w:t>Rviz</w:t>
      </w:r>
      <w:proofErr w:type="spellEnd"/>
      <w:r>
        <w:t xml:space="preserve"> </w:t>
      </w:r>
      <w:del w:id="1195" w:author="Ed" w:date="2013-04-01T14:19:00Z">
        <w:r w:rsidDel="00C26887">
          <w:delText xml:space="preserve">will </w:delText>
        </w:r>
      </w:del>
      <w:ins w:id="1196" w:author="Ed" w:date="2013-04-01T14:19:00Z">
        <w:r w:rsidR="00C26887">
          <w:t xml:space="preserve">can </w:t>
        </w:r>
      </w:ins>
      <w:r>
        <w:t>render an accurate visualization of the robot in its current state. This is useful for verifying that the state of the robot in ROS matches the physical state of the robot. In an industrial environment, it would also allow a user to remotely monitor a robot without the need for a CCTV system external to the robot.</w:t>
      </w:r>
    </w:p>
    <w:p w:rsidR="00C82D64" w:rsidRDefault="00C82D64">
      <w:pPr>
        <w:pStyle w:val="Heading2"/>
      </w:pPr>
      <w:bookmarkStart w:id="1197" w:name="__RefHeading__536_1800207281"/>
      <w:bookmarkStart w:id="1198" w:name="_Toc351468831"/>
      <w:bookmarkStart w:id="1199" w:name="_Toc353177973"/>
      <w:bookmarkStart w:id="1200" w:name="_Toc352798794"/>
      <w:bookmarkStart w:id="1201" w:name="_Toc353435275"/>
      <w:bookmarkEnd w:id="1197"/>
      <w:r>
        <w:lastRenderedPageBreak/>
        <w:t>Hardware Drivers</w:t>
      </w:r>
      <w:bookmarkEnd w:id="1198"/>
      <w:bookmarkEnd w:id="1199"/>
      <w:bookmarkEnd w:id="1200"/>
      <w:bookmarkEnd w:id="1201"/>
    </w:p>
    <w:p w:rsidR="00C82D64" w:rsidRDefault="00C82D64" w:rsidP="00CA427F">
      <w:bookmarkStart w:id="1202" w:name="__RefHeading__532_1800207281"/>
      <w:bookmarkEnd w:id="1202"/>
      <w:r>
        <w:t>In order for ROS to read data from a sensor or send commands to an actuator, it must use a software driver implemented as a ROS node. The driver node for a sensor interfaces with the sensor hardware and publishes data as ROS messages to the appropriate ROS topic(s). The driver node for an actuator subscribes to actuator commands on the appropriate ROS topic and interfaces with the actuator hardware to execute the commands.</w:t>
      </w:r>
    </w:p>
    <w:p w:rsidR="00C82D64" w:rsidRDefault="00C26887" w:rsidP="00CA427F">
      <w:proofErr w:type="spellStart"/>
      <w:ins w:id="1203" w:author="Edward Venator" w:date="2013-04-11T09:12:00Z">
        <w:r>
          <w:t>ABBY</w:t>
        </w:r>
        <w:r w:rsidR="00C82D64">
          <w:t>'s</w:t>
        </w:r>
      </w:ins>
      <w:del w:id="1204" w:author="Ed" w:date="2013-04-01T14:14:00Z">
        <w:r w:rsidR="00C82D64" w:rsidDel="00C26887">
          <w:delText>ABBY</w:delText>
        </w:r>
      </w:del>
      <w:ins w:id="1205" w:author="Ed" w:date="2013-04-01T14:14:00Z">
        <w:r>
          <w:t>ABBY</w:t>
        </w:r>
      </w:ins>
      <w:proofErr w:type="spellEnd"/>
      <w:del w:id="1206" w:author="Edward Venator" w:date="2013-04-11T09:12:00Z">
        <w:r w:rsidR="00C82D64">
          <w:delText>'s</w:delText>
        </w:r>
      </w:del>
      <w:r w:rsidR="00C82D64">
        <w:t xml:space="preserve"> Kinect camera and SICK LIDAR use preexisting open source drivers</w:t>
      </w:r>
      <w:ins w:id="1207" w:author="Ed" w:date="2013-04-03T15:40:00Z">
        <w:r w:rsidR="006B701A">
          <w:fldChar w:fldCharType="begin"/>
        </w:r>
      </w:ins>
      <w:ins w:id="1208" w:author="Edward Venator" w:date="2013-04-11T09:34:00Z">
        <w:r w:rsidR="00AF4C15">
          <w:instrText xml:space="preserve"> ADDIN ZOTERO_ITEM CSL_CITATION {"citationID":"1iip6bbjaf","properties":{"formattedCitation":"[14]","plainCitation":"[14]"},"citationItems":[{"id":179,"uris":["http://zotero.org/users/1284010/items/ZKPSUCWC"],"uri":["http://zotero.org/users/1284010/items/ZKPSUCWC"],"itemData":{"id":179,"type":"webpage","title":"openni_kinect - ROS Wiki","URL":"http://www.ros.org/wiki/openni_kinect","accessed":{"date-parts":[[2013,4,3]]}}}],"schema":"https://github.com/citation-style-language/schema/raw/master/csl-citation.json"} </w:instrText>
        </w:r>
      </w:ins>
      <w:ins w:id="1209" w:author="Ed" w:date="2013-04-03T15:41:00Z">
        <w:del w:id="1210" w:author="Edward Venator" w:date="2013-04-11T09:34:00Z">
          <w:r w:rsidR="00C23EE7" w:rsidDel="00AF4C15">
            <w:delInstrText xml:space="preserve"> ADDIN ZOTERO_ITEM CSL_CITATION {"citationID":"1iip6bbjaf","properties":{"formattedCitation":"[14]","plainCitation":"[14]"},"citationItems":[{"id":193,"uris":["http://zotero.org/users/1284010/items/ZKPSUCWC"],"uri":["http://zotero.org/users/1284010/items/ZKPSUCWC"],"itemData":{"id":193,"type":"webpage","title":"openni_kinect - ROS Wiki","URL":"http://www.ros.org/wiki/openni_kinect","accessed":{"date-parts":[[2013,4,3]]}}}],"schema":"https://github.com/citation-style-language/schema/raw/master/csl-citation.json"} </w:delInstrText>
          </w:r>
        </w:del>
      </w:ins>
      <w:r w:rsidR="006B701A">
        <w:fldChar w:fldCharType="separate"/>
      </w:r>
      <w:ins w:id="1211" w:author="Ed" w:date="2013-04-03T15:41:00Z">
        <w:r w:rsidR="00C23EE7" w:rsidRPr="00C23EE7">
          <w:t>[14]</w:t>
        </w:r>
      </w:ins>
      <w:ins w:id="1212" w:author="Ed" w:date="2013-04-03T15:40:00Z">
        <w:r w:rsidR="006B701A">
          <w:fldChar w:fldCharType="end"/>
        </w:r>
      </w:ins>
      <w:ins w:id="1213" w:author="Ed" w:date="2013-04-03T15:41:00Z">
        <w:r w:rsidR="006B701A">
          <w:fldChar w:fldCharType="begin"/>
        </w:r>
      </w:ins>
      <w:ins w:id="1214" w:author="Edward Venator" w:date="2013-04-11T09:34:00Z">
        <w:r w:rsidR="00AF4C15">
          <w:instrText xml:space="preserve"> ADDIN ZOTERO_ITEM CSL_CITATION {"citationID":"1m32ha9es8","properties":{"formattedCitation":"[15]","plainCitation":"[15]"},"citationItems":[{"id":173,"uris":["http://zotero.org/users/1284010/items/63IIGZ8U"],"uri":["http://zotero.org/users/1284010/items/63IIGZ8U"],"itemData":{"id":173,"type":"webpage","title":"laser_drivers - ROS Wiki","URL":"http://www.ros.org/wiki/laser_drivers?distro=fuerte","accessed":{"date-parts":[[2013,4,3]]}}}],"schema":"https://github.com/citation-style-language/schema/raw/master/csl-citation.json"} </w:instrText>
        </w:r>
      </w:ins>
      <w:ins w:id="1215" w:author="Ed" w:date="2013-04-03T15:41:00Z">
        <w:del w:id="1216" w:author="Edward Venator" w:date="2013-04-11T09:34:00Z">
          <w:r w:rsidR="00C23EE7" w:rsidDel="00AF4C15">
            <w:delInstrText xml:space="preserve"> ADDIN ZOTERO_ITEM CSL_CITATION {"citationID":"1m32ha9es8","properties":{"formattedCitation":"[15]","plainCitation":"[15]"},"citationItems":[{"id":191,"uris":["http://zotero.org/users/1284010/items/63IIGZ8U"],"uri":["http://zotero.org/users/1284010/items/63IIGZ8U"],"itemData":{"id":191,"type":"webpage","title":"laser_drivers - ROS Wiki","URL":"http://www.ros.org/wiki/laser_drivers?distro=fuerte","accessed":{"date-parts":[[2013,4,3]]}}}],"schema":"https://github.com/citation-style-language/schema/raw/master/csl-citation.json"} </w:delInstrText>
          </w:r>
        </w:del>
      </w:ins>
      <w:r w:rsidR="006B701A">
        <w:fldChar w:fldCharType="separate"/>
      </w:r>
      <w:ins w:id="1217" w:author="Ed" w:date="2013-04-03T15:41:00Z">
        <w:r w:rsidR="00C23EE7" w:rsidRPr="00C23EE7">
          <w:t>[15]</w:t>
        </w:r>
        <w:r w:rsidR="006B701A">
          <w:fldChar w:fldCharType="end"/>
        </w:r>
      </w:ins>
      <w:r w:rsidR="00C82D64">
        <w:t xml:space="preserve">. The ROS driver node for the mobile base was developed previously by </w:t>
      </w:r>
      <w:del w:id="1218" w:author="Ed" w:date="2013-04-02T09:09:00Z">
        <w:r w:rsidR="00C82D64" w:rsidDel="003C6932">
          <w:delText xml:space="preserve">our </w:delText>
        </w:r>
      </w:del>
      <w:ins w:id="1219" w:author="Ed" w:date="2013-04-02T09:09:00Z">
        <w:r w:rsidR="003C6932">
          <w:t xml:space="preserve">this </w:t>
        </w:r>
      </w:ins>
      <w:r w:rsidR="00C82D64">
        <w:t>lab for other robots using the same hardware, and required limited modification for</w:t>
      </w:r>
      <w:r w:rsidR="000942D4">
        <w:t xml:space="preserve"> this robot</w:t>
      </w:r>
      <w:del w:id="1220" w:author="Ed" w:date="2013-04-02T10:25:00Z">
        <w:r w:rsidR="000942D4" w:rsidDel="002D6416">
          <w:delText>.</w:delText>
        </w:r>
      </w:del>
      <w:r w:rsidR="006B701A">
        <w:fldChar w:fldCharType="begin"/>
      </w:r>
      <w:ins w:id="1221" w:author="Edward Venator" w:date="2013-04-11T09:34:00Z">
        <w:r w:rsidR="00AF4C15">
          <w:instrText xml:space="preserve"> ADDIN ZOTERO_ITEM CSL_CITATION {"citationID":"263u2d2vrk","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ins>
      <w:ins w:id="1222" w:author="Ed" w:date="2013-04-02T10:35:00Z">
        <w:del w:id="1223" w:author="Edward Venator" w:date="2013-04-11T09:20:00Z">
          <w:r w:rsidR="00FC6366" w:rsidDel="006F1159">
            <w:delInstrText xml:space="preserve"> ADDIN ZOTERO_ITEM CSL_CITATION {"citationID":"263u2d2vrk","properties":{"formattedCitation":"[9]","plainCitation":"[9]"},"citationItems":[{"id":20,"uris":["http://zotero.org/users/1284010/items/8R9TG32T"],"uri":["http://zotero.org/users/1284010/items/8R9TG32T"],"itemData":{"id":20,"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delInstrText>
          </w:r>
        </w:del>
      </w:ins>
      <w:del w:id="1224" w:author="Edward Venator" w:date="2013-04-11T09:20:00Z">
        <w:r w:rsidR="00380F8D" w:rsidDel="006F1159">
          <w:delInstrText xml:space="preserve"> ADDIN ZOTERO_ITEM CSL_CITATION {"citationID":"263u2d2vrk","properties":{"formattedCitation":"[13]","plainCitation":"[13]"},"citationItems":[{"id":20,"uris":["http://zotero.org/users/1284010/items/8R9TG32T"],"uri":["http://zotero.org/users/1284010/items/8R9TG32T"],"itemData":{"id":20,"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delInstrText>
        </w:r>
      </w:del>
      <w:r w:rsidR="006B701A">
        <w:fldChar w:fldCharType="separate"/>
      </w:r>
      <w:ins w:id="1225" w:author="Ed" w:date="2013-04-02T10:35:00Z">
        <w:r w:rsidR="00FC6366" w:rsidRPr="00FC6366">
          <w:t>[9]</w:t>
        </w:r>
      </w:ins>
      <w:del w:id="1226" w:author="Ed" w:date="2013-04-02T10:35:00Z">
        <w:r w:rsidR="00380F8D" w:rsidRPr="00FC6366" w:rsidDel="00FC6366">
          <w:delText>[13]</w:delText>
        </w:r>
      </w:del>
      <w:r w:rsidR="006B701A">
        <w:fldChar w:fldCharType="end"/>
      </w:r>
      <w:ins w:id="1227" w:author="Ed" w:date="2013-04-02T10:25:00Z">
        <w:r w:rsidR="002D6416">
          <w:t>.</w:t>
        </w:r>
      </w:ins>
      <w:r w:rsidR="00C82D64">
        <w:t xml:space="preserve"> The driver for the ABB robotic arm was written for this project in collaboration with the Southwest Research Institute (SWRI) of San Antonio, Texas.</w:t>
      </w:r>
      <w:del w:id="1228" w:author="Ed" w:date="2013-04-03T15:41:00Z">
        <w:r w:rsidR="00C82D64" w:rsidDel="00C23EE7">
          <w:delText xml:space="preserve"> Since the gripper is a custom device, it uses custom driver software.</w:delText>
        </w:r>
      </w:del>
    </w:p>
    <w:p w:rsidR="00E141B1" w:rsidRDefault="00C82D64">
      <w:pPr>
        <w:pStyle w:val="Heading3"/>
        <w:rPr>
          <w:del w:id="1229" w:author="Ed" w:date="2013-04-03T15:38:00Z"/>
        </w:rPr>
        <w:pPrChange w:id="1230" w:author="Ed" w:date="2013-04-02T11:33:00Z">
          <w:pPr>
            <w:pStyle w:val="Heading2"/>
          </w:pPr>
        </w:pPrChange>
      </w:pPr>
      <w:bookmarkStart w:id="1231" w:name="_Toc351468832"/>
      <w:del w:id="1232" w:author="Ed" w:date="2013-04-03T15:38:00Z">
        <w:r w:rsidDel="00220635">
          <w:delText>The Mobile Base</w:delText>
        </w:r>
        <w:bookmarkEnd w:id="1231"/>
      </w:del>
    </w:p>
    <w:p w:rsidR="00E141B1" w:rsidRDefault="00C82D64">
      <w:pPr>
        <w:tabs>
          <w:tab w:val="left" w:pos="8190"/>
        </w:tabs>
        <w:pPrChange w:id="1233" w:author="Ed" w:date="2013-04-03T15:42:00Z">
          <w:pPr/>
        </w:pPrChange>
      </w:pPr>
      <w:bookmarkStart w:id="1234" w:name="__RefHeading__534_1800207281"/>
      <w:bookmarkEnd w:id="1234"/>
      <w:r>
        <w:t xml:space="preserve">The mobile base is controlled by software running on the cRIO, as described </w:t>
      </w:r>
      <w:proofErr w:type="spellStart"/>
      <w:ins w:id="1235" w:author="Edward Venator" w:date="2013-04-11T09:12:00Z">
        <w:r w:rsidR="00C23EE7">
          <w:t>in</w:t>
        </w:r>
      </w:ins>
      <w:del w:id="1236" w:author="Ed" w:date="2013-04-03T15:41:00Z">
        <w:r w:rsidDel="00C23EE7">
          <w:delText>above</w:delText>
        </w:r>
      </w:del>
      <w:ins w:id="1237" w:author="Ed" w:date="2013-04-03T15:41:00Z">
        <w:r w:rsidR="00C23EE7">
          <w:t>in</w:t>
        </w:r>
        <w:proofErr w:type="spellEnd"/>
        <w:r w:rsidR="00C23EE7">
          <w:t xml:space="preserve"> </w:t>
        </w:r>
      </w:ins>
      <w:ins w:id="1238" w:author="Ed" w:date="2013-04-03T15:42:00Z">
        <w:r w:rsidR="00C23EE7">
          <w:t xml:space="preserve">section </w:t>
        </w:r>
      </w:ins>
      <w:ins w:id="1239" w:author="Ed" w:date="2013-04-03T15:41:00Z">
        <w:r w:rsidR="006B701A">
          <w:fldChar w:fldCharType="begin"/>
        </w:r>
        <w:r w:rsidR="00C23EE7">
          <w:instrText xml:space="preserve"> REF _Ref352767044 \r \h </w:instrText>
        </w:r>
      </w:ins>
      <w:r w:rsidR="006B701A">
        <w:fldChar w:fldCharType="separate"/>
      </w:r>
      <w:ins w:id="1240" w:author="Edward Venator" w:date="2013-04-11T09:15:00Z">
        <w:r w:rsidR="00E141B1">
          <w:t>3.7</w:t>
        </w:r>
      </w:ins>
      <w:ins w:id="1241" w:author="Ed" w:date="2013-04-03T15:41:00Z">
        <w:r w:rsidR="006B701A">
          <w:fldChar w:fldCharType="end"/>
        </w:r>
      </w:ins>
      <w:ins w:id="1242" w:author="Ed" w:date="2013-04-03T15:42:00Z">
        <w:r w:rsidR="00C23EE7">
          <w:t xml:space="preserve"> </w:t>
        </w:r>
        <w:r w:rsidR="006B701A">
          <w:fldChar w:fldCharType="begin"/>
        </w:r>
        <w:r w:rsidR="00C23EE7">
          <w:instrText xml:space="preserve"> REF _Ref352767101 \p \h </w:instrText>
        </w:r>
      </w:ins>
      <w:r w:rsidR="006B701A">
        <w:fldChar w:fldCharType="separate"/>
      </w:r>
      <w:ins w:id="1243" w:author="Edward Venator" w:date="2013-04-11T09:15:00Z">
        <w:r w:rsidR="00E141B1">
          <w:t>above</w:t>
        </w:r>
      </w:ins>
      <w:ins w:id="1244" w:author="Ed" w:date="2013-04-03T15:42:00Z">
        <w:r w:rsidR="006B701A">
          <w:fldChar w:fldCharType="end"/>
        </w:r>
      </w:ins>
      <w:r>
        <w:t xml:space="preserve">. The cRIO sends data to the PC containing information about the robot's pose, the state of the power supplies, and raw count data from the encoders. The PC sends angular and </w:t>
      </w:r>
      <w:del w:id="1245" w:author="Ed" w:date="2013-04-03T15:43:00Z">
        <w:r w:rsidDel="00C23EE7">
          <w:delText xml:space="preserve">forward </w:delText>
        </w:r>
      </w:del>
      <w:ins w:id="1246" w:author="Ed" w:date="2013-04-03T15:43:00Z">
        <w:r w:rsidR="00C23EE7">
          <w:t xml:space="preserve">translational </w:t>
        </w:r>
      </w:ins>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t xml:space="preserve">The receiving ROS node handles UDP packets from the cRIO. Encoder data is checked to ensure that all of the encoders are updating properly, and voltage data is checked to monitor the battery level and health of the power regulator. The results of these checks </w:t>
      </w:r>
      <w:r>
        <w:lastRenderedPageBreak/>
        <w:t>are fed into a ROS diagnostic updater, which can be used for operator feedback. Voltage information is also published to a custom ROS message so that other nodes on the robot can subscribe to the voltage data. Pose information is published as a custom ROS message type and sent to the odometry translator node. The odometry translator publishes the robot's pose using ROS-standard odometry messages, which are used in ROS's planning and localization packages.</w:t>
      </w:r>
    </w:p>
    <w:p w:rsidR="00C23EE7" w:rsidRDefault="00C82D64" w:rsidP="00CA427F">
      <w:pPr>
        <w:rPr>
          <w:ins w:id="1247" w:author="Ed" w:date="2013-04-03T15:47:00Z"/>
        </w:rPr>
      </w:pPr>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ins w:id="1248" w:author="Ed" w:date="2013-04-03T15:47:00Z">
        <w:r w:rsidRPr="00434800">
          <w:t xml:space="preserve">The gripper driver is a ROS node that runs natively on an Arduino's </w:t>
        </w:r>
        <w:proofErr w:type="spellStart"/>
        <w:r w:rsidRPr="00434800">
          <w:t>AtMega</w:t>
        </w:r>
        <w:proofErr w:type="spellEnd"/>
        <w:r w:rsidRPr="00434800">
          <w:t xml:space="preserve">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Fuerte version of ROS Serial did not</w:t>
        </w:r>
        <w:r>
          <w:t xml:space="preserve"> properly support ROS services</w:t>
        </w:r>
        <w:r w:rsidR="006B701A">
          <w:fldChar w:fldCharType="begin"/>
        </w:r>
      </w:ins>
      <w:ins w:id="1249" w:author="Edward Venator" w:date="2013-04-11T09:20:00Z">
        <w:r w:rsidR="006F1159">
          <w:instrText xml:space="preserve"> ADDIN ZOTERO_ITEM CSL_CITATION {"citationID":"j1gpdu8v5","properties":{"formattedCitation":"[16]","plainCitation":"[16]"},"citationItems":[{"id":158,"uris":["http://zotero.org/users/1284010/items/AMEZVSD2"],"uri":["http://zotero.org/users/1284010/items/AMEZVSD2"],"itemData":{"id":158,"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ins>
      <w:ins w:id="1250" w:author="Ed" w:date="2013-04-03T16:13:00Z">
        <w:del w:id="1251" w:author="Edward Venator" w:date="2013-04-11T09:20:00Z">
          <w:r w:rsidR="004D686C" w:rsidDel="006F1159">
            <w:delInstrText xml:space="preserve"> ADDIN ZOTERO_ITEM CSL_CITATION {"citationID":"j1gpdu8v5","properties":{"formattedCitation":"[16]","plainCitation":"[16]"},"citationItems":[{"id":156,"uris":["http://zotero.org/users/1284010/items/AMEZVSD2"],"uri":["http://zotero.org/users/1284010/items/AMEZVSD2"],"itemData":{"id":156,"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delInstrText>
          </w:r>
        </w:del>
      </w:ins>
      <w:ins w:id="1252" w:author="Ed" w:date="2013-04-03T15:47:00Z">
        <w:r w:rsidR="006B701A">
          <w:fldChar w:fldCharType="separate"/>
        </w:r>
      </w:ins>
      <w:ins w:id="1253" w:author="Ed" w:date="2013-04-03T16:13:00Z">
        <w:r w:rsidR="004D686C" w:rsidRPr="004D686C">
          <w:t>[16]</w:t>
        </w:r>
      </w:ins>
      <w:ins w:id="1254" w:author="Ed" w:date="2013-04-03T15:47:00Z">
        <w:r w:rsidR="006B701A">
          <w:fldChar w:fldCharType="end"/>
        </w:r>
        <w:r>
          <w:t xml:space="preserve">. </w:t>
        </w:r>
        <w:r w:rsidRPr="00434800">
          <w:t xml:space="preserve">In order to implement a service on the Arduino, changes were made to the ROS Serial bridge node and microcontroller code </w:t>
        </w:r>
        <w:r>
          <w:t>to enable support of services</w:t>
        </w:r>
        <w:r w:rsidR="006B701A">
          <w:fldChar w:fldCharType="begin"/>
        </w:r>
      </w:ins>
      <w:ins w:id="1255" w:author="Edward Venator" w:date="2013-04-11T09:20:00Z">
        <w:r w:rsidR="006F1159">
          <w:instrText xml:space="preserve"> ADDIN ZOTERO_ITEM CSL_CITATION {"citationID":"1tm2eoi70t","properties":{"formattedCitation":"[17]","plainCitation":"[17]"},"citationItems":[{"id":160,"uris":["http://zotero.org/users/1284010/items/2RKX7VVC"],"uri":["http://zotero.org/users/1284010/items/2RKX7VVC"],"itemData":{"id":160,"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ins>
      <w:ins w:id="1256" w:author="Ed" w:date="2013-04-03T16:13:00Z">
        <w:del w:id="1257" w:author="Edward Venator" w:date="2013-04-11T09:20:00Z">
          <w:r w:rsidR="004D686C" w:rsidDel="006F1159">
            <w:delInstrText xml:space="preserve"> ADDIN ZOTERO_ITEM CSL_CITATION {"citationID":"1tm2eoi70t","properties":{"formattedCitation":"[17]","plainCitation":"[17]"},"citationItems":[{"id":153,"uris":["http://zotero.org/users/1284010/items/2RKX7VVC"],"uri":["http://zotero.org/users/1284010/items/2RKX7VVC"],"itemData":{"id":153,"type":"webpage","title":"rosserial","container-title":"GitHub","abstract":"A fork of rosserial that actually supports ROS services.","URL":"https://github.com/evenator/rosserial","author":[{"family":"Venator","given":"Edward"}],"accessed":{"date-parts":[[2013,3,22]]}}}],"schema":"https://github.com/citation-style-language/schema/raw/master/csl-citation.json"} </w:delInstrText>
          </w:r>
        </w:del>
      </w:ins>
      <w:ins w:id="1258" w:author="Ed" w:date="2013-04-03T15:47:00Z">
        <w:r w:rsidR="006B701A">
          <w:fldChar w:fldCharType="separate"/>
        </w:r>
      </w:ins>
      <w:ins w:id="1259" w:author="Ed" w:date="2013-04-03T16:13:00Z">
        <w:r w:rsidR="004D686C" w:rsidRPr="004D686C">
          <w:t>[17]</w:t>
        </w:r>
      </w:ins>
      <w:ins w:id="1260" w:author="Ed" w:date="2013-04-03T15:47:00Z">
        <w:r w:rsidR="006B701A">
          <w:fldChar w:fldCharType="end"/>
        </w:r>
        <w:r>
          <w:t>.</w:t>
        </w:r>
      </w:ins>
    </w:p>
    <w:p w:rsidR="00E141B1" w:rsidRDefault="00C82D64">
      <w:pPr>
        <w:pStyle w:val="Heading3"/>
        <w:rPr>
          <w:del w:id="1261" w:author="Ed" w:date="2013-04-03T15:43:00Z"/>
        </w:rPr>
        <w:pPrChange w:id="1262" w:author="Ed" w:date="2013-04-02T11:33:00Z">
          <w:pPr>
            <w:pStyle w:val="Heading2"/>
          </w:pPr>
        </w:pPrChange>
      </w:pPr>
      <w:bookmarkStart w:id="1263" w:name="_Toc351468833"/>
      <w:del w:id="1264" w:author="Ed" w:date="2013-04-03T15:43:00Z">
        <w:r w:rsidDel="00C23EE7">
          <w:delText>ROS Industrial</w:delText>
        </w:r>
        <w:bookmarkEnd w:id="1263"/>
      </w:del>
    </w:p>
    <w:p w:rsidR="00C82D64" w:rsidRDefault="00C82D64" w:rsidP="00CA427F">
      <w:pPr>
        <w:rPr>
          <w:ins w:id="1265" w:author="Ed" w:date="2013-04-03T15:46:00Z"/>
        </w:rPr>
      </w:pPr>
      <w:r>
        <w:t>ROS Industrial is a project led by SWRI to develop a standard ROS framework for us</w:t>
      </w:r>
      <w:r w:rsidR="000942D4">
        <w:t>ing ROS with industrial robots</w:t>
      </w:r>
      <w:del w:id="1266" w:author="Ed" w:date="2013-04-02T10:25:00Z">
        <w:r w:rsidR="000942D4" w:rsidDel="002D6416">
          <w:delText>.</w:delText>
        </w:r>
      </w:del>
      <w:r w:rsidR="006B701A">
        <w:fldChar w:fldCharType="begin"/>
      </w:r>
      <w:ins w:id="1267" w:author="Edward Venator" w:date="2013-04-11T09:20:00Z">
        <w:r w:rsidR="006F1159">
          <w:instrText xml:space="preserve"> ADDIN ZOTERO_ITEM CSL_CITATION {"citationID":"6b3dg9lc8","properties":{"formattedCitation":"[18]","plainCitation":"[18]"},"citationItems":[{"id":12,"uris":["http://zotero.org/users/1284010/items/MX2WIPJT"],"uri":["http://zotero.org/users/1284010/items/MX2WIPJT"],"itemData":{"id":12,"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ins>
      <w:ins w:id="1268" w:author="Ed" w:date="2013-04-03T16:13:00Z">
        <w:del w:id="1269" w:author="Edward Venator" w:date="2013-04-11T09:20:00Z">
          <w:r w:rsidR="004D686C" w:rsidDel="006F1159">
            <w:delInstrText xml:space="preserve"> ADDIN ZOTERO_ITEM CSL_CITATION {"citationID":"6b3dg9lc8","properties":{"formattedCitation":"[18]","plainCitation":"[18]"},"citationItems":[{"id":47,"uris":["http://zotero.org/users/1284010/items/MX2WIPJT"],"uri":["http://zotero.org/users/1284010/items/MX2WIPJT"],"itemData":{"id":47,"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delInstrText>
          </w:r>
        </w:del>
      </w:ins>
      <w:del w:id="1270" w:author="Edward Venator" w:date="2013-04-11T09:20:00Z">
        <w:r w:rsidR="00380F8D" w:rsidDel="006F1159">
          <w:delInstrText xml:space="preserve"> ADDIN ZOTERO_ITEM CSL_CITATION {"citationID":"6b3dg9lc8","properties":{"formattedCitation":"[14]","plainCitation":"[14]"},"citationItems":[{"id":47,"uris":["http://zotero.org/users/1284010/items/MX2WIPJT"],"uri":["http://zotero.org/users/1284010/items/MX2WIPJT"],"itemData":{"id":47,"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delInstrText>
        </w:r>
      </w:del>
      <w:r w:rsidR="006B701A">
        <w:fldChar w:fldCharType="separate"/>
      </w:r>
      <w:ins w:id="1271" w:author="Ed" w:date="2013-04-03T16:13:00Z">
        <w:r w:rsidR="004D686C" w:rsidRPr="004D686C">
          <w:t>[18]</w:t>
        </w:r>
      </w:ins>
      <w:del w:id="1272" w:author="Ed" w:date="2013-04-03T15:41:00Z">
        <w:r w:rsidR="00380F8D" w:rsidRPr="004D686C" w:rsidDel="00C23EE7">
          <w:delText>[14]</w:delText>
        </w:r>
      </w:del>
      <w:r w:rsidR="006B701A">
        <w:fldChar w:fldCharType="end"/>
      </w:r>
      <w:ins w:id="1273" w:author="Ed" w:date="2013-04-02T10:26:00Z">
        <w:r w:rsidR="002D6416">
          <w:t>.</w:t>
        </w:r>
      </w:ins>
      <w:r>
        <w:t xml:space="preserve"> </w:t>
      </w:r>
      <w:del w:id="1274" w:author="Ed" w:date="2013-04-01T14:14:00Z">
        <w:r w:rsidDel="00C26887">
          <w:delText>ABBY</w:delText>
        </w:r>
      </w:del>
      <w:ins w:id="1275" w:author="Ed" w:date="2013-04-01T14:14:00Z">
        <w:r w:rsidR="00C26887">
          <w:t>ABBY</w:t>
        </w:r>
      </w:ins>
      <w:r>
        <w:t xml:space="preserve"> uses the ROS Industrial framework of messages and driver nodes to control the IRB-120 using the IRC5 Compact. </w:t>
      </w:r>
      <w:proofErr w:type="spellStart"/>
      <w:ins w:id="1276" w:author="Edward Venator" w:date="2013-04-11T09:12:00Z">
        <w:r w:rsidR="00C26887">
          <w:t>ABBY</w:t>
        </w:r>
        <w:r>
          <w:t>'s</w:t>
        </w:r>
      </w:ins>
      <w:del w:id="1277" w:author="Ed" w:date="2013-04-01T14:14:00Z">
        <w:r w:rsidDel="00C26887">
          <w:delText>ABBY</w:delText>
        </w:r>
      </w:del>
      <w:ins w:id="1278" w:author="Ed" w:date="2013-04-01T14:14:00Z">
        <w:r w:rsidR="00C26887">
          <w:t>ABBY</w:t>
        </w:r>
      </w:ins>
      <w:proofErr w:type="spellEnd"/>
      <w:del w:id="1279" w:author="Edward Venator" w:date="2013-04-11T09:12:00Z">
        <w:r>
          <w:delText>'s</w:delText>
        </w:r>
      </w:del>
      <w:r>
        <w:t xml:space="preserve"> ROS </w:t>
      </w:r>
      <w:r>
        <w:lastRenderedPageBreak/>
        <w:t xml:space="preserve">Industrial driver was written specifically for this project, </w:t>
      </w:r>
      <w:proofErr w:type="spellStart"/>
      <w:ins w:id="1280" w:author="Edward Venator" w:date="2013-04-11T09:12:00Z">
        <w:r w:rsidR="00C23EE7">
          <w:t>and</w:t>
        </w:r>
      </w:ins>
      <w:del w:id="1281" w:author="Ed" w:date="2013-04-03T15:43:00Z">
        <w:r w:rsidDel="00C23EE7">
          <w:delText>but was later</w:delText>
        </w:r>
      </w:del>
      <w:ins w:id="1282" w:author="Ed" w:date="2013-04-03T15:43:00Z">
        <w:r w:rsidR="00C23EE7">
          <w:t>and</w:t>
        </w:r>
        <w:proofErr w:type="spellEnd"/>
        <w:r w:rsidR="00C23EE7">
          <w:t xml:space="preserve"> has been</w:t>
        </w:r>
      </w:ins>
      <w:r>
        <w:t xml:space="preserve"> incorporated into the ROS Industrial codebase.</w:t>
      </w:r>
    </w:p>
    <w:p w:rsidR="00C23EE7" w:rsidRDefault="00C23EE7" w:rsidP="00CA427F">
      <w:ins w:id="1283" w:author="Ed" w:date="2013-04-03T15:46:00Z">
        <w:r>
          <w:t>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a complete trajectory is received, the trajectory server passes it to the motion process, which sends the arm to each point in the trajectory. In order to generate smooth motion through the trajectory, the intermediate points in the trajectory as being low precision waypoints. Because RAPID only has fixed-length data structures, trajectories must have a fixed maximum length. Paths generated for the IRB-120 with the current planner software have been experimentally determined not to exceed 250 points in most cases, so the maximum trajectory length was set to 250.</w:t>
        </w:r>
      </w:ins>
    </w:p>
    <w:p w:rsidR="00C82D64" w:rsidDel="00C23EE7" w:rsidRDefault="00C82D64" w:rsidP="00CA427F">
      <w:pPr>
        <w:rPr>
          <w:del w:id="1284" w:author="Ed" w:date="2013-04-03T15:46:00Z"/>
        </w:rPr>
      </w:pPr>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other ROS node connects to the IRC5 controller over TCP and listens for state information from the controller, which is sent using another packet structure defined by SWRI. It publishes this state information, consisting of all of the robot's joint angles, as </w:t>
      </w:r>
      <w:r>
        <w:lastRenderedPageBreak/>
        <w:t>ROS joint state messages and ROS joint trajectory feedback messages. These messages are used by other ROS nodes to determine the position of the robot's arm and as feedback to the arm planning nodes</w:t>
      </w:r>
      <w:del w:id="1285" w:author="Ed" w:date="2013-04-03T15:47:00Z">
        <w:r w:rsidDel="00C23EE7">
          <w:delText>. TCP was used because it is the only non-proprietary network protocol supported by the IRC5 Compact's RAPID sys</w:delText>
        </w:r>
        <w:r w:rsidR="000942D4" w:rsidDel="00C23EE7">
          <w:delText>tem</w:delText>
        </w:r>
      </w:del>
      <w:del w:id="1286" w:author="Ed" w:date="2013-04-02T10:26:00Z">
        <w:r w:rsidR="000942D4" w:rsidDel="002D6416">
          <w:delText xml:space="preserve">. </w:delText>
        </w:r>
      </w:del>
      <w:r w:rsidR="006B701A">
        <w:fldChar w:fldCharType="begin"/>
      </w:r>
      <w:ins w:id="1287" w:author="Edward Venator" w:date="2013-04-11T09:20:00Z">
        <w:r w:rsidR="006F1159">
          <w:instrText xml:space="preserve"> ADDIN ZOTERO_ITEM CSL_CITATION {"citationID":"2ad4on8kvi","properties":{"formattedCitation":"[19]","plainCitation":"[19]"},"citationItems":[{"id":153,"uris":["http://zotero.org/users/1284010/items/8DP2W298"],"uri":["http://zotero.org/users/1284010/items/8DP2W298"],"itemData":{"id":153,"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ins>
      <w:ins w:id="1288" w:author="Ed" w:date="2013-04-03T16:13:00Z">
        <w:del w:id="1289" w:author="Edward Venator" w:date="2013-04-11T09:20:00Z">
          <w:r w:rsidR="004D686C" w:rsidDel="006F1159">
            <w:delInstrText xml:space="preserve"> ADDIN ZOTERO_ITEM CSL_CITATION {"citationID":"2ad4on8kvi","properties":{"formattedCitation":"[19]","plainCitation":"[19]"},"citationItems":[{"id":155,"uris":["http://zotero.org/users/1284010/items/8DP2W298"],"uri":["http://zotero.org/users/1284010/items/8DP2W298"],"itemData":{"id":155,"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delInstrText>
          </w:r>
        </w:del>
      </w:ins>
      <w:del w:id="1290" w:author="Edward Venator" w:date="2013-04-11T09:20:00Z">
        <w:r w:rsidR="00380F8D" w:rsidDel="006F1159">
          <w:delInstrText xml:space="preserve"> ADDIN ZOTERO_ITEM CSL_CITATION {"citationID":"2ad4on8kvi","properties":{"formattedCitation":"[15]","plainCitation":"[15]"},"citationItems":[{"id":155,"uris":["http://zotero.org/users/1284010/items/8DP2W298"],"uri":["http://zotero.org/users/1284010/items/8DP2W298"],"itemData":{"id":155,"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delInstrText>
        </w:r>
      </w:del>
      <w:r w:rsidR="006B701A">
        <w:fldChar w:fldCharType="separate"/>
      </w:r>
      <w:ins w:id="1291" w:author="Ed" w:date="2013-04-03T16:13:00Z">
        <w:r w:rsidR="004D686C" w:rsidRPr="004D686C">
          <w:t>[19]</w:t>
        </w:r>
      </w:ins>
      <w:del w:id="1292" w:author="Ed" w:date="2013-04-03T15:41:00Z">
        <w:r w:rsidR="00380F8D" w:rsidRPr="004D686C" w:rsidDel="00C23EE7">
          <w:delText>[15]</w:delText>
        </w:r>
      </w:del>
      <w:r w:rsidR="006B701A">
        <w:fldChar w:fldCharType="end"/>
      </w:r>
      <w:ins w:id="1293" w:author="Ed" w:date="2013-04-02T10:26:00Z">
        <w:r w:rsidR="002D6416">
          <w:t>.</w:t>
        </w:r>
      </w:ins>
    </w:p>
    <w:p w:rsidR="00E141B1" w:rsidRDefault="00C82D64">
      <w:pPr>
        <w:ind w:left="0"/>
        <w:rPr>
          <w:del w:id="1294" w:author="Ed" w:date="2013-04-03T15:46:00Z"/>
        </w:rPr>
        <w:pPrChange w:id="1295" w:author="Ed" w:date="2013-04-03T15:46:00Z">
          <w:pPr/>
        </w:pPrChange>
      </w:pPr>
      <w:del w:id="1296" w:author="Ed" w:date="2013-04-03T15:46:00Z">
        <w:r w:rsidDel="00C23EE7">
          <w:delText xml:space="preserve">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a complete trajectory is received, the </w:delText>
        </w:r>
      </w:del>
      <w:del w:id="1297" w:author="Ed" w:date="2013-04-01T14:30:00Z">
        <w:r w:rsidDel="00523A24">
          <w:delText>motion process commands the arm to go to each point in the trajectory</w:delText>
        </w:r>
      </w:del>
      <w:del w:id="1298" w:author="Ed" w:date="2013-04-01T14:32:00Z">
        <w:r w:rsidDel="00523A24">
          <w:delText xml:space="preserve">. By default, the IRC5 controller attempts to stop precisely at each point, resulting in jerky robot motion. This problem is solved by defining all of the </w:delText>
        </w:r>
      </w:del>
      <w:del w:id="1299" w:author="Ed" w:date="2013-04-03T15:46:00Z">
        <w:r w:rsidDel="00C23EE7">
          <w:delText>intermediate points in the trajectory as being low precision waypoints</w:delText>
        </w:r>
      </w:del>
      <w:del w:id="1300" w:author="Ed" w:date="2013-04-01T14:32:00Z">
        <w:r w:rsidDel="00523A24">
          <w:delText>, and only requesting a precision stop at the last point in the trajectory</w:delText>
        </w:r>
      </w:del>
      <w:del w:id="1301" w:author="Ed" w:date="2013-04-03T15:46:00Z">
        <w:r w:rsidDel="00C23EE7">
          <w:delText>. Because RAPID only has fixed-length data structures, trajectories must have a fixed maximum length. Paths generated for the IRB-120 with the current planner software have been experimentally determined not to exceed 250 points, so the maximum trajectory length was set to 250.</w:delText>
        </w:r>
      </w:del>
    </w:p>
    <w:p w:rsidR="00E141B1" w:rsidRDefault="00C82D64">
      <w:pPr>
        <w:rPr>
          <w:ins w:id="1302" w:author="Ed" w:date="2013-04-11T09:12:00Z"/>
        </w:rPr>
        <w:pPrChange w:id="1303" w:author="Ed" w:date="2013-04-03T15:46:00Z">
          <w:pPr>
            <w:pStyle w:val="Heading2"/>
          </w:pPr>
        </w:pPrChange>
      </w:pPr>
      <w:bookmarkStart w:id="1304" w:name="_Toc351468834"/>
      <w:del w:id="1305" w:author="Ed" w:date="2013-04-03T15:46:00Z">
        <w:r w:rsidDel="00C23EE7">
          <w:delText>Gripper Driver</w:delText>
        </w:r>
      </w:del>
      <w:bookmarkEnd w:id="1304"/>
    </w:p>
    <w:p w:rsidR="00E141B1" w:rsidRDefault="00C82D64">
      <w:pPr>
        <w:ind w:left="0"/>
        <w:rPr>
          <w:del w:id="1306" w:author="Ed" w:date="2013-04-03T15:47:00Z"/>
        </w:rPr>
        <w:pPrChange w:id="1307" w:author="Ed" w:date="2013-04-03T15:47:00Z">
          <w:pPr/>
        </w:pPrChange>
      </w:pPr>
      <w:del w:id="1308" w:author="Ed" w:date="2013-04-03T15:47:00Z">
        <w:r w:rsidRPr="00434800" w:rsidDel="00C23EE7">
          <w:delText>The gripper driver is a ROS node that runs natively on an Arduino's AtMega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Fuerte version of ROS Serial did not</w:delText>
        </w:r>
        <w:r w:rsidR="000942D4" w:rsidDel="00C23EE7">
          <w:delText xml:space="preserve"> </w:delText>
        </w:r>
      </w:del>
      <w:del w:id="1309" w:author="Ed" w:date="2013-04-01T14:33:00Z">
        <w:r w:rsidR="000942D4" w:rsidDel="00523A24">
          <w:delText xml:space="preserve">actually </w:delText>
        </w:r>
      </w:del>
      <w:del w:id="1310" w:author="Ed" w:date="2013-04-03T15:47:00Z">
        <w:r w:rsidR="000942D4" w:rsidDel="00C23EE7">
          <w:delText>support ROS services</w:delText>
        </w:r>
      </w:del>
      <w:del w:id="1311" w:author="Ed" w:date="2013-04-02T10:26:00Z">
        <w:r w:rsidR="000942D4" w:rsidDel="002D6416">
          <w:delText>.</w:delText>
        </w:r>
      </w:del>
      <w:del w:id="1312" w:author="Ed" w:date="2013-04-03T15:47:00Z">
        <w:r w:rsidR="006B701A" w:rsidDel="00C23EE7">
          <w:fldChar w:fldCharType="begin"/>
        </w:r>
      </w:del>
      <w:del w:id="1313" w:author="Ed" w:date="2013-04-03T15:41:00Z">
        <w:r w:rsidR="00380F8D" w:rsidDel="00C23EE7">
          <w:delInstrText xml:space="preserve"> ADDIN ZOTERO_ITEM CSL_CITATION {"citationID":"j1gpdu8v5","properties":{"formattedCitation":"[16]","plainCitation":"[16]"},"citationItems":[{"id":156,"uris":["http://zotero.org/users/1284010/items/AMEZVSD2"],"uri":["http://zotero.org/users/1284010/items/AMEZVSD2"],"itemData":{"id":156,"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delInstrText>
        </w:r>
      </w:del>
      <w:del w:id="1314" w:author="Ed" w:date="2013-04-03T15:47:00Z">
        <w:r w:rsidR="006B701A" w:rsidDel="00C23EE7">
          <w:fldChar w:fldCharType="separate"/>
        </w:r>
      </w:del>
      <w:del w:id="1315" w:author="Ed" w:date="2013-04-03T15:41:00Z">
        <w:r w:rsidR="00380F8D" w:rsidRPr="00C23EE7" w:rsidDel="00C23EE7">
          <w:delText>[16]</w:delText>
        </w:r>
      </w:del>
      <w:del w:id="1316" w:author="Ed" w:date="2013-04-03T15:47:00Z">
        <w:r w:rsidR="006B701A" w:rsidDel="00C23EE7">
          <w:fldChar w:fldCharType="end"/>
        </w:r>
        <w:r w:rsidR="000942D4" w:rsidDel="00C23EE7">
          <w:delText xml:space="preserve"> </w:delText>
        </w:r>
        <w:r w:rsidRPr="00434800" w:rsidDel="00C23EE7">
          <w:delText xml:space="preserve">In order to implement a service on the Arduino, changes were made to the ROS Serial bridge node and microcontroller code </w:delText>
        </w:r>
        <w:r w:rsidR="000942D4" w:rsidDel="00C23EE7">
          <w:delText>to enable support of services</w:delText>
        </w:r>
      </w:del>
      <w:del w:id="1317" w:author="Ed" w:date="2013-04-02T10:26:00Z">
        <w:r w:rsidR="000942D4" w:rsidDel="002D6416">
          <w:delText xml:space="preserve">. </w:delText>
        </w:r>
      </w:del>
      <w:del w:id="1318" w:author="Ed" w:date="2013-04-03T15:47:00Z">
        <w:r w:rsidR="006B701A" w:rsidDel="00C23EE7">
          <w:fldChar w:fldCharType="begin"/>
        </w:r>
      </w:del>
      <w:del w:id="1319" w:author="Ed" w:date="2013-04-03T15:41:00Z">
        <w:r w:rsidR="00380F8D" w:rsidDel="00C23EE7">
          <w:delInstrText xml:space="preserve"> ADDIN ZOTERO_ITEM CSL_CITATION {"citationID":"1tm2eoi70t","properties":{"formattedCitation":"[17]","plainCitation":"[17]"},"citationItems":[{"id":153,"uris":["http://zotero.org/users/1284010/items/2RKX7VVC"],"uri":["http://zotero.org/users/1284010/items/2RKX7VVC"],"itemData":{"id":153,"type":"webpage","title":"rosserial","container-title":"GitHub","abstract":"A fork of rosserial that actually supports ROS services.","URL":"https://github.com/evenator/rosserial","author":[{"family":"Venator","given":"Edward"}],"accessed":{"date-parts":[[2013,3,22]]}}}],"schema":"https://github.com/citation-style-language/schema/raw/master/csl-citation.json"} </w:delInstrText>
        </w:r>
      </w:del>
      <w:del w:id="1320" w:author="Ed" w:date="2013-04-03T15:47:00Z">
        <w:r w:rsidR="006B701A" w:rsidDel="00C23EE7">
          <w:fldChar w:fldCharType="separate"/>
        </w:r>
      </w:del>
      <w:del w:id="1321" w:author="Ed" w:date="2013-04-03T15:41:00Z">
        <w:r w:rsidR="00380F8D" w:rsidRPr="00C23EE7" w:rsidDel="00C23EE7">
          <w:delText>[17]</w:delText>
        </w:r>
      </w:del>
      <w:del w:id="1322" w:author="Ed" w:date="2013-04-03T15:47:00Z">
        <w:r w:rsidR="006B701A" w:rsidDel="00C23EE7">
          <w:fldChar w:fldCharType="end"/>
        </w:r>
        <w:bookmarkStart w:id="1323" w:name="_Toc353152015"/>
        <w:bookmarkStart w:id="1324" w:name="_Toc353177704"/>
        <w:bookmarkStart w:id="1325" w:name="_Toc353177974"/>
        <w:bookmarkStart w:id="1326" w:name="_Toc353435060"/>
        <w:bookmarkStart w:id="1327" w:name="_Toc353435168"/>
        <w:bookmarkStart w:id="1328" w:name="_Toc353435276"/>
        <w:bookmarkEnd w:id="1323"/>
        <w:bookmarkEnd w:id="1324"/>
        <w:bookmarkEnd w:id="1325"/>
        <w:bookmarkEnd w:id="1326"/>
        <w:bookmarkEnd w:id="1327"/>
        <w:bookmarkEnd w:id="1328"/>
      </w:del>
    </w:p>
    <w:p w:rsidR="00021F0A" w:rsidRDefault="00021F0A">
      <w:pPr>
        <w:pStyle w:val="Heading1"/>
      </w:pPr>
      <w:bookmarkStart w:id="1329" w:name="_Toc353177975"/>
      <w:bookmarkStart w:id="1330" w:name="_Toc352795597"/>
      <w:bookmarkStart w:id="1331" w:name="_Toc352798795"/>
      <w:bookmarkStart w:id="1332" w:name="_Toc352798796"/>
      <w:bookmarkStart w:id="1333" w:name="_Toc353435277"/>
      <w:bookmarkEnd w:id="1330"/>
      <w:bookmarkEnd w:id="1331"/>
      <w:r>
        <w:lastRenderedPageBreak/>
        <w:t>Experimental Software</w:t>
      </w:r>
      <w:bookmarkEnd w:id="1329"/>
      <w:bookmarkEnd w:id="1332"/>
      <w:bookmarkEnd w:id="1333"/>
    </w:p>
    <w:p w:rsidR="00E141B1" w:rsidRDefault="00C23EE7">
      <w:pPr>
        <w:rPr>
          <w:ins w:id="1334" w:author="Ed" w:date="2013-04-03T15:48:00Z"/>
        </w:rPr>
        <w:pPrChange w:id="1335" w:author="Ed" w:date="2013-04-03T15:48:00Z">
          <w:pPr>
            <w:pStyle w:val="Heading2"/>
          </w:pPr>
        </w:pPrChange>
      </w:pPr>
      <w:bookmarkStart w:id="1336" w:name="_Toc351559255"/>
      <w:del w:id="1337" w:author="Ed" w:date="2013-04-11T09:12:00Z">
        <w:r>
          <w:delText>Several experimental</w:delText>
        </w:r>
      </w:del>
      <w:ins w:id="1338" w:author="Ed" w:date="2013-04-08T09:02:00Z">
        <w:r w:rsidR="004B32C0">
          <w:t>New software</w:t>
        </w:r>
      </w:ins>
      <w:ins w:id="1339" w:author="Ed" w:date="2013-04-08T09:03:00Z">
        <w:r w:rsidR="004B32C0">
          <w:t xml:space="preserve"> </w:t>
        </w:r>
      </w:ins>
      <w:ins w:id="1340" w:author="Ed" w:date="2013-04-03T15:48:00Z">
        <w:r>
          <w:t xml:space="preserve">packages were developed for ABBY, both to increase the capabilities of the platform and to test those capabilities. These include </w:t>
        </w:r>
      </w:ins>
      <w:ins w:id="1341" w:author="Ed" w:date="2013-04-03T15:49:00Z">
        <w:r>
          <w:t xml:space="preserve">navigation </w:t>
        </w:r>
      </w:ins>
      <w:ins w:id="1342" w:author="Ed" w:date="2013-04-03T15:52:00Z">
        <w:r w:rsidR="00B4623C">
          <w:t xml:space="preserve">and </w:t>
        </w:r>
      </w:ins>
      <w:ins w:id="1343" w:author="Ed" w:date="2013-04-03T15:49:00Z">
        <w:r>
          <w:t>plann</w:t>
        </w:r>
      </w:ins>
      <w:ins w:id="1344" w:author="Ed" w:date="2013-04-03T15:52:00Z">
        <w:r w:rsidR="00B4623C">
          <w:t>ing, calibration procedures</w:t>
        </w:r>
      </w:ins>
      <w:ins w:id="1345" w:author="Ed" w:date="2013-04-03T15:49:00Z">
        <w:r>
          <w:t>, and investigations into industrial applications.</w:t>
        </w:r>
      </w:ins>
    </w:p>
    <w:p w:rsidR="008F38C3" w:rsidRDefault="0053034D">
      <w:pPr>
        <w:pStyle w:val="Heading2"/>
        <w:rPr>
          <w:ins w:id="1346" w:author="Edward Venator" w:date="2013-04-11T09:12:00Z"/>
        </w:rPr>
      </w:pPr>
      <w:bookmarkStart w:id="1347" w:name="_Toc352798801"/>
      <w:bookmarkStart w:id="1348" w:name="_Toc352795599"/>
      <w:bookmarkStart w:id="1349" w:name="_Toc352798797"/>
      <w:bookmarkStart w:id="1350" w:name="_Toc352795600"/>
      <w:bookmarkStart w:id="1351" w:name="_Toc352798798"/>
      <w:bookmarkStart w:id="1352" w:name="_Toc352795601"/>
      <w:bookmarkStart w:id="1353" w:name="_Toc352798799"/>
      <w:bookmarkStart w:id="1354" w:name="_Toc352795602"/>
      <w:bookmarkStart w:id="1355" w:name="_Toc352798800"/>
      <w:bookmarkStart w:id="1356" w:name="_Toc353435278"/>
      <w:bookmarkEnd w:id="1348"/>
      <w:bookmarkEnd w:id="1349"/>
      <w:bookmarkEnd w:id="1350"/>
      <w:bookmarkEnd w:id="1351"/>
      <w:bookmarkEnd w:id="1352"/>
      <w:bookmarkEnd w:id="1353"/>
      <w:bookmarkEnd w:id="1354"/>
      <w:bookmarkEnd w:id="1355"/>
      <w:ins w:id="1357" w:author="Edward Venator" w:date="2013-04-11T09:12:00Z">
        <w:r>
          <w:t>Mobile Base Planning</w:t>
        </w:r>
        <w:bookmarkEnd w:id="1347"/>
        <w:bookmarkEnd w:id="1356"/>
      </w:ins>
    </w:p>
    <w:p w:rsidR="006F1159" w:rsidRPr="006F1159" w:rsidRDefault="006F1159" w:rsidP="006F1159">
      <w:pPr>
        <w:rPr>
          <w:ins w:id="1358" w:author="Edward Venator" w:date="2013-04-11T09:24:00Z"/>
        </w:rPr>
        <w:pPrChange w:id="1359" w:author="Edward Venator" w:date="2013-04-11T09:24:00Z">
          <w:pPr>
            <w:pStyle w:val="Heading2"/>
            <w:numPr>
              <w:numId w:val="19"/>
            </w:numPr>
          </w:pPr>
        </w:pPrChange>
      </w:pPr>
      <w:ins w:id="1360" w:author="Edward Venator" w:date="2013-04-11T09:24:00Z">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ins>
    </w:p>
    <w:p w:rsidR="0053034D" w:rsidDel="006F1159" w:rsidRDefault="006F1159" w:rsidP="006F1159">
      <w:pPr>
        <w:rPr>
          <w:del w:id="1361" w:author="Edward Venator" w:date="2013-04-11T09:24:00Z"/>
        </w:rPr>
        <w:pPrChange w:id="1362" w:author="Edward Venator" w:date="2013-04-11T09:24:00Z">
          <w:pPr>
            <w:pStyle w:val="Heading2"/>
          </w:pPr>
        </w:pPrChange>
      </w:pPr>
      <w:ins w:id="1363" w:author="Edward Venator" w:date="2013-04-11T09:24:00Z">
        <w:r w:rsidRPr="006F1159">
          <w:t>ABBY performs localization by fusing odometry and Adaptive Monte Carlo localization</w:t>
        </w:r>
      </w:ins>
      <w:ins w:id="1364" w:author="Edward Venator" w:date="2013-04-11T09:25:00Z">
        <w:r>
          <w:t xml:space="preserve"> </w:t>
        </w:r>
      </w:ins>
      <w:ins w:id="1365" w:author="Edward Venator" w:date="2013-04-11T09:24:00Z">
        <w:r w:rsidRPr="006F1159">
          <w:t>methods to create a reliable, accurate estimate of the robot’s position. Two standard ROS</w:t>
        </w:r>
      </w:ins>
      <w:ins w:id="1366" w:author="Edward Venator" w:date="2013-04-11T09:25:00Z">
        <w:r>
          <w:t xml:space="preserve"> </w:t>
        </w:r>
      </w:ins>
      <w:ins w:id="1367" w:author="Edward Venator" w:date="2013-04-11T09:24:00Z">
        <w:r w:rsidRPr="006F1159">
          <w:t>mobile base planners develop global and local plans to specified waypoints.</w:t>
        </w:r>
      </w:ins>
      <w:del w:id="1368" w:author="Edward Venator" w:date="2013-04-11T09:24:00Z">
        <w:r w:rsidR="0053034D" w:rsidDel="006F1159">
          <w:delText xml:space="preserve">Kinect </w:delText>
        </w:r>
        <w:bookmarkEnd w:id="1336"/>
        <w:r w:rsidR="00920819" w:rsidDel="006F1159">
          <w:delText xml:space="preserve">Position </w:delText>
        </w:r>
        <w:r w:rsidR="00920819" w:rsidDel="006F1159">
          <w:delText>Calibration</w:delText>
        </w:r>
        <w:bookmarkStart w:id="1369" w:name="_Toc353152017"/>
        <w:bookmarkStart w:id="1370" w:name="_Toc353177706"/>
        <w:bookmarkStart w:id="1371" w:name="_Toc353177976"/>
        <w:bookmarkEnd w:id="1369"/>
        <w:bookmarkEnd w:id="1370"/>
        <w:bookmarkEnd w:id="1371"/>
      </w:del>
    </w:p>
    <w:p w:rsidR="0053034D" w:rsidDel="006F1159" w:rsidRDefault="0053034D" w:rsidP="006F1159">
      <w:pPr>
        <w:rPr>
          <w:del w:id="1372" w:author="Edward Venator" w:date="2013-04-11T09:24:00Z"/>
        </w:rPr>
        <w:pPrChange w:id="1373" w:author="Edward Venator" w:date="2013-04-11T09:24:00Z">
          <w:pPr/>
        </w:pPrChange>
      </w:pPr>
      <w:del w:id="1374" w:author="Edward Venator" w:date="2013-04-11T09:24:00Z">
        <w:r w:rsidDel="006F1159">
          <w:delText>Because the position of the Kinect camera's optical frames within its housing are not precisely known, it was necessary to perform a simple extrinsic calibration routine to determine the position and yaw angle of this frame.</w:delText>
        </w:r>
        <w:bookmarkStart w:id="1375" w:name="_Toc353152018"/>
        <w:bookmarkStart w:id="1376" w:name="_Toc353177707"/>
        <w:bookmarkStart w:id="1377" w:name="_Toc353177977"/>
        <w:bookmarkStart w:id="1378" w:name="_Toc353435064"/>
        <w:bookmarkStart w:id="1379" w:name="_Toc353435172"/>
        <w:bookmarkEnd w:id="1375"/>
        <w:bookmarkEnd w:id="1376"/>
        <w:bookmarkEnd w:id="1377"/>
        <w:bookmarkEnd w:id="1378"/>
        <w:bookmarkEnd w:id="1379"/>
      </w:del>
    </w:p>
    <w:p w:rsidR="0053034D" w:rsidDel="006F1159" w:rsidRDefault="0053034D" w:rsidP="006F1159">
      <w:pPr>
        <w:rPr>
          <w:del w:id="1380" w:author="Edward Venator" w:date="2013-04-11T09:24:00Z"/>
        </w:rPr>
        <w:pPrChange w:id="1381" w:author="Edward Venator" w:date="2013-04-11T09:24:00Z">
          <w:pPr/>
        </w:pPrChange>
      </w:pPr>
      <w:del w:id="1382" w:author="Edward Venator" w:date="2013-04-11T09:24:00Z">
        <w:r w:rsidDel="006F1159">
          <w:delText xml:space="preserve">To determine the height and yaw angle, the robot was placed so the Kinect had an unobstructed view of the floor in front of it. RANSAC was used to fit a plane to the floor, and the transform from the fitted plane to the Kinect was calculated. A similar method was used to determine the x </w:delText>
        </w:r>
        <w:r w:rsidR="00920819" w:rsidDel="006F1159">
          <w:delText>position</w:delText>
        </w:r>
        <w:r w:rsidDel="006F1159">
          <w:delText xml:space="preserve"> of the Kinect. The robot was placed </w:delText>
        </w:r>
        <w:r w:rsidDel="006F1159">
          <w:delText xml:space="preserve">to </w:delText>
        </w:r>
        <w:r w:rsidDel="006F1159">
          <w:delText xml:space="preserve">that the Kinect had an unobstructed view of a wall at a known distance in front of it, and RANSAC was used to fit a plane to the wall. The distance of the wall plane was then used to calculate the position of the Kinect. The y position of the camera was estimated </w:delText>
        </w:r>
        <w:r w:rsidDel="006F1159">
          <w:delText>by visually lining up the Kinect point cloud with a known reference, in this case the tip of the gripper jaw, which had a known position determined by forward kinematics</w:delText>
        </w:r>
        <w:r w:rsidDel="006F1159">
          <w:delText>.</w:delText>
        </w:r>
        <w:bookmarkStart w:id="1383" w:name="_Toc353152019"/>
        <w:bookmarkStart w:id="1384" w:name="_Toc353177708"/>
        <w:bookmarkStart w:id="1385" w:name="_Toc353177978"/>
        <w:bookmarkStart w:id="1386" w:name="_Toc353435065"/>
        <w:bookmarkStart w:id="1387" w:name="_Toc353435173"/>
        <w:bookmarkEnd w:id="1383"/>
        <w:bookmarkEnd w:id="1384"/>
        <w:bookmarkEnd w:id="1385"/>
        <w:bookmarkEnd w:id="1386"/>
        <w:bookmarkEnd w:id="1387"/>
      </w:del>
    </w:p>
    <w:p w:rsidR="00920819" w:rsidDel="006F1159" w:rsidRDefault="00920819" w:rsidP="006F1159">
      <w:pPr>
        <w:rPr>
          <w:del w:id="1388" w:author="Edward Venator" w:date="2013-04-11T09:24:00Z"/>
        </w:rPr>
        <w:pPrChange w:id="1389" w:author="Edward Venator" w:date="2013-04-11T09:24:00Z">
          <w:pPr/>
        </w:pPrChange>
      </w:pPr>
      <w:del w:id="1390" w:author="Edward Venator" w:date="2013-04-11T09:24:00Z">
        <w:r w:rsidDel="006F1159">
          <w:delText>With the position of the Kinect now known, it was necessary to precisely determine the pose of the arm relative to the Kinect. Due to the length of the arm, a small error in the orientation of the arm base pose could cause significant disparity between coordinates in the Kinect's frame of reference compared to the position of the robot's gripper calculated using forward kinematics.</w:delText>
        </w:r>
        <w:r w:rsidR="00005C1B" w:rsidDel="006F1159">
          <w:delText xml:space="preserve"> The pose of the arm base was originally taken from the CAD models used to design the robot, but small errors in construction make this somewhat inaccurate. </w:delText>
        </w:r>
        <w:r w:rsidR="00BF290D" w:rsidDel="006F1159">
          <w:delText>The proper transform was calculated using a Mathematic</w:delText>
        </w:r>
        <w:r w:rsidR="00227307" w:rsidDel="006F1159">
          <w:delText>a</w:delText>
        </w:r>
        <w:r w:rsidR="00BF290D" w:rsidDel="006F1159">
          <w:delText xml:space="preserve"> program.</w:delText>
        </w:r>
        <w:r w:rsidR="00227307" w:rsidDel="006F1159">
          <w:delText xml:space="preserve"> Given a set of data points, each one containing the position of the tip of the gripper</w:delText>
        </w:r>
        <w:r w:rsidR="008B0231" w:rsidDel="006F1159">
          <w:delText xml:space="preserve"> with respect to the Kinect</w:delText>
        </w:r>
        <w:r w:rsidR="00227307" w:rsidDel="006F1159">
          <w:delText>, measured from a manually-selected point in the Kinect point cloud, and the pose of the gripper with respect to the base link of the arm, calculated by ROS's TF server using forward kinematics, the program calculates the transform (translation and rotation) between the Kinect and the arm base link that minimizes</w:delText>
        </w:r>
        <w:r w:rsidR="00BF290D" w:rsidDel="006F1159">
          <w:delText xml:space="preserve"> </w:delText>
        </w:r>
        <w:r w:rsidR="00227307" w:rsidDel="006F1159">
          <w:delText xml:space="preserve">RMS error in the gripper tip position. </w:delText>
        </w:r>
        <w:r w:rsidR="00BF290D" w:rsidDel="006F1159">
          <w:delText xml:space="preserve">This program was run using an input consisting of </w:delText>
        </w:r>
        <w:r w:rsidR="00BF290D" w:rsidDel="006F1159">
          <w:delText xml:space="preserve">eighteen </w:delText>
        </w:r>
        <w:r w:rsidR="00BF290D" w:rsidDel="006F1159">
          <w:delText>data points, and the resulting transform was used in the robot's URDF to define the position of the arm.</w:delText>
        </w:r>
        <w:bookmarkStart w:id="1391" w:name="_Toc353152020"/>
        <w:bookmarkStart w:id="1392" w:name="_Toc353177709"/>
        <w:bookmarkStart w:id="1393" w:name="_Toc353177979"/>
        <w:bookmarkStart w:id="1394" w:name="_Toc353435066"/>
        <w:bookmarkStart w:id="1395" w:name="_Toc353435174"/>
        <w:bookmarkEnd w:id="1391"/>
        <w:bookmarkEnd w:id="1392"/>
        <w:bookmarkEnd w:id="1393"/>
        <w:bookmarkEnd w:id="1394"/>
        <w:bookmarkEnd w:id="1395"/>
      </w:del>
    </w:p>
    <w:p w:rsidR="0053034D" w:rsidDel="006F1159" w:rsidRDefault="0053034D" w:rsidP="006F1159">
      <w:pPr>
        <w:rPr>
          <w:ins w:id="1396" w:author="Ed" w:date="2013-04-11T09:12:00Z"/>
          <w:del w:id="1397" w:author="Edward Venator" w:date="2013-04-11T09:24:00Z"/>
        </w:rPr>
        <w:pPrChange w:id="1398" w:author="Edward Venator" w:date="2013-04-11T09:24:00Z">
          <w:pPr>
            <w:pStyle w:val="Heading2"/>
          </w:pPr>
        </w:pPrChange>
      </w:pPr>
      <w:bookmarkStart w:id="1399" w:name="_Toc351559256"/>
      <w:bookmarkStart w:id="1400" w:name="_Toc353177980"/>
      <w:ins w:id="1401" w:author="Ed" w:date="2013-04-11T09:12:00Z">
        <w:del w:id="1402" w:author="Edward Venator" w:date="2013-04-11T09:24:00Z">
          <w:r w:rsidDel="006F1159">
            <w:delText>Mobile Base Planning</w:delText>
          </w:r>
          <w:bookmarkEnd w:id="1399"/>
          <w:bookmarkEnd w:id="1400"/>
        </w:del>
      </w:ins>
    </w:p>
    <w:p w:rsidR="00E141B1" w:rsidDel="006F1159" w:rsidRDefault="004B32C0" w:rsidP="006F1159">
      <w:pPr>
        <w:rPr>
          <w:ins w:id="1403" w:author="Ed" w:date="2013-04-08T09:04:00Z"/>
          <w:del w:id="1404" w:author="Edward Venator" w:date="2013-04-11T09:24:00Z"/>
        </w:rPr>
        <w:pPrChange w:id="1405" w:author="Edward Venator" w:date="2013-04-11T09:24:00Z">
          <w:pPr/>
        </w:pPrChange>
      </w:pPr>
      <w:bookmarkStart w:id="1406" w:name="_Toc351559257"/>
      <w:ins w:id="1407" w:author="Ed" w:date="2013-04-08T09:03:00Z">
        <w:del w:id="1408" w:author="Edward Venator" w:date="2013-04-11T09:24:00Z">
          <w:r w:rsidDel="006F1159">
            <w:delText>ABBY’s mobile base is controlled by software that performs localization</w:delText>
          </w:r>
        </w:del>
      </w:ins>
      <w:ins w:id="1409" w:author="Ed" w:date="2013-04-03T15:59:00Z">
        <w:del w:id="1410" w:author="Edward Venator" w:date="2013-04-11T09:24:00Z">
          <w:r w:rsidR="00F00C41" w:rsidDel="006F1159">
            <w:delText>,</w:delText>
          </w:r>
        </w:del>
      </w:ins>
      <w:ins w:id="1411" w:author="Ed" w:date="2013-04-03T16:00:00Z">
        <w:del w:id="1412" w:author="Edward Venator" w:date="2013-04-11T09:24:00Z">
          <w:r w:rsidR="00F00C41" w:rsidDel="006F1159">
            <w:delText xml:space="preserve"> which determines where the robot is in its environment,</w:delText>
          </w:r>
        </w:del>
      </w:ins>
      <w:ins w:id="1413" w:author="Ed" w:date="2013-04-03T15:59:00Z">
        <w:del w:id="1414" w:author="Edward Venator" w:date="2013-04-11T09:24:00Z">
          <w:r w:rsidR="00F00C41" w:rsidDel="006F1159">
            <w:delText xml:space="preserve"> high level path planning, </w:delText>
          </w:r>
        </w:del>
      </w:ins>
      <w:ins w:id="1415" w:author="Ed" w:date="2013-04-03T16:00:00Z">
        <w:del w:id="1416" w:author="Edward Venator" w:date="2013-04-11T09:24:00Z">
          <w:r w:rsidR="00F00C41" w:rsidDel="006F1159">
            <w:delText xml:space="preserve">which determines a feasible course from the current location to the desired location, </w:delText>
          </w:r>
        </w:del>
      </w:ins>
      <w:ins w:id="1417" w:author="Ed" w:date="2013-04-03T15:59:00Z">
        <w:del w:id="1418" w:author="Edward Venator" w:date="2013-04-11T09:24:00Z">
          <w:r w:rsidR="00F00C41" w:rsidDel="006F1159">
            <w:delText>and trajectory planning</w:delText>
          </w:r>
        </w:del>
      </w:ins>
      <w:ins w:id="1419" w:author="Ed" w:date="2013-04-03T16:00:00Z">
        <w:del w:id="1420" w:author="Edward Venator" w:date="2013-04-11T09:24:00Z">
          <w:r w:rsidR="00F00C41" w:rsidDel="006F1159">
            <w:delText>, which determines a sequence of velocities for the robot to execute in order to arrive at the desired location.</w:delText>
          </w:r>
        </w:del>
      </w:ins>
    </w:p>
    <w:p w:rsidR="00E141B1" w:rsidRDefault="004B32C0" w:rsidP="006F1159">
      <w:pPr>
        <w:rPr>
          <w:ins w:id="1421" w:author="Ed" w:date="2013-04-11T09:12:00Z"/>
        </w:rPr>
      </w:pPr>
      <w:ins w:id="1422" w:author="Ed" w:date="2013-04-08T09:10:00Z">
        <w:del w:id="1423" w:author="Edward Venator" w:date="2013-04-11T09:24:00Z">
          <w:r w:rsidDel="006F1159">
            <w:delText>ABBY performs localization</w:delText>
          </w:r>
        </w:del>
      </w:ins>
      <w:ins w:id="1424" w:author="Ed" w:date="2013-04-08T09:04:00Z">
        <w:del w:id="1425" w:author="Edward Venator" w:date="2013-04-11T09:24:00Z">
          <w:r w:rsidDel="006F1159">
            <w:delText xml:space="preserve"> by fusing odometry and Adaptive Monte Carlo localization methods to create a reliable, accurate estimate of the robot</w:delText>
          </w:r>
        </w:del>
      </w:ins>
      <w:ins w:id="1426" w:author="Ed" w:date="2013-04-08T09:08:00Z">
        <w:del w:id="1427" w:author="Edward Venator" w:date="2013-04-11T09:24:00Z">
          <w:r w:rsidDel="006F1159">
            <w:delText xml:space="preserve">’s position. </w:delText>
          </w:r>
        </w:del>
      </w:ins>
      <w:ins w:id="1428" w:author="Ed" w:date="2013-04-08T09:10:00Z">
        <w:del w:id="1429" w:author="Edward Venator" w:date="2013-04-11T09:24:00Z">
          <w:r w:rsidDel="006F1159">
            <w:delText>Two standard ROS mobile base planners develop global and local plans to specified waypoints.</w:delText>
          </w:r>
        </w:del>
      </w:ins>
      <w:del w:id="1430" w:author="Ed" w:date="2013-04-03T16:01:00Z">
        <w:r w:rsidR="0053034D" w:rsidDel="00F00C41">
          <w:delText>Before the robot can pick up any parts, it must drive to their location. In order to do that, the robot must be able to determine its location and navigate through its environment.</w:delText>
        </w:r>
      </w:del>
    </w:p>
    <w:p w:rsidR="00E141B1" w:rsidRDefault="0053034D">
      <w:pPr>
        <w:pStyle w:val="Heading3"/>
        <w:pPrChange w:id="1431" w:author="Ed" w:date="2013-04-02T11:34:00Z">
          <w:pPr>
            <w:pStyle w:val="Heading2"/>
          </w:pPr>
        </w:pPrChange>
      </w:pPr>
      <w:bookmarkStart w:id="1432" w:name="_Toc353177981"/>
      <w:bookmarkStart w:id="1433" w:name="_Toc352798802"/>
      <w:bookmarkStart w:id="1434" w:name="_Toc353435279"/>
      <w:r>
        <w:t>Localization</w:t>
      </w:r>
      <w:bookmarkEnd w:id="1406"/>
      <w:bookmarkEnd w:id="1432"/>
      <w:bookmarkEnd w:id="1433"/>
      <w:bookmarkEnd w:id="1434"/>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w:t>
      </w:r>
      <w:del w:id="1435" w:author="Ed" w:date="2013-04-03T16:01:00Z">
        <w:r w:rsidDel="00F00C41">
          <w:delText xml:space="preserve">location </w:delText>
        </w:r>
      </w:del>
      <w:r>
        <w:t xml:space="preserve">reference in the robot’s environment, sometimes called the “ground truth.”  There are advantages and disadvantages to both classes of localization methods, and </w:t>
      </w:r>
      <w:proofErr w:type="spellStart"/>
      <w:ins w:id="1436" w:author="Edward Venator" w:date="2013-04-11T09:12:00Z">
        <w:r w:rsidR="00C26887">
          <w:t>ABBY</w:t>
        </w:r>
        <w:r>
          <w:t>’s</w:t>
        </w:r>
      </w:ins>
      <w:del w:id="1437" w:author="Ed" w:date="2013-04-01T14:14:00Z">
        <w:r w:rsidDel="00C26887">
          <w:delText>ABBY</w:delText>
        </w:r>
      </w:del>
      <w:ins w:id="1438" w:author="Ed" w:date="2013-04-01T14:14:00Z">
        <w:r w:rsidR="00C26887">
          <w:t>ABBY</w:t>
        </w:r>
      </w:ins>
      <w:proofErr w:type="spellEnd"/>
      <w:del w:id="1439" w:author="Edward Venator" w:date="2013-04-11T09:12:00Z">
        <w:r>
          <w:delText>’s</w:delText>
        </w:r>
      </w:del>
      <w:r>
        <w:t xml:space="preserve"> localization uses a combination of relative and absolute localization</w:t>
      </w:r>
      <w:ins w:id="1440" w:author="Ed" w:date="2013-04-03T16:01:00Z">
        <w:r w:rsidR="00F00C41">
          <w:t xml:space="preserve"> to mitigate the disadvantages and leverage the advantages of each.</w:t>
        </w:r>
      </w:ins>
      <w:del w:id="1441" w:author="Ed" w:date="2013-04-03T16:01:00Z">
        <w:r w:rsidDel="00F00C41">
          <w:delText>.</w:delText>
        </w:r>
      </w:del>
    </w:p>
    <w:p w:rsidR="00330422" w:rsidRDefault="0053034D" w:rsidP="00CA427F">
      <w:pPr>
        <w:rPr>
          <w:ins w:id="1442" w:author="Ed" w:date="2013-04-08T09:13:00Z"/>
        </w:rPr>
      </w:pPr>
      <w:del w:id="1443" w:author="Ed" w:date="2013-04-08T09:12:00Z">
        <w:r w:rsidDel="00330422">
          <w:lastRenderedPageBreak/>
          <w:delText>Relative localization methods have several advantages over absolute localization methods.</w:delText>
        </w:r>
      </w:del>
      <w:del w:id="1444" w:author="Ed" w:date="2013-04-11T09:12:00Z">
        <w:r>
          <w:delText xml:space="preserve"> Relative</w:delText>
        </w:r>
      </w:del>
      <w:del w:id="1445" w:author="Ed" w:date="2013-04-08T09:12:00Z">
        <w:r w:rsidDel="00330422">
          <w:delText xml:space="preserve"> Relative</w:delText>
        </w:r>
      </w:del>
      <w:ins w:id="1446" w:author="Ed" w:date="2013-04-08T09:12:00Z">
        <w:r w:rsidR="00330422">
          <w:t>A benefit of</w:t>
        </w:r>
      </w:ins>
      <w:r>
        <w:t xml:space="preserve"> localization methods </w:t>
      </w:r>
      <w:ins w:id="1447" w:author="Ed" w:date="2013-04-08T09:12:00Z">
        <w:r w:rsidR="00330422">
          <w:t>is that they are</w:t>
        </w:r>
      </w:ins>
      <w:del w:id="1448" w:author="Ed" w:date="2013-04-08T09:12:00Z">
        <w:r w:rsidDel="00330422">
          <w:delText>tend to be</w:delText>
        </w:r>
      </w:del>
      <w:r>
        <w:t xml:space="preserve"> computationally simple. Odometry, </w:t>
      </w:r>
      <w:del w:id="1449" w:author="Ed" w:date="2013-04-08T09:12:00Z">
        <w:r w:rsidDel="00330422">
          <w:delText>for instance, can be accomplished on a two-wheeled differential drive robot in only</w:delText>
        </w:r>
      </w:del>
      <w:ins w:id="1450" w:author="Ed" w:date="2013-04-08T09:12:00Z">
        <w:r w:rsidR="00330422">
          <w:t>as implemented on ABBY, requires</w:t>
        </w:r>
      </w:ins>
      <w:r>
        <w:t xml:space="preserve"> 14 mathematical operations (7 addition, 4 multiplication, and 3 trigonometric</w:t>
      </w:r>
      <w:ins w:id="1451" w:author="Ed" w:date="2013-04-03T16:12:00Z">
        <w:r w:rsidR="004D686C">
          <w:t xml:space="preserve">, as shown in </w:t>
        </w:r>
      </w:ins>
      <w:ins w:id="1452" w:author="Edward Venator" w:date="2013-04-11T09:12:00Z">
        <w:r w:rsidR="008456AF">
          <w:fldChar w:fldCharType="begin"/>
        </w:r>
        <w:r w:rsidR="004D686C">
          <w:instrText xml:space="preserve"> REF _Ref352768872 \h </w:instrText>
        </w:r>
      </w:ins>
      <w:del w:id="1453" w:author="Edward Venator" w:date="2013-04-11T09:15:00Z">
        <w:r w:rsidR="00E141B1" w:rsidDel="00E141B1">
          <w:fldChar w:fldCharType="separate"/>
        </w:r>
      </w:del>
      <w:ins w:id="1454" w:author="Edward Venator" w:date="2013-04-11T09:12:00Z">
        <w:r w:rsidR="008456AF">
          <w:fldChar w:fldCharType="end"/>
        </w:r>
        <w:r>
          <w:t>).</w:t>
        </w:r>
      </w:ins>
      <w:ins w:id="1455" w:author="Ed" w:date="2013-04-03T16:12:00Z">
        <w:r w:rsidR="006B701A">
          <w:fldChar w:fldCharType="begin"/>
        </w:r>
        <w:r w:rsidR="004D686C">
          <w:instrText xml:space="preserve"> REF _Ref352768872 \h </w:instrText>
        </w:r>
      </w:ins>
      <w:del w:id="1456" w:author="Edward Venator" w:date="2013-04-11T09:15:00Z">
        <w:r w:rsidR="00E141B1" w:rsidDel="00E141B1">
          <w:fldChar w:fldCharType="separate"/>
        </w:r>
      </w:del>
      <w:del w:id="1457" w:author="Ed" w:date="2013-04-08T09:46:00Z">
        <w:r w:rsidR="006B701A">
          <w:fldChar w:fldCharType="end"/>
        </w:r>
      </w:del>
      <w:ins w:id="1458" w:author="Ed" w:date="2013-04-11T09:12:00Z">
        <w:r>
          <w:t>).</w:t>
        </w:r>
      </w:ins>
      <w:r>
        <w:t xml:space="preserve"> </w:t>
      </w:r>
      <w:del w:id="1459" w:author="Ed" w:date="2013-04-08T09:12:00Z">
        <w:r w:rsidDel="00330422">
          <w:delText>Because relative localization is so computationally simple, it</w:delText>
        </w:r>
      </w:del>
      <w:ins w:id="1460" w:author="Ed" w:date="2013-04-08T09:12:00Z">
        <w:r w:rsidR="00330422">
          <w:t>This</w:t>
        </w:r>
      </w:ins>
      <w:r>
        <w:t xml:space="preserve"> allows for high frequency update rates and implementation on embedded processors or in logic circuitry.</w:t>
      </w:r>
      <w:del w:id="1461" w:author="Ed" w:date="2013-04-11T09:12:00Z">
        <w:r>
          <w:delText xml:space="preserve"> </w:delText>
        </w:r>
      </w:del>
    </w:p>
    <w:p w:rsidR="00330422" w:rsidRPr="00AA0B7C" w:rsidRDefault="006B701A" w:rsidP="00330422">
      <w:pPr>
        <w:pStyle w:val="algorithm"/>
        <w:rPr>
          <w:ins w:id="1462" w:author="Ed" w:date="2013-04-08T09:13:00Z"/>
          <w:rFonts w:ascii="Calibri" w:eastAsia="Times New Roman" w:hAnsi="Calibri" w:cs="Times New Roman"/>
        </w:rPr>
      </w:pPr>
      <m:oMathPara>
        <m:oMathParaPr>
          <m:jc m:val="left"/>
        </m:oMathParaPr>
        <m:oMath>
          <m:sSub>
            <m:sSubPr>
              <m:ctrlPr>
                <w:ins w:id="1463" w:author="Ed" w:date="2013-04-08T09:13:00Z">
                  <w:rPr>
                    <w:rFonts w:ascii="Cambria Math" w:hAnsi="Cambria Math"/>
                  </w:rPr>
                </w:ins>
              </m:ctrlPr>
            </m:sSubPr>
            <m:e>
              <w:ins w:id="1464" w:author="Ed" w:date="2013-04-08T09:13:00Z">
                <m:r>
                  <w:rPr>
                    <w:rFonts w:ascii="Cambria Math" w:hAnsi="Cambria Math"/>
                  </w:rPr>
                  <m:t>d</m:t>
                </m:r>
              </w:ins>
            </m:e>
            <m:sub>
              <w:ins w:id="1465" w:author="Ed" w:date="2013-04-08T09:13:00Z">
                <m:r>
                  <w:rPr>
                    <w:rFonts w:ascii="Cambria Math" w:hAnsi="Cambria Math"/>
                  </w:rPr>
                  <m:t>r</m:t>
                </m:r>
              </w:ins>
            </m:sub>
          </m:sSub>
          <w:ins w:id="1466" w:author="Ed" w:date="2013-04-08T09:13:00Z">
            <m:r>
              <m:rPr>
                <m:sty m:val="p"/>
              </m:rPr>
              <w:rPr>
                <w:rFonts w:ascii="Cambria Math" w:hAnsi="Cambria Math"/>
              </w:rPr>
              <m:t>=</m:t>
            </m:r>
            <m:r>
              <w:rPr>
                <w:rFonts w:ascii="Cambria Math" w:hAnsi="Cambria Math"/>
              </w:rPr>
              <m:t>r</m:t>
            </m:r>
            <m:r>
              <m:rPr>
                <m:sty m:val="p"/>
              </m:rPr>
              <w:rPr>
                <w:rFonts w:ascii="Cambria Math" w:hAnsi="Cambria Math"/>
              </w:rPr>
              <m:t>-</m:t>
            </m:r>
          </w:ins>
          <m:sSub>
            <m:sSubPr>
              <m:ctrlPr>
                <w:ins w:id="1467" w:author="Ed" w:date="2013-04-08T09:13:00Z">
                  <w:rPr>
                    <w:rFonts w:ascii="Cambria Math" w:hAnsi="Cambria Math"/>
                  </w:rPr>
                </w:ins>
              </m:ctrlPr>
            </m:sSubPr>
            <m:e>
              <w:ins w:id="1468" w:author="Ed" w:date="2013-04-08T09:13:00Z">
                <m:r>
                  <w:rPr>
                    <w:rFonts w:ascii="Cambria Math" w:hAnsi="Cambria Math"/>
                  </w:rPr>
                  <m:t>r</m:t>
                </m:r>
              </w:ins>
            </m:e>
            <m:sub>
              <w:ins w:id="1469" w:author="Ed" w:date="2013-04-08T09:13:00Z">
                <m:r>
                  <m:rPr>
                    <m:sty m:val="p"/>
                  </m:rPr>
                  <w:rPr>
                    <w:rFonts w:ascii="Cambria Math" w:hAnsi="Cambria Math"/>
                  </w:rPr>
                  <m:t>0</m:t>
                </m:r>
              </w:ins>
            </m:sub>
          </m:sSub>
        </m:oMath>
      </m:oMathPara>
    </w:p>
    <w:p w:rsidR="00330422" w:rsidRDefault="00330422" w:rsidP="00330422">
      <w:pPr>
        <w:pStyle w:val="algorithm"/>
        <w:rPr>
          <w:ins w:id="1470" w:author="Ed" w:date="2013-04-08T09:13:00Z"/>
        </w:rPr>
      </w:pPr>
      <w:ins w:id="1471" w:author="Ed" w:date="2013-04-11T09:12:00Z">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pt;height:15.05pt" o:ole="" filled="t">
              <v:fill color2="black"/>
              <v:imagedata r:id="rId27" o:title=""/>
            </v:shape>
            <o:OLEObject Type="Embed" ProgID="Equation.3" ShapeID="_x0000_i1025" DrawAspect="Content" ObjectID="_1427179345" r:id="rId28"/>
          </w:object>
        </w:r>
      </w:ins>
    </w:p>
    <w:p w:rsidR="00330422" w:rsidRDefault="00330422" w:rsidP="00330422">
      <w:pPr>
        <w:pStyle w:val="algorithm"/>
        <w:rPr>
          <w:ins w:id="1472" w:author="Ed" w:date="2013-04-08T09:13:00Z"/>
        </w:rPr>
      </w:pPr>
      <w:ins w:id="1473" w:author="Ed" w:date="2013-04-11T09:12:00Z">
        <w:r w:rsidRPr="00C366B4">
          <w:object w:dxaOrig="1980" w:dyaOrig="360">
            <v:shape id="_x0000_i1026" type="#_x0000_t75" style="width:98.85pt;height:18.25pt" o:ole="" filled="t">
              <v:fill color2="black"/>
              <v:imagedata r:id="rId29" o:title=""/>
            </v:shape>
            <o:OLEObject Type="Embed" ProgID="Equation.3" ShapeID="_x0000_i1026" DrawAspect="Content" ObjectID="_1427179346" r:id="rId30"/>
          </w:object>
        </w:r>
      </w:ins>
    </w:p>
    <w:p w:rsidR="00330422" w:rsidRPr="00AA0B7C" w:rsidRDefault="006B701A" w:rsidP="00330422">
      <w:pPr>
        <w:pStyle w:val="algorithm"/>
        <w:rPr>
          <w:ins w:id="1474" w:author="Ed" w:date="2013-04-08T09:13:00Z"/>
        </w:rPr>
      </w:pPr>
      <m:oMathPara>
        <m:oMathParaPr>
          <m:jc m:val="left"/>
        </m:oMathParaPr>
        <m:oMath>
          <m:sSub>
            <m:sSubPr>
              <m:ctrlPr>
                <w:ins w:id="1475" w:author="Ed" w:date="2013-04-08T09:13:00Z">
                  <w:rPr>
                    <w:rFonts w:ascii="Cambria Math" w:hAnsi="Cambria Math"/>
                  </w:rPr>
                </w:ins>
              </m:ctrlPr>
            </m:sSubPr>
            <m:e>
              <w:ins w:id="1476" w:author="Ed" w:date="2013-04-08T09:13:00Z">
                <m:r>
                  <w:rPr>
                    <w:rFonts w:ascii="Cambria Math" w:hAnsi="Cambria Math"/>
                  </w:rPr>
                  <m:t>d</m:t>
                </m:r>
              </w:ins>
            </m:e>
            <m:sub>
              <w:ins w:id="1477" w:author="Ed" w:date="2013-04-08T09:13:00Z">
                <m:r>
                  <w:rPr>
                    <w:rFonts w:ascii="Cambria Math" w:hAnsi="Cambria Math"/>
                  </w:rPr>
                  <m:t>x</m:t>
                </m:r>
              </w:ins>
            </m:sub>
          </m:sSub>
          <w:ins w:id="1478" w:author="Ed" w:date="2013-04-08T09:13:00Z">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w:ins>
        </m:oMath>
      </m:oMathPara>
    </w:p>
    <w:p w:rsidR="00330422" w:rsidRDefault="00330422" w:rsidP="00330422">
      <w:pPr>
        <w:pStyle w:val="algorithm"/>
        <w:rPr>
          <w:ins w:id="1479" w:author="Ed" w:date="2013-04-08T09:13:00Z"/>
        </w:rPr>
      </w:pPr>
      <w:ins w:id="1480" w:author="Ed" w:date="2013-04-11T09:12:00Z">
        <w:r w:rsidRPr="00C366B4">
          <w:object w:dxaOrig="1100" w:dyaOrig="360">
            <v:shape id="_x0000_i1027" type="#_x0000_t75" style="width:54.8pt;height:18.25pt" o:ole="" filled="t">
              <v:fill color2="black"/>
              <v:imagedata r:id="rId31" o:title=""/>
            </v:shape>
            <o:OLEObject Type="Embed" ProgID="Equation.3" ShapeID="_x0000_i1027" DrawAspect="Content" ObjectID="_1427179347" r:id="rId32"/>
          </w:object>
        </w:r>
      </w:ins>
    </w:p>
    <w:p w:rsidR="00330422" w:rsidRPr="00AA0B7C" w:rsidRDefault="006B701A" w:rsidP="00330422">
      <w:pPr>
        <w:pStyle w:val="algorithm"/>
        <w:rPr>
          <w:ins w:id="1481" w:author="Ed" w:date="2013-04-08T09:13:00Z"/>
        </w:rPr>
      </w:pPr>
      <m:oMathPara>
        <m:oMathParaPr>
          <m:jc m:val="left"/>
        </m:oMathParaPr>
        <m:oMath>
          <m:sSub>
            <m:sSubPr>
              <m:ctrlPr>
                <w:ins w:id="1482" w:author="Ed" w:date="2013-04-08T09:13:00Z">
                  <w:rPr>
                    <w:rFonts w:ascii="Cambria Math" w:hAnsi="Cambria Math"/>
                  </w:rPr>
                </w:ins>
              </m:ctrlPr>
            </m:sSubPr>
            <m:e>
              <w:ins w:id="1483" w:author="Ed" w:date="2013-04-08T09:13:00Z">
                <m:r>
                  <w:rPr>
                    <w:rFonts w:ascii="Cambria Math" w:hAnsi="Cambria Math"/>
                  </w:rPr>
                  <m:t>d</m:t>
                </m:r>
              </w:ins>
            </m:e>
            <m:sub>
              <w:ins w:id="1484" w:author="Ed" w:date="2013-04-08T09:13:00Z">
                <m:r>
                  <w:rPr>
                    <w:rFonts w:ascii="Cambria Math" w:hAnsi="Cambria Math"/>
                  </w:rPr>
                  <m:t>y</m:t>
                </m:r>
              </w:ins>
            </m:sub>
          </m:sSub>
          <w:ins w:id="1485" w:author="Ed" w:date="2013-04-08T09:13:00Z">
            <m:r>
              <m:rPr>
                <m:sty m:val="p"/>
              </m:rPr>
              <w:rPr>
                <w:rFonts w:ascii="Cambria Math" w:hAnsi="Cambria Math"/>
              </w:rPr>
              <m:t>=</m:t>
            </m:r>
            <m:r>
              <w:rPr>
                <w:rFonts w:ascii="Cambria Math" w:hAnsi="Cambria Math"/>
              </w:rPr>
              <m:t>trans</m:t>
            </m:r>
            <m:r>
              <m:rPr>
                <m:sty m:val="p"/>
              </m:rPr>
              <w:rPr>
                <w:rFonts w:ascii="Cambria Math" w:hAnsi="Cambria Math"/>
              </w:rPr>
              <m:t>*</m:t>
            </m:r>
          </w:ins>
          <m:func>
            <m:funcPr>
              <m:ctrlPr>
                <w:ins w:id="1486" w:author="Ed" w:date="2013-04-08T09:13:00Z">
                  <w:rPr>
                    <w:rFonts w:ascii="Cambria Math" w:hAnsi="Cambria Math"/>
                  </w:rPr>
                </w:ins>
              </m:ctrlPr>
            </m:funcPr>
            <m:fName>
              <w:ins w:id="1487" w:author="Ed" w:date="2013-04-08T09:13:00Z">
                <m:r>
                  <m:rPr>
                    <m:sty m:val="p"/>
                  </m:rPr>
                  <w:rPr>
                    <w:rFonts w:ascii="Cambria Math" w:hAnsi="Cambria Math"/>
                  </w:rPr>
                  <m:t>sin</m:t>
                </m:r>
              </w:ins>
            </m:fName>
            <m:e>
              <m:d>
                <m:dPr>
                  <m:ctrlPr>
                    <w:ins w:id="1488" w:author="Ed" w:date="2013-04-08T09:13:00Z">
                      <w:rPr>
                        <w:rFonts w:ascii="Cambria Math" w:hAnsi="Cambria Math"/>
                      </w:rPr>
                    </w:ins>
                  </m:ctrlPr>
                </m:dPr>
                <m:e>
                  <w:ins w:id="1489" w:author="Ed" w:date="2013-04-08T09:13:00Z">
                    <m:r>
                      <w:rPr>
                        <w:rFonts w:ascii="Cambria Math" w:hAnsi="Cambria Math"/>
                      </w:rPr>
                      <m:t>θ</m:t>
                    </m:r>
                  </w:ins>
                </m:e>
              </m:d>
            </m:e>
          </m:func>
        </m:oMath>
      </m:oMathPara>
    </w:p>
    <w:p w:rsidR="00330422" w:rsidRDefault="00330422" w:rsidP="00330422">
      <w:pPr>
        <w:pStyle w:val="algorithm"/>
        <w:rPr>
          <w:ins w:id="1490" w:author="Ed" w:date="2013-04-08T09:13:00Z"/>
        </w:rPr>
      </w:pPr>
      <w:ins w:id="1491" w:author="Ed" w:date="2013-04-11T09:12:00Z">
        <w:r w:rsidRPr="00C366B4">
          <w:object w:dxaOrig="1140" w:dyaOrig="380">
            <v:shape id="_x0000_i1028" type="#_x0000_t75" style="width:56.95pt;height:19.35pt" o:ole="" filled="t">
              <v:fill color2="black"/>
              <v:imagedata r:id="rId33" o:title=""/>
            </v:shape>
            <o:OLEObject Type="Embed" ProgID="Equation.3" ShapeID="_x0000_i1028" DrawAspect="Content" ObjectID="_1427179348" r:id="rId34"/>
          </w:object>
        </w:r>
      </w:ins>
    </w:p>
    <w:p w:rsidR="00330422" w:rsidRPr="00AA0B7C" w:rsidRDefault="006B701A" w:rsidP="00330422">
      <w:pPr>
        <w:pStyle w:val="algorithm"/>
        <w:rPr>
          <w:ins w:id="1492" w:author="Ed" w:date="2013-04-08T09:13:00Z"/>
        </w:rPr>
      </w:pPr>
      <m:oMathPara>
        <m:oMathParaPr>
          <m:jc m:val="left"/>
        </m:oMathParaPr>
        <m:oMath>
          <m:sSub>
            <m:sSubPr>
              <m:ctrlPr>
                <w:ins w:id="1493" w:author="Ed" w:date="2013-04-08T09:13:00Z">
                  <w:rPr>
                    <w:rFonts w:ascii="Cambria Math" w:hAnsi="Cambria Math"/>
                  </w:rPr>
                </w:ins>
              </m:ctrlPr>
            </m:sSubPr>
            <m:e>
              <w:ins w:id="1494" w:author="Ed" w:date="2013-04-08T09:13:00Z">
                <m:r>
                  <w:rPr>
                    <w:rFonts w:ascii="Cambria Math" w:hAnsi="Cambria Math"/>
                  </w:rPr>
                  <m:t>d</m:t>
                </m:r>
              </w:ins>
            </m:e>
            <m:sub>
              <w:ins w:id="1495" w:author="Ed" w:date="2013-04-08T09:13:00Z">
                <m:r>
                  <w:rPr>
                    <w:rFonts w:ascii="Cambria Math" w:hAnsi="Cambria Math"/>
                  </w:rPr>
                  <m:t>θ</m:t>
                </m:r>
              </w:ins>
            </m:sub>
          </m:sSub>
          <w:ins w:id="1496" w:author="Ed" w:date="2013-04-08T09:13:00Z">
            <m:r>
              <m:rPr>
                <m:sty m:val="p"/>
              </m:rPr>
              <w:rPr>
                <w:rFonts w:ascii="Cambria Math" w:hAnsi="Cambria Math"/>
              </w:rPr>
              <m:t>=arcsin⁡(</m:t>
            </m:r>
          </w:ins>
          <m:sSub>
            <m:sSubPr>
              <m:ctrlPr>
                <w:ins w:id="1497" w:author="Ed" w:date="2013-04-08T09:13:00Z">
                  <w:rPr>
                    <w:rFonts w:ascii="Cambria Math" w:hAnsi="Cambria Math"/>
                  </w:rPr>
                </w:ins>
              </m:ctrlPr>
            </m:sSubPr>
            <m:e>
              <w:ins w:id="1498" w:author="Ed" w:date="2013-04-08T09:13:00Z">
                <m:r>
                  <w:rPr>
                    <w:rFonts w:ascii="Cambria Math" w:hAnsi="Cambria Math"/>
                  </w:rPr>
                  <m:t>k</m:t>
                </m:r>
              </w:ins>
            </m:e>
            <m:sub>
              <w:ins w:id="1499" w:author="Ed" w:date="2013-04-08T09:13:00Z">
                <m:r>
                  <w:rPr>
                    <w:rFonts w:ascii="Cambria Math" w:hAnsi="Cambria Math"/>
                  </w:rPr>
                  <m:t>θ</m:t>
                </m:r>
              </w:ins>
            </m:sub>
          </m:sSub>
          <w:ins w:id="1500" w:author="Ed" w:date="2013-04-08T09:13:00Z">
            <m:r>
              <m:rPr>
                <m:sty m:val="p"/>
              </m:rPr>
              <w:rPr>
                <w:rFonts w:ascii="Cambria Math" w:hAnsi="Cambria Math"/>
              </w:rPr>
              <m:t>*</m:t>
            </m:r>
          </w:ins>
          <m:d>
            <m:dPr>
              <m:ctrlPr>
                <w:ins w:id="1501" w:author="Ed" w:date="2013-04-08T09:13:00Z">
                  <w:rPr>
                    <w:rFonts w:ascii="Cambria Math" w:hAnsi="Cambria Math"/>
                  </w:rPr>
                </w:ins>
              </m:ctrlPr>
            </m:dPr>
            <m:e>
              <m:sSub>
                <m:sSubPr>
                  <m:ctrlPr>
                    <w:ins w:id="1502" w:author="Ed" w:date="2013-04-08T09:13:00Z">
                      <w:rPr>
                        <w:rFonts w:ascii="Cambria Math" w:hAnsi="Cambria Math"/>
                      </w:rPr>
                    </w:ins>
                  </m:ctrlPr>
                </m:sSubPr>
                <m:e>
                  <w:ins w:id="1503" w:author="Ed" w:date="2013-04-08T09:13:00Z">
                    <m:r>
                      <w:rPr>
                        <w:rFonts w:ascii="Cambria Math" w:hAnsi="Cambria Math"/>
                      </w:rPr>
                      <m:t>d</m:t>
                    </m:r>
                  </w:ins>
                </m:e>
                <m:sub>
                  <w:ins w:id="1504" w:author="Ed" w:date="2013-04-08T09:13:00Z">
                    <m:r>
                      <w:rPr>
                        <w:rFonts w:ascii="Cambria Math" w:hAnsi="Cambria Math"/>
                      </w:rPr>
                      <m:t>r</m:t>
                    </m:r>
                  </w:ins>
                </m:sub>
              </m:sSub>
              <w:ins w:id="1505" w:author="Ed" w:date="2013-04-08T09:13:00Z">
                <m:r>
                  <m:rPr>
                    <m:sty m:val="p"/>
                  </m:rPr>
                  <w:rPr>
                    <w:rFonts w:ascii="Cambria Math" w:hAnsi="Cambria Math"/>
                  </w:rPr>
                  <m:t>-</m:t>
                </m:r>
              </w:ins>
              <m:sSub>
                <m:sSubPr>
                  <m:ctrlPr>
                    <w:ins w:id="1506" w:author="Ed" w:date="2013-04-08T09:13:00Z">
                      <w:rPr>
                        <w:rFonts w:ascii="Cambria Math" w:hAnsi="Cambria Math"/>
                      </w:rPr>
                    </w:ins>
                  </m:ctrlPr>
                </m:sSubPr>
                <m:e>
                  <w:ins w:id="1507" w:author="Ed" w:date="2013-04-08T09:13:00Z">
                    <m:r>
                      <w:rPr>
                        <w:rFonts w:ascii="Cambria Math" w:hAnsi="Cambria Math"/>
                      </w:rPr>
                      <m:t>d</m:t>
                    </m:r>
                  </w:ins>
                </m:e>
                <m:sub>
                  <w:ins w:id="1508" w:author="Ed" w:date="2013-04-08T09:13:00Z">
                    <m:r>
                      <w:rPr>
                        <w:rFonts w:ascii="Cambria Math" w:hAnsi="Cambria Math"/>
                      </w:rPr>
                      <m:t>l</m:t>
                    </m:r>
                  </w:ins>
                </m:sub>
              </m:sSub>
            </m:e>
          </m:d>
          <w:ins w:id="1509" w:author="Ed" w:date="2013-04-08T09:13:00Z">
            <m:r>
              <m:rPr>
                <m:sty m:val="p"/>
              </m:rPr>
              <w:rPr>
                <w:rFonts w:ascii="Cambria Math" w:hAnsi="Cambria Math"/>
              </w:rPr>
              <m:t>)</m:t>
            </m:r>
          </w:ins>
        </m:oMath>
      </m:oMathPara>
    </w:p>
    <w:p w:rsidR="00330422" w:rsidRPr="00AA0B7C" w:rsidRDefault="00330422" w:rsidP="00330422">
      <w:pPr>
        <w:pStyle w:val="algorithm"/>
        <w:rPr>
          <w:ins w:id="1510" w:author="Ed" w:date="2013-04-08T09:13:00Z"/>
        </w:rPr>
      </w:pPr>
      <m:oMathPara>
        <m:oMathParaPr>
          <m:jc m:val="left"/>
        </m:oMathParaPr>
        <m:oMath>
          <w:ins w:id="1511" w:author="Ed" w:date="2013-04-08T09:13:00Z">
            <m:r>
              <w:rPr>
                <w:rFonts w:ascii="Cambria Math" w:hAnsi="Cambria Math"/>
              </w:rPr>
              <m:t>θ</m:t>
            </m:r>
            <m:r>
              <m:rPr>
                <m:sty m:val="p"/>
              </m:rPr>
              <w:rPr>
                <w:rFonts w:ascii="Cambria Math" w:hAnsi="Cambria Math"/>
              </w:rPr>
              <m:t>=</m:t>
            </m:r>
          </w:ins>
          <m:sSub>
            <m:sSubPr>
              <m:ctrlPr>
                <w:ins w:id="1512" w:author="Ed" w:date="2013-04-08T09:13:00Z">
                  <w:rPr>
                    <w:rFonts w:ascii="Cambria Math" w:hAnsi="Cambria Math"/>
                  </w:rPr>
                </w:ins>
              </m:ctrlPr>
            </m:sSubPr>
            <m:e>
              <w:ins w:id="1513" w:author="Ed" w:date="2013-04-08T09:13:00Z">
                <m:r>
                  <w:rPr>
                    <w:rFonts w:ascii="Cambria Math" w:hAnsi="Cambria Math"/>
                  </w:rPr>
                  <m:t>θ</m:t>
                </m:r>
              </w:ins>
            </m:e>
            <m:sub>
              <w:ins w:id="1514" w:author="Ed" w:date="2013-04-08T09:13:00Z">
                <m:r>
                  <m:rPr>
                    <m:sty m:val="p"/>
                  </m:rPr>
                  <w:rPr>
                    <w:rFonts w:ascii="Cambria Math" w:hAnsi="Cambria Math"/>
                  </w:rPr>
                  <m:t>0</m:t>
                </m:r>
              </w:ins>
            </m:sub>
          </m:sSub>
          <w:ins w:id="1515" w:author="Ed" w:date="2013-04-08T09:13:00Z">
            <m:r>
              <m:rPr>
                <m:sty m:val="p"/>
              </m:rPr>
              <w:rPr>
                <w:rFonts w:ascii="Cambria Math" w:hAnsi="Cambria Math"/>
              </w:rPr>
              <m:t>+</m:t>
            </m:r>
          </w:ins>
          <m:sSub>
            <m:sSubPr>
              <m:ctrlPr>
                <w:ins w:id="1516" w:author="Ed" w:date="2013-04-08T09:13:00Z">
                  <w:rPr>
                    <w:rFonts w:ascii="Cambria Math" w:hAnsi="Cambria Math"/>
                  </w:rPr>
                </w:ins>
              </m:ctrlPr>
            </m:sSubPr>
            <m:e>
              <w:ins w:id="1517" w:author="Ed" w:date="2013-04-08T09:13:00Z">
                <m:r>
                  <w:rPr>
                    <w:rFonts w:ascii="Cambria Math" w:hAnsi="Cambria Math"/>
                  </w:rPr>
                  <m:t>d</m:t>
                </m:r>
              </w:ins>
            </m:e>
            <m:sub>
              <w:ins w:id="1518" w:author="Ed" w:date="2013-04-08T09:13:00Z">
                <m:r>
                  <w:rPr>
                    <w:rFonts w:ascii="Cambria Math" w:hAnsi="Cambria Math"/>
                  </w:rPr>
                  <m:t>θ</m:t>
                </m:r>
              </w:ins>
            </m:sub>
          </m:sSub>
        </m:oMath>
      </m:oMathPara>
    </w:p>
    <w:p w:rsidR="00330422" w:rsidRPr="00C366B4" w:rsidRDefault="00330422" w:rsidP="00330422">
      <w:pPr>
        <w:pStyle w:val="Caption"/>
        <w:rPr>
          <w:ins w:id="1519" w:author="Ed" w:date="2013-04-08T09:13:00Z"/>
        </w:rPr>
      </w:pPr>
      <w:bookmarkStart w:id="1520" w:name="_Ref353175861"/>
      <w:ins w:id="1521" w:author="Ed" w:date="2013-04-08T09:13:00Z">
        <w:r>
          <w:t xml:space="preserve">Algorithm </w:t>
        </w:r>
        <w:r w:rsidR="006B701A">
          <w:fldChar w:fldCharType="begin"/>
        </w:r>
        <w:r>
          <w:instrText xml:space="preserve"> SEQ Algorithm \* ARABIC </w:instrText>
        </w:r>
        <w:r w:rsidR="006B701A">
          <w:fldChar w:fldCharType="separate"/>
        </w:r>
      </w:ins>
      <w:ins w:id="1522" w:author="Edward Venator" w:date="2013-04-11T09:15:00Z">
        <w:r w:rsidR="00E141B1">
          <w:rPr>
            <w:noProof/>
          </w:rPr>
          <w:t>1</w:t>
        </w:r>
      </w:ins>
      <w:ins w:id="1523" w:author="Ed" w:date="2013-04-08T09:13:00Z">
        <w:r w:rsidR="006B701A">
          <w:rPr>
            <w:noProof/>
          </w:rPr>
          <w:fldChar w:fldCharType="end"/>
        </w:r>
        <w:bookmarkEnd w:id="1520"/>
        <w:r>
          <w:t xml:space="preserve">: Odometry update from differential wheel encoder measurements. </w:t>
        </w:r>
        <w:proofErr w:type="spellStart"/>
        <w:r>
          <w:t>d</w:t>
        </w:r>
        <w:r>
          <w:rPr>
            <w:vertAlign w:val="subscript"/>
          </w:rPr>
          <w:t>r</w:t>
        </w:r>
        <w:proofErr w:type="spellEnd"/>
        <w:r>
          <w:t xml:space="preserve"> and d</w:t>
        </w:r>
        <w:r>
          <w:rPr>
            <w:vertAlign w:val="subscript"/>
          </w:rPr>
          <w:t>l</w:t>
        </w:r>
        <w:r>
          <w:t xml:space="preserve"> are the difference in encoder counts since the last update. trans is the translation. </w:t>
        </w:r>
        <w:proofErr w:type="spellStart"/>
        <w:r>
          <w:t>d</w:t>
        </w:r>
        <w:r>
          <w:rPr>
            <w:vertAlign w:val="subscript"/>
          </w:rPr>
          <w:t>x</w:t>
        </w:r>
        <w:proofErr w:type="spellEnd"/>
        <w:r>
          <w:t xml:space="preserve"> and </w:t>
        </w:r>
        <w:proofErr w:type="spellStart"/>
        <w:r>
          <w:t>d</w:t>
        </w:r>
        <w:r>
          <w:rPr>
            <w:vertAlign w:val="subscript"/>
          </w:rPr>
          <w:t>y</w:t>
        </w:r>
        <w:proofErr w:type="spellEnd"/>
        <w:r>
          <w:t xml:space="preserve"> are the translation in the x and y directions. </w:t>
        </w:r>
        <w:proofErr w:type="spellStart"/>
        <w:r>
          <w:t>d</w:t>
        </w:r>
        <w:r>
          <w:rPr>
            <w:vertAlign w:val="subscript"/>
          </w:rPr>
          <w:t>Θ</w:t>
        </w:r>
        <w:proofErr w:type="spellEnd"/>
        <w:r>
          <w:t xml:space="preserve"> is the rotation in theta, and Θ is the heading.</w:t>
        </w:r>
      </w:ins>
    </w:p>
    <w:p w:rsidR="0053034D" w:rsidRDefault="0053034D" w:rsidP="00CA427F">
      <w:del w:id="1524" w:author="Ed" w:date="2013-04-08T09:13:00Z">
        <w:r w:rsidDel="00330422">
          <w:delText xml:space="preserve"> </w:delText>
        </w:r>
      </w:del>
      <w:ins w:id="1525" w:author="Ed" w:date="2013-04-08T09:13:00Z">
        <w:r w:rsidR="00330422">
          <w:t>Further, r</w:t>
        </w:r>
      </w:ins>
      <w:del w:id="1526" w:author="Ed" w:date="2013-04-08T09:13:00Z">
        <w:r w:rsidDel="00330422">
          <w:delText>R</w:delText>
        </w:r>
      </w:del>
      <w:r>
        <w:t>elative localization requires no knowledge of the robot’s environment (such as a map), and it does not require the robot’s environment to be instrumented with sensors (to track the robot) or beacons (for the robot to track). Localization methods can also be accomplished with relatively cheap sensors such as inertial measurement units (IMUs), optical flow sensors, and (in the case of wheeled vehicles) shaft encoders.</w:t>
      </w:r>
    </w:p>
    <w:p w:rsidR="00AA0B7C" w:rsidRPr="00AA0B7C" w:rsidDel="00330422" w:rsidRDefault="006B701A" w:rsidP="00CA427F">
      <w:pPr>
        <w:pStyle w:val="algorithm"/>
        <w:rPr>
          <w:del w:id="1527" w:author="Ed" w:date="2013-04-08T09:13:00Z"/>
          <w:rFonts w:ascii="Calibri" w:eastAsia="Times New Roman" w:hAnsi="Calibri" w:cs="Times New Roman"/>
        </w:rPr>
      </w:pPr>
      <m:oMathPara>
        <m:oMathParaPr>
          <m:jc m:val="left"/>
        </m:oMathParaPr>
        <m:oMath>
          <m:sSub>
            <m:sSubPr>
              <m:ctrlPr>
                <w:del w:id="1528" w:author="Ed" w:date="2013-04-08T09:13:00Z">
                  <w:rPr>
                    <w:rFonts w:ascii="Cambria Math" w:hAnsi="Cambria Math"/>
                  </w:rPr>
                </w:del>
              </m:ctrlPr>
            </m:sSubPr>
            <m:e>
              <w:del w:id="1529" w:author="Ed" w:date="2013-04-08T09:13:00Z">
                <m:r>
                  <w:rPr>
                    <w:rFonts w:ascii="Cambria Math" w:hAnsi="Cambria Math"/>
                  </w:rPr>
                  <m:t>d</m:t>
                </m:r>
              </w:del>
            </m:e>
            <m:sub>
              <w:del w:id="1530" w:author="Ed" w:date="2013-04-08T09:13:00Z">
                <m:r>
                  <w:rPr>
                    <w:rFonts w:ascii="Cambria Math" w:hAnsi="Cambria Math"/>
                  </w:rPr>
                  <m:t>r</m:t>
                </m:r>
              </w:del>
            </m:sub>
          </m:sSub>
          <w:del w:id="1531" w:author="Ed" w:date="2013-04-08T09:13:00Z">
            <m:r>
              <m:rPr>
                <m:sty m:val="p"/>
              </m:rPr>
              <w:rPr>
                <w:rFonts w:ascii="Cambria Math" w:hAnsi="Cambria Math"/>
              </w:rPr>
              <m:t>=</m:t>
            </m:r>
            <m:r>
              <w:rPr>
                <w:rFonts w:ascii="Cambria Math" w:hAnsi="Cambria Math"/>
              </w:rPr>
              <m:t>r</m:t>
            </m:r>
            <m:r>
              <m:rPr>
                <m:sty m:val="p"/>
              </m:rPr>
              <w:rPr>
                <w:rFonts w:ascii="Cambria Math" w:hAnsi="Cambria Math"/>
              </w:rPr>
              <m:t>-</m:t>
            </m:r>
          </w:del>
          <m:sSub>
            <m:sSubPr>
              <m:ctrlPr>
                <w:del w:id="1532" w:author="Ed" w:date="2013-04-08T09:13:00Z">
                  <w:rPr>
                    <w:rFonts w:ascii="Cambria Math" w:hAnsi="Cambria Math"/>
                  </w:rPr>
                </w:del>
              </m:ctrlPr>
            </m:sSubPr>
            <m:e>
              <w:del w:id="1533" w:author="Ed" w:date="2013-04-08T09:13:00Z">
                <m:r>
                  <w:rPr>
                    <w:rFonts w:ascii="Cambria Math" w:hAnsi="Cambria Math"/>
                  </w:rPr>
                  <m:t>r</m:t>
                </m:r>
              </w:del>
            </m:e>
            <m:sub>
              <w:del w:id="1534" w:author="Ed" w:date="2013-04-08T09:13:00Z">
                <m:r>
                  <m:rPr>
                    <m:sty m:val="p"/>
                  </m:rPr>
                  <w:rPr>
                    <w:rFonts w:ascii="Cambria Math" w:hAnsi="Cambria Math"/>
                  </w:rPr>
                  <m:t>0</m:t>
                </m:r>
              </w:del>
            </m:sub>
          </m:sSub>
        </m:oMath>
      </m:oMathPara>
    </w:p>
    <w:p w:rsidR="0053034D" w:rsidDel="00330422" w:rsidRDefault="0053034D" w:rsidP="00CA427F">
      <w:pPr>
        <w:pStyle w:val="algorithm"/>
        <w:rPr>
          <w:del w:id="1535" w:author="Ed" w:date="2013-04-08T09:13:00Z"/>
        </w:rPr>
      </w:pPr>
      <w:del w:id="1536" w:author="Ed" w:date="2013-04-08T09:13:00Z">
        <w:r w:rsidRPr="006F204F" w:rsidDel="00330422">
          <w:object w:dxaOrig="927" w:dyaOrig="301">
            <v:shape id="_x0000_i1029" type="#_x0000_t75" style="width:46.2pt;height:15.05pt" o:ole="" filled="t">
              <v:fill color2="black"/>
              <v:imagedata r:id="rId27" o:title=""/>
            </v:shape>
            <o:OLEObject Type="Embed" ProgID="Equation.3" ShapeID="_x0000_i1029" DrawAspect="Content" ObjectID="_1427179349" r:id="rId35"/>
          </w:object>
        </w:r>
      </w:del>
    </w:p>
    <w:p w:rsidR="0053034D" w:rsidDel="00330422" w:rsidRDefault="00C366B4" w:rsidP="00CA427F">
      <w:pPr>
        <w:pStyle w:val="algorithm"/>
        <w:rPr>
          <w:del w:id="1537" w:author="Ed" w:date="2013-04-08T09:13:00Z"/>
        </w:rPr>
      </w:pPr>
      <w:del w:id="1538" w:author="Ed" w:date="2013-04-08T09:13:00Z">
        <w:r w:rsidRPr="00C366B4" w:rsidDel="00330422">
          <w:object w:dxaOrig="1980" w:dyaOrig="360">
            <v:shape id="_x0000_i1030" type="#_x0000_t75" style="width:98.85pt;height:18.25pt" o:ole="" filled="t">
              <v:fill color2="black"/>
              <v:imagedata r:id="rId29" o:title=""/>
            </v:shape>
            <o:OLEObject Type="Embed" ProgID="Equation.3" ShapeID="_x0000_i1030" DrawAspect="Content" ObjectID="_1427179350" r:id="rId36"/>
          </w:object>
        </w:r>
      </w:del>
    </w:p>
    <w:p w:rsidR="0053034D" w:rsidRPr="00AA0B7C" w:rsidDel="00330422" w:rsidRDefault="006B701A" w:rsidP="00CA427F">
      <w:pPr>
        <w:pStyle w:val="algorithm"/>
        <w:rPr>
          <w:del w:id="1539" w:author="Ed" w:date="2013-04-08T09:13:00Z"/>
        </w:rPr>
      </w:pPr>
      <m:oMathPara>
        <m:oMathParaPr>
          <m:jc m:val="left"/>
        </m:oMathParaPr>
        <m:oMath>
          <m:sSub>
            <m:sSubPr>
              <m:ctrlPr>
                <w:del w:id="1540" w:author="Ed" w:date="2013-04-08T09:13:00Z">
                  <w:rPr>
                    <w:rFonts w:ascii="Cambria Math" w:hAnsi="Cambria Math"/>
                  </w:rPr>
                </w:del>
              </m:ctrlPr>
            </m:sSubPr>
            <m:e>
              <w:del w:id="1541" w:author="Ed" w:date="2013-04-08T09:13:00Z">
                <m:r>
                  <w:rPr>
                    <w:rFonts w:ascii="Cambria Math" w:hAnsi="Cambria Math"/>
                  </w:rPr>
                  <m:t>d</m:t>
                </m:r>
              </w:del>
            </m:e>
            <m:sub>
              <w:del w:id="1542" w:author="Ed" w:date="2013-04-08T09:13:00Z">
                <m:r>
                  <w:rPr>
                    <w:rFonts w:ascii="Cambria Math" w:hAnsi="Cambria Math"/>
                  </w:rPr>
                  <m:t>x</m:t>
                </m:r>
              </w:del>
            </m:sub>
          </m:sSub>
          <w:del w:id="1543" w:author="Ed" w:date="2013-04-08T09:13:00Z">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w:del>
        </m:oMath>
      </m:oMathPara>
    </w:p>
    <w:p w:rsidR="0053034D" w:rsidDel="00330422" w:rsidRDefault="00C366B4" w:rsidP="00CA427F">
      <w:pPr>
        <w:pStyle w:val="algorithm"/>
        <w:rPr>
          <w:del w:id="1544" w:author="Ed" w:date="2013-04-08T09:13:00Z"/>
        </w:rPr>
      </w:pPr>
      <w:del w:id="1545" w:author="Ed" w:date="2013-04-08T09:13:00Z">
        <w:r w:rsidRPr="00C366B4" w:rsidDel="00330422">
          <w:object w:dxaOrig="1100" w:dyaOrig="360">
            <v:shape id="_x0000_i1031" type="#_x0000_t75" style="width:54.8pt;height:18.25pt" o:ole="" filled="t">
              <v:fill color2="black"/>
              <v:imagedata r:id="rId31" o:title=""/>
            </v:shape>
            <o:OLEObject Type="Embed" ProgID="Equation.3" ShapeID="_x0000_i1031" DrawAspect="Content" ObjectID="_1427179351" r:id="rId37"/>
          </w:object>
        </w:r>
      </w:del>
    </w:p>
    <w:p w:rsidR="00AA0B7C" w:rsidRPr="00AA0B7C" w:rsidDel="00330422" w:rsidRDefault="006B701A" w:rsidP="00CA427F">
      <w:pPr>
        <w:pStyle w:val="algorithm"/>
        <w:rPr>
          <w:del w:id="1546" w:author="Ed" w:date="2013-04-08T09:13:00Z"/>
        </w:rPr>
      </w:pPr>
      <m:oMathPara>
        <m:oMathParaPr>
          <m:jc m:val="left"/>
        </m:oMathParaPr>
        <m:oMath>
          <m:sSub>
            <m:sSubPr>
              <m:ctrlPr>
                <w:del w:id="1547" w:author="Ed" w:date="2013-04-08T09:13:00Z">
                  <w:rPr>
                    <w:rFonts w:ascii="Cambria Math" w:hAnsi="Cambria Math"/>
                  </w:rPr>
                </w:del>
              </m:ctrlPr>
            </m:sSubPr>
            <m:e>
              <w:del w:id="1548" w:author="Ed" w:date="2013-04-08T09:13:00Z">
                <m:r>
                  <w:rPr>
                    <w:rFonts w:ascii="Cambria Math" w:hAnsi="Cambria Math"/>
                  </w:rPr>
                  <m:t>d</m:t>
                </m:r>
              </w:del>
            </m:e>
            <m:sub>
              <w:del w:id="1549" w:author="Ed" w:date="2013-04-08T09:13:00Z">
                <m:r>
                  <w:rPr>
                    <w:rFonts w:ascii="Cambria Math" w:hAnsi="Cambria Math"/>
                  </w:rPr>
                  <m:t>y</m:t>
                </m:r>
              </w:del>
            </m:sub>
          </m:sSub>
          <w:del w:id="1550" w:author="Ed" w:date="2013-04-08T09:13:00Z">
            <m:r>
              <m:rPr>
                <m:sty m:val="p"/>
              </m:rPr>
              <w:rPr>
                <w:rFonts w:ascii="Cambria Math" w:hAnsi="Cambria Math"/>
              </w:rPr>
              <m:t>=</m:t>
            </m:r>
            <m:r>
              <w:rPr>
                <w:rFonts w:ascii="Cambria Math" w:hAnsi="Cambria Math"/>
              </w:rPr>
              <m:t>trans</m:t>
            </m:r>
            <m:r>
              <m:rPr>
                <m:sty m:val="p"/>
              </m:rPr>
              <w:rPr>
                <w:rFonts w:ascii="Cambria Math" w:hAnsi="Cambria Math"/>
              </w:rPr>
              <m:t>*</m:t>
            </m:r>
          </w:del>
          <m:func>
            <m:funcPr>
              <m:ctrlPr>
                <w:del w:id="1551" w:author="Ed" w:date="2013-04-08T09:13:00Z">
                  <w:rPr>
                    <w:rFonts w:ascii="Cambria Math" w:hAnsi="Cambria Math"/>
                  </w:rPr>
                </w:del>
              </m:ctrlPr>
            </m:funcPr>
            <m:fName>
              <w:del w:id="1552" w:author="Ed" w:date="2013-04-08T09:13:00Z">
                <m:r>
                  <m:rPr>
                    <m:sty m:val="p"/>
                  </m:rPr>
                  <w:rPr>
                    <w:rFonts w:ascii="Cambria Math" w:hAnsi="Cambria Math"/>
                  </w:rPr>
                  <m:t>sin</m:t>
                </m:r>
              </w:del>
            </m:fName>
            <m:e>
              <m:d>
                <m:dPr>
                  <m:ctrlPr>
                    <w:del w:id="1553" w:author="Ed" w:date="2013-04-08T09:13:00Z">
                      <w:rPr>
                        <w:rFonts w:ascii="Cambria Math" w:hAnsi="Cambria Math"/>
                      </w:rPr>
                    </w:del>
                  </m:ctrlPr>
                </m:dPr>
                <m:e>
                  <w:del w:id="1554" w:author="Ed" w:date="2013-04-08T09:13:00Z">
                    <m:r>
                      <w:rPr>
                        <w:rFonts w:ascii="Cambria Math" w:hAnsi="Cambria Math"/>
                      </w:rPr>
                      <m:t>θ</m:t>
                    </m:r>
                  </w:del>
                </m:e>
              </m:d>
            </m:e>
          </m:func>
        </m:oMath>
      </m:oMathPara>
    </w:p>
    <w:p w:rsidR="0053034D" w:rsidDel="00330422" w:rsidRDefault="00C366B4" w:rsidP="00CA427F">
      <w:pPr>
        <w:pStyle w:val="algorithm"/>
        <w:rPr>
          <w:del w:id="1555" w:author="Ed" w:date="2013-04-08T09:13:00Z"/>
        </w:rPr>
      </w:pPr>
      <w:del w:id="1556" w:author="Ed" w:date="2013-04-08T09:13:00Z">
        <w:r w:rsidRPr="00C366B4" w:rsidDel="00330422">
          <w:object w:dxaOrig="1140" w:dyaOrig="380">
            <v:shape id="_x0000_i1032" type="#_x0000_t75" style="width:56.95pt;height:19.35pt" o:ole="" filled="t">
              <v:fill color2="black"/>
              <v:imagedata r:id="rId33" o:title=""/>
            </v:shape>
            <o:OLEObject Type="Embed" ProgID="Equation.3" ShapeID="_x0000_i1032" DrawAspect="Content" ObjectID="_1427179352" r:id="rId38"/>
          </w:object>
        </w:r>
      </w:del>
    </w:p>
    <w:p w:rsidR="0053034D" w:rsidRPr="00AA0B7C" w:rsidDel="00330422" w:rsidRDefault="006B701A" w:rsidP="00CA427F">
      <w:pPr>
        <w:pStyle w:val="algorithm"/>
        <w:rPr>
          <w:del w:id="1557" w:author="Ed" w:date="2013-04-08T09:13:00Z"/>
        </w:rPr>
      </w:pPr>
      <m:oMathPara>
        <m:oMathParaPr>
          <m:jc m:val="left"/>
        </m:oMathParaPr>
        <m:oMath>
          <m:sSub>
            <m:sSubPr>
              <m:ctrlPr>
                <w:del w:id="1558" w:author="Ed" w:date="2013-04-08T09:13:00Z">
                  <w:rPr>
                    <w:rFonts w:ascii="Cambria Math" w:hAnsi="Cambria Math"/>
                  </w:rPr>
                </w:del>
              </m:ctrlPr>
            </m:sSubPr>
            <m:e>
              <w:del w:id="1559" w:author="Ed" w:date="2013-04-08T09:13:00Z">
                <m:r>
                  <w:rPr>
                    <w:rFonts w:ascii="Cambria Math" w:hAnsi="Cambria Math"/>
                  </w:rPr>
                  <m:t>d</m:t>
                </m:r>
              </w:del>
            </m:e>
            <m:sub>
              <w:del w:id="1560" w:author="Ed" w:date="2013-04-08T09:13:00Z">
                <m:r>
                  <w:rPr>
                    <w:rFonts w:ascii="Cambria Math" w:hAnsi="Cambria Math"/>
                  </w:rPr>
                  <m:t>θ</m:t>
                </m:r>
              </w:del>
            </m:sub>
          </m:sSub>
          <w:del w:id="1561" w:author="Ed" w:date="2013-04-08T09:13:00Z">
            <m:r>
              <m:rPr>
                <m:sty m:val="p"/>
              </m:rPr>
              <w:rPr>
                <w:rFonts w:ascii="Cambria Math" w:hAnsi="Cambria Math"/>
              </w:rPr>
              <m:t>=arcsin⁡(</m:t>
            </m:r>
          </w:del>
          <m:sSub>
            <m:sSubPr>
              <m:ctrlPr>
                <w:del w:id="1562" w:author="Ed" w:date="2013-04-08T09:13:00Z">
                  <w:rPr>
                    <w:rFonts w:ascii="Cambria Math" w:hAnsi="Cambria Math"/>
                  </w:rPr>
                </w:del>
              </m:ctrlPr>
            </m:sSubPr>
            <m:e>
              <w:del w:id="1563" w:author="Ed" w:date="2013-04-08T09:13:00Z">
                <m:r>
                  <w:rPr>
                    <w:rFonts w:ascii="Cambria Math" w:hAnsi="Cambria Math"/>
                  </w:rPr>
                  <m:t>k</m:t>
                </m:r>
              </w:del>
            </m:e>
            <m:sub>
              <w:del w:id="1564" w:author="Ed" w:date="2013-04-08T09:13:00Z">
                <m:r>
                  <w:rPr>
                    <w:rFonts w:ascii="Cambria Math" w:hAnsi="Cambria Math"/>
                  </w:rPr>
                  <m:t>θ</m:t>
                </m:r>
              </w:del>
            </m:sub>
          </m:sSub>
          <w:del w:id="1565" w:author="Ed" w:date="2013-04-08T09:13:00Z">
            <m:r>
              <m:rPr>
                <m:sty m:val="p"/>
              </m:rPr>
              <w:rPr>
                <w:rFonts w:ascii="Cambria Math" w:hAnsi="Cambria Math"/>
              </w:rPr>
              <m:t>*</m:t>
            </m:r>
          </w:del>
          <m:d>
            <m:dPr>
              <m:ctrlPr>
                <w:del w:id="1566" w:author="Ed" w:date="2013-04-08T09:13:00Z">
                  <w:rPr>
                    <w:rFonts w:ascii="Cambria Math" w:hAnsi="Cambria Math"/>
                  </w:rPr>
                </w:del>
              </m:ctrlPr>
            </m:dPr>
            <m:e>
              <m:sSub>
                <m:sSubPr>
                  <m:ctrlPr>
                    <w:del w:id="1567" w:author="Ed" w:date="2013-04-08T09:13:00Z">
                      <w:rPr>
                        <w:rFonts w:ascii="Cambria Math" w:hAnsi="Cambria Math"/>
                      </w:rPr>
                    </w:del>
                  </m:ctrlPr>
                </m:sSubPr>
                <m:e>
                  <w:del w:id="1568" w:author="Ed" w:date="2013-04-08T09:13:00Z">
                    <m:r>
                      <w:rPr>
                        <w:rFonts w:ascii="Cambria Math" w:hAnsi="Cambria Math"/>
                      </w:rPr>
                      <m:t>d</m:t>
                    </m:r>
                  </w:del>
                </m:e>
                <m:sub>
                  <w:del w:id="1569" w:author="Ed" w:date="2013-04-08T09:13:00Z">
                    <m:r>
                      <w:rPr>
                        <w:rFonts w:ascii="Cambria Math" w:hAnsi="Cambria Math"/>
                      </w:rPr>
                      <m:t>r</m:t>
                    </m:r>
                  </w:del>
                </m:sub>
              </m:sSub>
              <w:del w:id="1570" w:author="Ed" w:date="2013-04-08T09:13:00Z">
                <m:r>
                  <m:rPr>
                    <m:sty m:val="p"/>
                  </m:rPr>
                  <w:rPr>
                    <w:rFonts w:ascii="Cambria Math" w:hAnsi="Cambria Math"/>
                  </w:rPr>
                  <m:t>-</m:t>
                </m:r>
              </w:del>
              <m:sSub>
                <m:sSubPr>
                  <m:ctrlPr>
                    <w:del w:id="1571" w:author="Ed" w:date="2013-04-08T09:13:00Z">
                      <w:rPr>
                        <w:rFonts w:ascii="Cambria Math" w:hAnsi="Cambria Math"/>
                      </w:rPr>
                    </w:del>
                  </m:ctrlPr>
                </m:sSubPr>
                <m:e>
                  <w:del w:id="1572" w:author="Ed" w:date="2013-04-08T09:13:00Z">
                    <m:r>
                      <w:rPr>
                        <w:rFonts w:ascii="Cambria Math" w:hAnsi="Cambria Math"/>
                      </w:rPr>
                      <m:t>d</m:t>
                    </m:r>
                  </w:del>
                </m:e>
                <m:sub>
                  <w:del w:id="1573" w:author="Ed" w:date="2013-04-08T09:13:00Z">
                    <m:r>
                      <w:rPr>
                        <w:rFonts w:ascii="Cambria Math" w:hAnsi="Cambria Math"/>
                      </w:rPr>
                      <m:t>l</m:t>
                    </m:r>
                  </w:del>
                </m:sub>
              </m:sSub>
            </m:e>
          </m:d>
          <w:del w:id="1574" w:author="Ed" w:date="2013-04-08T09:13:00Z">
            <m:r>
              <m:rPr>
                <m:sty m:val="p"/>
              </m:rPr>
              <w:rPr>
                <w:rFonts w:ascii="Cambria Math" w:hAnsi="Cambria Math"/>
              </w:rPr>
              <m:t>)</m:t>
            </m:r>
          </w:del>
        </m:oMath>
      </m:oMathPara>
    </w:p>
    <w:p w:rsidR="00AA0B7C" w:rsidRPr="00AA0B7C" w:rsidDel="00330422" w:rsidRDefault="00AA0B7C" w:rsidP="00CA427F">
      <w:pPr>
        <w:pStyle w:val="algorithm"/>
        <w:rPr>
          <w:del w:id="1575" w:author="Ed" w:date="2013-04-08T09:13:00Z"/>
        </w:rPr>
      </w:pPr>
      <m:oMathPara>
        <m:oMathParaPr>
          <m:jc m:val="left"/>
        </m:oMathParaPr>
        <m:oMath>
          <w:del w:id="1576" w:author="Ed" w:date="2013-04-08T09:13:00Z">
            <m:r>
              <w:rPr>
                <w:rFonts w:ascii="Cambria Math" w:hAnsi="Cambria Math"/>
              </w:rPr>
              <m:t>θ</m:t>
            </m:r>
            <m:r>
              <m:rPr>
                <m:sty m:val="p"/>
              </m:rPr>
              <w:rPr>
                <w:rFonts w:ascii="Cambria Math" w:hAnsi="Cambria Math"/>
              </w:rPr>
              <m:t>=</m:t>
            </m:r>
          </w:del>
          <m:sSub>
            <m:sSubPr>
              <m:ctrlPr>
                <w:del w:id="1577" w:author="Ed" w:date="2013-04-08T09:13:00Z">
                  <w:rPr>
                    <w:rFonts w:ascii="Cambria Math" w:hAnsi="Cambria Math"/>
                  </w:rPr>
                </w:del>
              </m:ctrlPr>
            </m:sSubPr>
            <m:e>
              <w:del w:id="1578" w:author="Ed" w:date="2013-04-08T09:13:00Z">
                <m:r>
                  <w:rPr>
                    <w:rFonts w:ascii="Cambria Math" w:hAnsi="Cambria Math"/>
                  </w:rPr>
                  <m:t>θ</m:t>
                </m:r>
              </w:del>
            </m:e>
            <m:sub>
              <w:del w:id="1579" w:author="Ed" w:date="2013-04-08T09:13:00Z">
                <m:r>
                  <m:rPr>
                    <m:sty m:val="p"/>
                  </m:rPr>
                  <w:rPr>
                    <w:rFonts w:ascii="Cambria Math" w:hAnsi="Cambria Math"/>
                  </w:rPr>
                  <m:t>0</m:t>
                </m:r>
              </w:del>
            </m:sub>
          </m:sSub>
          <w:del w:id="1580" w:author="Ed" w:date="2013-04-08T09:13:00Z">
            <m:r>
              <m:rPr>
                <m:sty m:val="p"/>
              </m:rPr>
              <w:rPr>
                <w:rFonts w:ascii="Cambria Math" w:hAnsi="Cambria Math"/>
              </w:rPr>
              <m:t>+</m:t>
            </m:r>
          </w:del>
          <m:sSub>
            <m:sSubPr>
              <m:ctrlPr>
                <w:del w:id="1581" w:author="Ed" w:date="2013-04-08T09:13:00Z">
                  <w:rPr>
                    <w:rFonts w:ascii="Cambria Math" w:hAnsi="Cambria Math"/>
                  </w:rPr>
                </w:del>
              </m:ctrlPr>
            </m:sSubPr>
            <m:e>
              <w:del w:id="1582" w:author="Ed" w:date="2013-04-08T09:13:00Z">
                <m:r>
                  <w:rPr>
                    <w:rFonts w:ascii="Cambria Math" w:hAnsi="Cambria Math"/>
                  </w:rPr>
                  <m:t>d</m:t>
                </m:r>
              </w:del>
            </m:e>
            <m:sub>
              <w:del w:id="1583" w:author="Ed" w:date="2013-04-08T09:13:00Z">
                <m:r>
                  <w:rPr>
                    <w:rFonts w:ascii="Cambria Math" w:hAnsi="Cambria Math"/>
                  </w:rPr>
                  <m:t>θ</m:t>
                </m:r>
              </w:del>
            </m:sub>
          </m:sSub>
        </m:oMath>
      </m:oMathPara>
    </w:p>
    <w:p w:rsidR="00C366B4" w:rsidRPr="00C366B4" w:rsidDel="00330422" w:rsidRDefault="00C366B4" w:rsidP="00CA427F">
      <w:pPr>
        <w:pStyle w:val="Caption"/>
        <w:rPr>
          <w:del w:id="1584" w:author="Ed" w:date="2013-04-08T09:13:00Z"/>
        </w:rPr>
      </w:pPr>
      <w:bookmarkStart w:id="1585" w:name="_Ref352768872"/>
      <w:del w:id="1586" w:author="Ed" w:date="2013-04-08T09:13:00Z">
        <w:r w:rsidDel="00330422">
          <w:delText xml:space="preserve">Algorithm </w:delText>
        </w:r>
        <w:r w:rsidR="006B701A" w:rsidDel="00330422">
          <w:fldChar w:fldCharType="begin"/>
        </w:r>
        <w:r w:rsidR="00DB619F" w:rsidDel="00330422">
          <w:delInstrText xml:space="preserve"> SEQ Algorithm \* ARABIC </w:delInstrText>
        </w:r>
        <w:r w:rsidR="006B701A" w:rsidDel="00330422">
          <w:fldChar w:fldCharType="separate"/>
        </w:r>
        <w:r w:rsidR="008F4491" w:rsidDel="00330422">
          <w:rPr>
            <w:noProof/>
          </w:rPr>
          <w:delText>1</w:delText>
        </w:r>
        <w:r w:rsidR="006B701A" w:rsidDel="00330422">
          <w:rPr>
            <w:noProof/>
          </w:rPr>
          <w:fldChar w:fldCharType="end"/>
        </w:r>
        <w:bookmarkEnd w:id="1585"/>
        <w:r w:rsidDel="00330422">
          <w:delText>: Odometry</w:delText>
        </w:r>
        <w:r w:rsidR="00FE52B7" w:rsidDel="00330422">
          <w:delText xml:space="preserve"> update</w:delText>
        </w:r>
        <w:r w:rsidDel="00330422">
          <w:delText xml:space="preserve"> from differential wheel encoder measurements. d</w:delText>
        </w:r>
        <w:r w:rsidDel="00330422">
          <w:rPr>
            <w:vertAlign w:val="subscript"/>
          </w:rPr>
          <w:delText>r</w:delText>
        </w:r>
        <w:r w:rsidDel="00330422">
          <w:delText xml:space="preserve"> and d</w:delText>
        </w:r>
        <w:r w:rsidDel="00330422">
          <w:rPr>
            <w:vertAlign w:val="subscript"/>
          </w:rPr>
          <w:delText>l</w:delText>
        </w:r>
        <w:r w:rsidDel="00330422">
          <w:delText xml:space="preserve"> are the difference in encoder counts since the last update. trans is the translation. d</w:delText>
        </w:r>
        <w:r w:rsidDel="00330422">
          <w:rPr>
            <w:vertAlign w:val="subscript"/>
          </w:rPr>
          <w:delText>x</w:delText>
        </w:r>
        <w:r w:rsidDel="00330422">
          <w:delText xml:space="preserve"> </w:delText>
        </w:r>
      </w:del>
      <w:del w:id="1587" w:author="Ed" w:date="2013-04-11T09:12:00Z">
        <w:r w:rsidR="0053761C">
          <w:delText>and d</w:delText>
        </w:r>
        <w:r w:rsidR="0053761C">
          <w:rPr>
            <w:vertAlign w:val="subscript"/>
          </w:rPr>
          <w:delText>y</w:delText>
        </w:r>
        <w:r w:rsidR="0053761C">
          <w:delText xml:space="preserve"> are</w:delText>
        </w:r>
      </w:del>
      <w:del w:id="1588" w:author="Ed" w:date="2013-04-01T14:51:00Z">
        <w:r w:rsidDel="0053761C">
          <w:delText xml:space="preserve">is </w:delText>
        </w:r>
      </w:del>
      <w:del w:id="1589" w:author="Ed" w:date="2013-04-08T09:13:00Z">
        <w:r w:rsidDel="00330422">
          <w:delText>the translation in the x and y directions. d</w:delText>
        </w:r>
        <w:r w:rsidDel="00330422">
          <w:rPr>
            <w:vertAlign w:val="subscript"/>
          </w:rPr>
          <w:delText>Θ</w:delText>
        </w:r>
        <w:r w:rsidDel="00330422">
          <w:delText xml:space="preserve"> is the rotation in theta, and Θ is the heading.</w:delText>
        </w:r>
      </w:del>
    </w:p>
    <w:p w:rsidR="0053034D" w:rsidRDefault="0053034D" w:rsidP="00CA427F">
      <w:r>
        <w:t xml:space="preserve">However, relative localization methods all </w:t>
      </w:r>
      <w:del w:id="1590" w:author="Ed" w:date="2013-04-08T09:14:00Z">
        <w:r w:rsidDel="009B2620">
          <w:delText xml:space="preserve">share one major disadvantage. Because each localization update is performed with respect to the previous, error </w:delText>
        </w:r>
      </w:del>
      <w:del w:id="1591" w:author="Ed" w:date="2013-04-11T09:12:00Z">
        <w:r>
          <w:delText xml:space="preserve">accumulates </w:delText>
        </w:r>
      </w:del>
      <w:ins w:id="1592" w:author="Ed" w:date="2013-04-11T09:12:00Z">
        <w:r>
          <w:t>accumulate</w:t>
        </w:r>
      </w:ins>
      <w:ins w:id="1593" w:author="Ed" w:date="2013-04-08T09:14:00Z">
        <w:r w:rsidR="009B2620">
          <w:t xml:space="preserve"> error</w:t>
        </w:r>
      </w:ins>
      <w:del w:id="1594" w:author="Ed" w:date="2013-04-08T09:14:00Z">
        <w:r w:rsidDel="009B2620">
          <w:delText>s</w:delText>
        </w:r>
      </w:del>
      <w:ins w:id="1595" w:author="Ed" w:date="2013-04-11T09:12:00Z">
        <w:r>
          <w:t xml:space="preserve"> </w:t>
        </w:r>
      </w:ins>
      <w:r>
        <w:t>over time.</w:t>
      </w:r>
      <w:ins w:id="1596" w:author="Ed" w:date="2013-04-11T09:12:00Z">
        <w:r>
          <w:t xml:space="preserve"> </w:t>
        </w:r>
      </w:ins>
      <w:ins w:id="1597" w:author="Ed" w:date="2013-04-08T09:17:00Z">
        <w:r w:rsidR="00EB1F78">
          <w:t xml:space="preserve">Each update is performed with respect to the previous, and the supposition of successive errors causes the cumulative error to increase. </w:t>
        </w:r>
      </w:ins>
      <w:r>
        <w:t xml:space="preserve">The source of the error </w:t>
      </w:r>
      <w:del w:id="1598" w:author="Ed" w:date="2013-04-08T09:14:00Z">
        <w:r w:rsidDel="009B2620">
          <w:delText>varies from method to method</w:delText>
        </w:r>
      </w:del>
      <w:ins w:id="1599" w:author="Ed" w:date="2013-04-08T09:14:00Z">
        <w:r w:rsidR="009B2620">
          <w:t xml:space="preserve">may be physical, </w:t>
        </w:r>
      </w:ins>
      <w:ins w:id="1600" w:author="Ed" w:date="2013-04-08T09:15:00Z">
        <w:r w:rsidR="009B2620">
          <w:t>such as</w:t>
        </w:r>
      </w:ins>
      <w:del w:id="1601" w:author="Ed" w:date="2013-04-08T09:15:00Z">
        <w:r w:rsidDel="009B2620">
          <w:delText>. In the case of wheeled odometry, errors are usually due to</w:delText>
        </w:r>
      </w:del>
      <w:r>
        <w:t xml:space="preserve"> wheel slip</w:t>
      </w:r>
      <w:ins w:id="1602" w:author="Ed" w:date="2013-04-08T09:15:00Z">
        <w:r w:rsidR="009B2620">
          <w:t xml:space="preserve">, or computational, such </w:t>
        </w:r>
      </w:ins>
      <w:del w:id="1603" w:author="Ed" w:date="2013-04-08T09:15:00Z">
        <w:r w:rsidDel="009B2620">
          <w:delText xml:space="preserve"> and </w:delText>
        </w:r>
      </w:del>
      <w:ins w:id="1604" w:author="Ed" w:date="2013-04-08T09:15:00Z">
        <w:r w:rsidR="009B2620">
          <w:t xml:space="preserve">as </w:t>
        </w:r>
      </w:ins>
      <w:r>
        <w:t xml:space="preserve">the non-linearity of the trigonometric function used to </w:t>
      </w:r>
      <w:r>
        <w:lastRenderedPageBreak/>
        <w:t>estimate the heading</w:t>
      </w:r>
      <w:del w:id="1605" w:author="Ed" w:date="2013-04-11T09:12:00Z">
        <w:r>
          <w:delText>.</w:delText>
        </w:r>
      </w:del>
      <w:ins w:id="1606" w:author="Ed" w:date="2013-04-08T09:15:00Z">
        <w:r w:rsidR="009B2620">
          <w:t xml:space="preserve"> in </w:t>
        </w:r>
        <w:r w:rsidR="006B701A">
          <w:fldChar w:fldCharType="begin"/>
        </w:r>
        <w:r w:rsidR="009B2620">
          <w:instrText xml:space="preserve"> REF _Ref353175861 \h </w:instrText>
        </w:r>
      </w:ins>
      <w:r w:rsidR="006B701A">
        <w:fldChar w:fldCharType="separate"/>
      </w:r>
      <w:ins w:id="1607" w:author="Edward Venator" w:date="2013-04-11T09:15:00Z">
        <w:r w:rsidR="00E141B1">
          <w:t xml:space="preserve">Algorithm </w:t>
        </w:r>
        <w:r w:rsidR="00E141B1">
          <w:rPr>
            <w:noProof/>
          </w:rPr>
          <w:t>1</w:t>
        </w:r>
      </w:ins>
      <w:ins w:id="1608" w:author="Ed" w:date="2013-04-08T09:15:00Z">
        <w:r w:rsidR="006B701A">
          <w:fldChar w:fldCharType="end"/>
        </w:r>
      </w:ins>
      <w:ins w:id="1609" w:author="Ed" w:date="2013-04-11T09:12:00Z">
        <w:r>
          <w:t>.</w:t>
        </w:r>
      </w:ins>
      <w:r>
        <w:t xml:space="preserve"> </w:t>
      </w:r>
      <w:del w:id="1610" w:author="Ed" w:date="2013-04-08T09:15:00Z">
        <w:r w:rsidDel="009B2620">
          <w:delText xml:space="preserve">In the case of IMUs, the error is usually a result of the slow drift of the accelerometers and gyroscopes due to temperature variation. </w:delText>
        </w:r>
      </w:del>
      <w:r>
        <w:t>A well-calibrated relative localization system with an accurate observer model will still accumulate error over time</w:t>
      </w:r>
      <w:ins w:id="1611" w:author="Ed" w:date="2013-04-08T09:16:00Z">
        <w:r w:rsidR="00EB1F78">
          <w:t>,</w:t>
        </w:r>
      </w:ins>
      <w:del w:id="1612" w:author="Ed" w:date="2013-04-08T09:16:00Z">
        <w:r w:rsidDel="00EB1F78">
          <w:delText>,</w:delText>
        </w:r>
      </w:del>
      <w:r>
        <w:t xml:space="preserve"> and the estimated position of the robot will slowly diverge from the true position.</w:t>
      </w:r>
    </w:p>
    <w:p w:rsidR="00E87BD2" w:rsidRDefault="00DB619F">
      <w:ins w:id="1613" w:author="Ed" w:date="2013-04-08T09:18:00Z">
        <w:r>
          <w:t xml:space="preserve">Unlike relative localization, absolute localization does not accumulate error. </w:t>
        </w:r>
      </w:ins>
      <w:r w:rsidR="0053034D">
        <w:t xml:space="preserve">There are several different types of absolute localization methods that use different types of sensors. Some methods use external sensors, such as cameras </w:t>
      </w:r>
      <w:ins w:id="1614" w:author="Ed" w:date="2013-04-01T14:52:00Z">
        <w:r w:rsidR="0053761C">
          <w:t xml:space="preserve">or </w:t>
        </w:r>
      </w:ins>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ins w:id="1615" w:author="Ed" w:date="2013-04-03T16:13:00Z">
        <w:r w:rsidR="006B701A">
          <w:fldChar w:fldCharType="begin"/>
        </w:r>
      </w:ins>
      <w:ins w:id="1616" w:author="Edward Venator" w:date="2013-04-11T09:20:00Z">
        <w:r w:rsidR="006F1159">
          <w:instrText xml:space="preserve"> ADDIN ZOTERO_ITEM CSL_CITATION {"citationID":"et8lpv7j2","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ins>
      <w:ins w:id="1617" w:author="Ed" w:date="2013-04-03T16:13:00Z">
        <w:del w:id="1618" w:author="Edward Venator" w:date="2013-04-11T09:20:00Z">
          <w:r w:rsidR="004D686C" w:rsidDel="006F1159">
            <w:delInstrText xml:space="preserve"> ADDIN ZOTERO_ITEM CSL_CITATION {"citationID":"et8lpv7j2","properties":{"formattedCitation":"[20]","plainCitation":"[20]"},"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delInstrText>
          </w:r>
        </w:del>
      </w:ins>
      <w:r w:rsidR="006B701A">
        <w:fldChar w:fldCharType="separate"/>
      </w:r>
      <w:ins w:id="1619" w:author="Ed" w:date="2013-04-03T16:13:00Z">
        <w:r w:rsidR="004D686C" w:rsidRPr="004D686C">
          <w:t>[20]</w:t>
        </w:r>
        <w:r w:rsidR="006B701A">
          <w:fldChar w:fldCharType="end"/>
        </w:r>
      </w:ins>
      <w:r w:rsidR="0053034D">
        <w:t xml:space="preserve">. </w:t>
      </w:r>
      <w:proofErr w:type="spellStart"/>
      <w:ins w:id="1620" w:author="Edward Venator" w:date="2013-04-11T09:12:00Z">
        <w:r w:rsidR="0053034D">
          <w:t>Trackable</w:t>
        </w:r>
      </w:ins>
      <w:proofErr w:type="spellEnd"/>
      <w:ins w:id="1621" w:author="Edward Venator" w:date="2013-04-11T09:26:00Z">
        <w:r w:rsidR="00967ECC">
          <w:t xml:space="preserve"> features </w:t>
        </w:r>
      </w:ins>
      <w:del w:id="1622" w:author="Edward Venator" w:date="2013-04-11T09:12:00Z">
        <w:r w:rsidR="0053034D">
          <w:delText xml:space="preserve">Trackable features </w:delText>
        </w:r>
      </w:del>
      <w:del w:id="1623" w:author="Ed" w:date="2013-04-03T16:14:00Z">
        <w:r w:rsidR="0053034D" w:rsidDel="00B5275F">
          <w:delText xml:space="preserve">include visible features such as lights, signs, or painted patterns; these features </w:delText>
        </w:r>
      </w:del>
      <w:r w:rsidR="0053034D">
        <w:t>may already exist in the environment, such as ceiling lights in an office building, or may be added, such as position-coded labels on a warehouse floor.</w:t>
      </w:r>
      <w:ins w:id="1624" w:author="Edward Venator" w:date="2013-04-11T09:26:00Z">
        <w:r w:rsidR="00967ECC">
          <w:t xml:space="preserve"> </w:t>
        </w:r>
      </w:ins>
      <w:del w:id="1625" w:author="Ed" w:date="2013-04-03T16:14:00Z">
        <w:r w:rsidR="0053034D" w:rsidDel="00B5275F">
          <w:delText xml:space="preserve"> </w:delText>
        </w:r>
      </w:del>
      <w:del w:id="1626" w:author="Edward Venator" w:date="2013-04-11T09:12:00Z">
        <w:r w:rsidR="0053034D">
          <w:delText xml:space="preserve"> </w:delText>
        </w:r>
      </w:del>
      <w:del w:id="1627" w:author="Ed" w:date="2013-04-03T16:14:00Z">
        <w:r w:rsidR="0053034D" w:rsidDel="00B5275F">
          <w:delText xml:space="preserve">Trackable features could also be RF beacons, which may already exist (such as WiFi access points), or may be installed specifically for localization. The global positioning system (GPS) is an example of an RF localization system that uses time-of-flight from satellite radio beacons to triangulate the position of the receiver. </w:delText>
        </w:r>
      </w:del>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del w:id="1628" w:author="Ed" w:date="2013-04-08T09:20:00Z">
        <w:r w:rsidR="0053034D" w:rsidDel="00DB619F">
          <w:delText xml:space="preserve">These </w:delText>
        </w:r>
      </w:del>
      <w:del w:id="1629" w:author="Ed" w:date="2013-04-11T09:12:00Z">
        <w:r w:rsidR="0053034D">
          <w:delText>methods</w:delText>
        </w:r>
      </w:del>
      <w:del w:id="1630" w:author="Ed" w:date="2013-04-08T09:20:00Z">
        <w:r w:rsidR="0053034D" w:rsidDel="00DB619F">
          <w:delText>m</w:delText>
        </w:r>
      </w:del>
      <w:ins w:id="1631" w:author="Ed" w:date="2013-04-08T09:20:00Z">
        <w:r>
          <w:t>M</w:t>
        </w:r>
      </w:ins>
      <w:ins w:id="1632" w:author="Ed" w:date="2013-04-11T09:12:00Z">
        <w:r w:rsidR="0053034D">
          <w:t xml:space="preserve">ethods </w:t>
        </w:r>
      </w:ins>
      <w:ins w:id="1633" w:author="Ed" w:date="2013-04-08T09:20:00Z">
        <w:r>
          <w:t xml:space="preserve">using sensors onboard the robot </w:t>
        </w:r>
      </w:ins>
      <w:r w:rsidR="0053034D">
        <w:t>also depend on the environment having suitable features to localize against</w:t>
      </w:r>
      <w:del w:id="1634" w:author="Ed" w:date="2013-04-08T09:21:00Z">
        <w:r w:rsidR="0053034D" w:rsidDel="00DB619F">
          <w:delText>. It is difficult to use these methods</w:delText>
        </w:r>
      </w:del>
      <w:ins w:id="1635" w:author="Ed" w:date="2013-04-08T09:21:00Z">
        <w:r>
          <w:t xml:space="preserve">, which may not be true in </w:t>
        </w:r>
      </w:ins>
      <w:del w:id="1636" w:author="Ed" w:date="2013-04-08T09:21:00Z">
        <w:r w:rsidR="0053034D" w:rsidDel="00DB619F">
          <w:delText xml:space="preserve"> in featureless </w:delText>
        </w:r>
      </w:del>
      <w:r w:rsidR="0053034D">
        <w:t>environments</w:t>
      </w:r>
      <w:del w:id="1637" w:author="Ed" w:date="2013-04-08T09:21:00Z">
        <w:r w:rsidR="0053034D" w:rsidDel="00DB619F">
          <w:delText>,</w:delText>
        </w:r>
      </w:del>
      <w:r w:rsidR="0053034D">
        <w:t xml:space="preserve"> such as open fields, and environments with many repeated similar or identical features, such as long hallways.</w:t>
      </w:r>
    </w:p>
    <w:p w:rsidR="00E87BD2" w:rsidRDefault="0053034D" w:rsidP="00E87BD2">
      <w:pPr>
        <w:rPr>
          <w:ins w:id="1638" w:author="Ed" w:date="2013-04-08T09:34:00Z"/>
        </w:rPr>
      </w:pPr>
      <w:r>
        <w:t xml:space="preserve">Although most absolute localization methods require an </w:t>
      </w:r>
      <w:r w:rsidR="006B701A" w:rsidRPr="006B701A">
        <w:rPr>
          <w:i/>
          <w:rPrChange w:id="1639" w:author="Ed" w:date="2013-04-01T14:52:00Z">
            <w:rPr>
              <w:color w:val="000080"/>
              <w:u w:val="single"/>
            </w:rPr>
          </w:rPrChange>
        </w:rPr>
        <w:t>a priori</w:t>
      </w:r>
      <w:r>
        <w:t xml:space="preserve"> map (or model) of the environment, one class of absolute localization methods perform simultaneous localization and mapping (SLAM). SLAM algorithms begin with no map of the robot’s </w:t>
      </w:r>
      <w:r>
        <w:lastRenderedPageBreak/>
        <w:t xml:space="preserve">environment and incrementally build one as they explore. </w:t>
      </w:r>
      <w:del w:id="1640" w:author="Ed" w:date="2013-04-08T09:52:00Z">
        <w:r w:rsidDel="006B59B9">
          <w:delText>For example, a</w:delText>
        </w:r>
      </w:del>
      <w:ins w:id="1641" w:author="Ed" w:date="2013-04-08T09:52:00Z">
        <w:r w:rsidR="006B59B9">
          <w:t>A</w:t>
        </w:r>
      </w:ins>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del w:id="1642" w:author="Ed" w:date="2013-04-11T09:12:00Z">
        <w:r>
          <w:delText>.</w:delText>
        </w:r>
        <w:r w:rsidR="00801869">
          <w:delText>.</w:delText>
        </w:r>
      </w:del>
      <w:ins w:id="1643" w:author="Ed" w:date="2013-04-08T09:52:00Z">
        <w:r w:rsidR="006B701A">
          <w:fldChar w:fldCharType="begin"/>
        </w:r>
      </w:ins>
      <w:ins w:id="1644" w:author="Edward Venator" w:date="2013-04-11T09:20:00Z">
        <w:r w:rsidR="006F1159">
          <w:instrText xml:space="preserve"> ADDIN ZOTERO_ITEM CSL_CITATION {"citationID":"1fqmeqfrp4","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ins>
      <w:ins w:id="1645" w:author="Ed" w:date="2013-04-08T09:52:00Z">
        <w:del w:id="1646" w:author="Edward Venator" w:date="2013-04-11T09:20:00Z">
          <w:r w:rsidR="006B59B9" w:rsidDel="006F1159">
            <w:delInstrText xml:space="preserve"> ADDIN ZOTERO_ITEM CSL_CITATION {"citationID":"1fqmeqfrp4","properties":{"formattedCitation":"[20]","plainCitation":"[20]"},"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delInstrText>
          </w:r>
        </w:del>
      </w:ins>
      <w:r w:rsidR="006B701A">
        <w:fldChar w:fldCharType="separate"/>
      </w:r>
      <w:ins w:id="1647" w:author="Ed" w:date="2013-04-08T09:52:00Z">
        <w:r w:rsidR="006B701A" w:rsidRPr="006B701A">
          <w:rPr>
            <w:rPrChange w:id="1648" w:author="Ed" w:date="2013-04-08T09:52:00Z">
              <w:rPr>
                <w:color w:val="000080"/>
                <w:u w:val="single"/>
              </w:rPr>
            </w:rPrChange>
          </w:rPr>
          <w:t>[20]</w:t>
        </w:r>
        <w:r w:rsidR="006B701A">
          <w:fldChar w:fldCharType="end"/>
        </w:r>
      </w:ins>
      <w:ins w:id="1649" w:author="Ed" w:date="2013-04-11T09:12:00Z">
        <w:r>
          <w:t>.</w:t>
        </w:r>
      </w:ins>
    </w:p>
    <w:p w:rsidR="00E87BD2" w:rsidRDefault="00E87BD2" w:rsidP="00E87BD2">
      <w:pPr>
        <w:rPr>
          <w:ins w:id="1650" w:author="Ed" w:date="2013-04-08T09:34:00Z"/>
        </w:rPr>
      </w:pPr>
      <w:ins w:id="1651" w:author="Ed" w:date="2013-04-08T09:34:00Z">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ins>
    </w:p>
    <w:p w:rsidR="00915506" w:rsidRDefault="00E87BD2">
      <w:pPr>
        <w:rPr>
          <w:ins w:id="1652" w:author="Ed" w:date="2013-04-08T09:31:00Z"/>
        </w:rPr>
      </w:pPr>
      <w:ins w:id="1653" w:author="Ed" w:date="2013-04-08T09:34:00Z">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ins>
    </w:p>
    <w:p w:rsidR="0053034D" w:rsidDel="00E87BD2" w:rsidRDefault="0053034D">
      <w:pPr>
        <w:rPr>
          <w:del w:id="1654" w:author="Ed" w:date="2013-04-08T09:34:00Z"/>
        </w:rPr>
      </w:pPr>
      <w:del w:id="1655" w:author="Ed" w:date="2013-04-11T09:12:00Z">
        <w:r>
          <w:delText>The odometry system does accumulate error over time.</w:delText>
        </w:r>
      </w:del>
      <w:ins w:id="1656" w:author="Ed" w:date="2013-04-08T09:37:00Z">
        <w:r w:rsidR="00E87BD2">
          <w:t xml:space="preserve">A SLAM algorithm was considered for absolute localization on ABBY. Because SLAM does not require an </w:t>
        </w:r>
        <w:r w:rsidR="00E87BD2" w:rsidRPr="004637A6">
          <w:rPr>
            <w:i/>
          </w:rPr>
          <w:t>a priori</w:t>
        </w:r>
        <w:r w:rsidR="00E87BD2">
          <w:t xml:space="preserve"> map, it would be easy to install a </w:t>
        </w:r>
        <w:proofErr w:type="spellStart"/>
        <w:r w:rsidR="00E87BD2">
          <w:t>SLAMing</w:t>
        </w:r>
        <w:proofErr w:type="spellEnd"/>
        <w:r w:rsidR="00E87BD2">
          <w:t xml:space="preserve"> robot in a novel environment. </w:t>
        </w:r>
      </w:ins>
      <w:ins w:id="1657" w:author="Ed" w:date="2013-04-08T09:31:00Z">
        <w:r w:rsidR="00915506">
          <w:t xml:space="preserve">Maps were generated by ABBY using the LIDAR and the </w:t>
        </w:r>
        <w:proofErr w:type="spellStart"/>
        <w:r w:rsidR="00915506">
          <w:t>gmapping</w:t>
        </w:r>
        <w:proofErr w:type="spellEnd"/>
        <w:r w:rsidR="00915506">
          <w:t xml:space="preserve"> SLAM package</w:t>
        </w:r>
        <w:r w:rsidR="006B701A">
          <w:fldChar w:fldCharType="begin"/>
        </w:r>
      </w:ins>
      <w:ins w:id="1658" w:author="Edward Venator" w:date="2013-04-11T09:20:00Z">
        <w:r w:rsidR="006F1159">
          <w:instrText xml:space="preserve"> ADDIN ZOTERO_ITEM CSL_CITATION {"citationID":"1m6o6sukhm","properties":{"formattedCitation":"[21]","plainCitation":"[21]"},"citationItems":[{"id":57,"uris":["http://zotero.org/users/1284010/items/8IHA8WJV"],"uri":["http://zotero.org/users/1284010/items/8IHA8WJV"],"itemData":{"id":57,"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ins>
      <w:ins w:id="1659" w:author="Ed" w:date="2013-04-08T09:31:00Z">
        <w:del w:id="1660" w:author="Edward Venator" w:date="2013-04-11T09:20:00Z">
          <w:r w:rsidR="00915506" w:rsidDel="006F1159">
            <w:delInstrText xml:space="preserve"> ADDIN ZOTERO_ITEM CSL_CITATION {"citationID":"1m6o6sukhm","properties":{"formattedCitation":"[21]","plainCitation":"[21]"},"citationItems":[{"id":18,"uris":["http://zotero.org/users/1284010/items/8IHA8WJV"],"uri":["http://zotero.org/users/1284010/items/8IHA8WJV"],"itemData":{"id":18,"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delInstrText>
          </w:r>
        </w:del>
        <w:r w:rsidR="006B701A">
          <w:fldChar w:fldCharType="separate"/>
        </w:r>
        <w:r w:rsidR="00915506" w:rsidRPr="003E136B">
          <w:t>[21]</w:t>
        </w:r>
        <w:r w:rsidR="006B701A">
          <w:fldChar w:fldCharType="end"/>
        </w:r>
        <w:r w:rsidR="00915506">
          <w:t xml:space="preserve">. </w:t>
        </w:r>
        <w:proofErr w:type="spellStart"/>
        <w:r w:rsidR="00915506">
          <w:t>Gmapping</w:t>
        </w:r>
        <w:proofErr w:type="spellEnd"/>
        <w:r w:rsidR="00915506">
          <w:t xml:space="preserve"> uses a </w:t>
        </w:r>
        <w:proofErr w:type="spellStart"/>
        <w:r w:rsidR="00915506">
          <w:t>Rao-Blackwellized</w:t>
        </w:r>
        <w:proofErr w:type="spellEnd"/>
        <w:r w:rsidR="00915506">
          <w:t xml:space="preserve"> particle filter to generate maps </w:t>
        </w:r>
        <w:r w:rsidR="00915506">
          <w:lastRenderedPageBreak/>
          <w:t xml:space="preserve">as it localizes. </w:t>
        </w:r>
      </w:ins>
      <w:proofErr w:type="spellStart"/>
      <w:ins w:id="1661" w:author="Ed" w:date="2013-04-08T09:37:00Z">
        <w:r w:rsidR="00E87BD2">
          <w:t>G</w:t>
        </w:r>
      </w:ins>
      <w:ins w:id="1662" w:author="Ed" w:date="2013-04-08T09:31:00Z">
        <w:r w:rsidR="00915506">
          <w:t>mapping</w:t>
        </w:r>
        <w:proofErr w:type="spellEnd"/>
        <w:r w:rsidR="00915506">
          <w:t xml:space="preserve"> on ABBY was unable to reliably traverse doorways without </w:t>
        </w:r>
      </w:ins>
      <w:ins w:id="1663" w:author="Ed" w:date="2013-04-08T09:32:00Z">
        <w:r w:rsidR="00E87BD2">
          <w:t xml:space="preserve">introducing </w:t>
        </w:r>
      </w:ins>
      <w:ins w:id="1664" w:author="Ed" w:date="2013-04-08T09:31:00Z">
        <w:r w:rsidR="00915506">
          <w:t>error. This was sufficient reason not to use it for localization.</w:t>
        </w:r>
      </w:ins>
      <w:del w:id="1665" w:author="Ed" w:date="2013-04-03T16:19:00Z">
        <w:r w:rsidDel="00AB6B99">
          <w:delText xml:space="preserve"> Because SLAM algorithms are incremental, they are more prone to error than localizing against an </w:delText>
        </w:r>
        <w:r w:rsidR="006B701A" w:rsidRPr="006B701A">
          <w:rPr>
            <w:i/>
            <w:rPrChange w:id="1666" w:author="Ed" w:date="2013-04-01T14:52:00Z">
              <w:rPr>
                <w:color w:val="000080"/>
                <w:u w:val="single"/>
              </w:rPr>
            </w:rPrChange>
          </w:rPr>
          <w:delText>a priori</w:delText>
        </w:r>
        <w:r w:rsidDel="00AB6B99">
          <w:delText xml:space="preserve"> map or model. In the LIDAR SLAM example, each new LIDAR scan must have enough overlap with the existing map to perform registration. This assumption may be violated if the robot moves too quickly or the geometry of the robot’s environment limits the field of view of the sensor. Once errors are introduced to the robot’s map of the environment, they may be difficult or impossible to correct. Although SLAM methods will usually out-perform relative localization methods, they are less reliable than absolute localization ag</w:delText>
        </w:r>
        <w:r w:rsidR="00801869" w:rsidDel="00AB6B99">
          <w:delText xml:space="preserve">ainst an </w:delText>
        </w:r>
        <w:r w:rsidR="006B701A" w:rsidRPr="006B701A">
          <w:rPr>
            <w:i/>
            <w:rPrChange w:id="1667" w:author="Ed" w:date="2013-04-01T14:52:00Z">
              <w:rPr>
                <w:color w:val="000080"/>
                <w:u w:val="single"/>
              </w:rPr>
            </w:rPrChange>
          </w:rPr>
          <w:delText>a priori</w:delText>
        </w:r>
        <w:r w:rsidR="00801869" w:rsidDel="00AB6B99">
          <w:delText xml:space="preserve"> map or model</w:delText>
        </w:r>
      </w:del>
      <w:del w:id="1668" w:author="Ed" w:date="2013-04-08T09:21:00Z">
        <w:r w:rsidR="00801869" w:rsidDel="00915506">
          <w:delText>.</w:delText>
        </w:r>
      </w:del>
    </w:p>
    <w:p w:rsidR="0053034D" w:rsidRDefault="0053034D">
      <w:pPr>
        <w:rPr>
          <w:ins w:id="1669" w:author="Ed" w:date="2013-04-11T09:12:00Z"/>
        </w:rPr>
      </w:pPr>
      <w:del w:id="1670" w:author="Ed" w:date="2013-04-01T14:14:00Z">
        <w:r w:rsidDel="00C26887">
          <w:delText>ABBY</w:delText>
        </w:r>
      </w:del>
      <w:del w:id="1671" w:author="Ed" w:date="2013-04-08T09:34:00Z">
        <w:r w:rsidDel="00E87BD2">
          <w:delText>’s sensor suite contains several sensors that can be used for localization. The encoders on the wheels are well-suited for odometry</w:delText>
        </w:r>
      </w:del>
      <w:del w:id="1672" w:author="Ed" w:date="2013-04-03T16:19:00Z">
        <w:r w:rsidDel="00BF5F27">
          <w:delText>, and the gyroscopic yaw-rate sensor can be used for inertial heading measurement</w:delText>
        </w:r>
      </w:del>
      <w:del w:id="1673" w:author="Ed" w:date="2013-04-08T09:34:00Z">
        <w:r w:rsidDel="00E87BD2">
          <w:delText xml:space="preserve">. </w:delText>
        </w:r>
      </w:del>
      <w:del w:id="1674" w:author="Ed" w:date="2013-04-03T16:19:00Z">
        <w:r w:rsidDel="00BF5F27">
          <w:delText xml:space="preserve"> </w:delText>
        </w:r>
      </w:del>
      <w:del w:id="1675" w:author="Ed" w:date="2013-04-08T09:34:00Z">
        <w:r w:rsidDel="00E87BD2">
          <w:delText xml:space="preserve">The LIDAR and the Kinect depth camera can both be used for absolute localization using a number of methods, including both SLAM and </w:delText>
        </w:r>
        <w:r w:rsidR="006B701A" w:rsidRPr="006B701A">
          <w:rPr>
            <w:i/>
            <w:rPrChange w:id="1676" w:author="Ed" w:date="2013-04-01T14:52:00Z">
              <w:rPr>
                <w:color w:val="000080"/>
                <w:u w:val="single"/>
              </w:rPr>
            </w:rPrChange>
          </w:rPr>
          <w:delText>a priori</w:delText>
        </w:r>
        <w:r w:rsidDel="00E87BD2">
          <w:delTex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delText>
        </w:r>
        <w:r w:rsidR="006B701A" w:rsidRPr="006B701A">
          <w:rPr>
            <w:i/>
            <w:rPrChange w:id="1677" w:author="Ed" w:date="2013-04-01T14:53:00Z">
              <w:rPr>
                <w:color w:val="000080"/>
                <w:u w:val="single"/>
              </w:rPr>
            </w:rPrChange>
          </w:rPr>
          <w:delText>a priori</w:delText>
        </w:r>
        <w:r w:rsidDel="00E87BD2">
          <w:delText xml:space="preserve"> 2D occupancy grid map was chosen for absolute localization.</w:delText>
        </w:r>
      </w:del>
    </w:p>
    <w:p w:rsidR="0053034D" w:rsidDel="00E87BD2" w:rsidRDefault="00E87BD2" w:rsidP="00CA427F">
      <w:pPr>
        <w:rPr>
          <w:del w:id="1678" w:author="Ed" w:date="2013-04-08T09:34:00Z"/>
        </w:rPr>
      </w:pPr>
      <w:ins w:id="1679" w:author="Ed" w:date="2013-04-08T09:35:00Z">
        <w:r>
          <w:t xml:space="preserve">Instead, the maps were manually cleaned up using image editing software and used as </w:t>
        </w:r>
        <w:r w:rsidR="006B701A" w:rsidRPr="006B701A">
          <w:rPr>
            <w:i/>
            <w:rPrChange w:id="1680" w:author="Ed" w:date="2013-04-08T09:36:00Z">
              <w:rPr>
                <w:color w:val="000080"/>
                <w:u w:val="single"/>
              </w:rPr>
            </w:rPrChange>
          </w:rPr>
          <w:t>a priori</w:t>
        </w:r>
        <w:r>
          <w:t xml:space="preserve"> maps for </w:t>
        </w:r>
      </w:ins>
      <w:ins w:id="1681" w:author="Ed" w:date="2013-04-08T09:36:00Z">
        <w:r>
          <w:t>A</w:t>
        </w:r>
      </w:ins>
      <w:ins w:id="1682" w:author="Ed" w:date="2013-04-08T09:35:00Z">
        <w:r>
          <w:t xml:space="preserve">MCL. </w:t>
        </w:r>
      </w:ins>
      <w:del w:id="1683" w:author="Ed" w:date="2013-04-01T14:14:00Z">
        <w:r w:rsidR="0053034D" w:rsidDel="00C26887">
          <w:delText>ABBY</w:delText>
        </w:r>
      </w:del>
      <w:del w:id="1684" w:author="Ed" w:date="2013-04-08T09:34:00Z">
        <w:r w:rsidR="0053034D" w:rsidDel="00E87BD2">
          <w:delText xml:space="preserve"> uses odometry from the encoders on the wheels for relative localization. The physical state observer runs under the real time operating system on the cRIO, and publishes pose estimates with uncertainty (represented as covariance) to the ROS system at </w:delText>
        </w:r>
        <w:r w:rsidR="003330B7" w:rsidDel="00E87BD2">
          <w:delText>50</w:delText>
        </w:r>
        <w:r w:rsidR="0053034D" w:rsidDel="00E87BD2">
          <w:delText xml:space="preserve"> Hz. Relatively high frequency updates to the robot’s pose are required as an input to the local planner, which generates velocity pairs at a rate of </w:delText>
        </w:r>
      </w:del>
      <w:del w:id="1685" w:author="Ed" w:date="2013-04-01T14:56:00Z">
        <w:r w:rsidR="003330B7" w:rsidDel="00D03085">
          <w:delText>16</w:delText>
        </w:r>
        <w:r w:rsidR="0053034D" w:rsidDel="00D03085">
          <w:delText xml:space="preserve"> </w:delText>
        </w:r>
      </w:del>
      <w:del w:id="1686" w:author="Ed" w:date="2013-04-08T09:34:00Z">
        <w:r w:rsidR="0053034D" w:rsidDel="00E87BD2">
          <w:delText>Hz.</w:delText>
        </w:r>
      </w:del>
      <w:del w:id="1687" w:author="Ed" w:date="2013-04-03T16:21:00Z">
        <w:r w:rsidR="0053034D" w:rsidDel="00BF5F27">
          <w:delText xml:space="preserve"> </w:delText>
        </w:r>
      </w:del>
      <w:del w:id="1688" w:author="Ed" w:date="2013-04-08T09:34:00Z">
        <w:r w:rsidR="0053034D" w:rsidDel="00E87BD2">
          <w:delText>The odometry system does accumulate error over time. This error was characterized by operating the robot using only the relative localization system and manually driving it along simple geometric paths.  When the robot is driven along a ten meter straight line with no observed wheel slip, the odometry error is</w:delText>
        </w:r>
        <w:r w:rsidR="0026231D" w:rsidDel="00E87BD2">
          <w:delText xml:space="preserve"> 0.26 meters in the direction of travel and 0.90 meters perpendicular to the direction of travel</w:delText>
        </w:r>
        <w:r w:rsidR="0053034D" w:rsidDel="00E87BD2">
          <w:delText>. When the robot is driven in a circle with radius 1m for five laps with no observed wheel slip, the</w:delText>
        </w:r>
        <w:r w:rsidR="003330B7" w:rsidDel="00E87BD2">
          <w:delText xml:space="preserve"> average</w:delText>
        </w:r>
        <w:r w:rsidR="0053034D" w:rsidDel="00E87BD2">
          <w:delText xml:space="preserve"> odometry error</w:delText>
        </w:r>
        <w:r w:rsidR="003330B7" w:rsidDel="00E87BD2">
          <w:delText xml:space="preserve"> over six trials</w:delText>
        </w:r>
        <w:r w:rsidR="0053034D" w:rsidDel="00E87BD2">
          <w:delText xml:space="preserve"> is </w:delText>
        </w:r>
        <w:r w:rsidR="003330B7" w:rsidDel="00E87BD2">
          <w:delText>1 meter in displacement and 26 degrees in heading</w:delText>
        </w:r>
        <w:r w:rsidR="0053034D" w:rsidDel="00E87BD2">
          <w:delText xml:space="preserve">. As expected, change in heading causes a greater error in the odometric localization. The greater error due to change in heading is a feature of the differential drive system on </w:delText>
        </w:r>
      </w:del>
      <w:del w:id="1689" w:author="Ed" w:date="2013-04-01T14:14:00Z">
        <w:r w:rsidR="0053034D" w:rsidDel="00C26887">
          <w:delText>ABBY</w:delText>
        </w:r>
      </w:del>
      <w:del w:id="1690" w:author="Ed" w:date="2013-04-08T09:34:00Z">
        <w:r w:rsidR="0053034D" w:rsidDel="00E87BD2">
          <w:delText>. For a differential drive system to turn, one or both wheels must slip, which introduces error into the odometry. In addition, rapid acceleration or deceleration of the robot causes the wheels to slip as the force exerted by the wheels exceeds the static friction between the wheels and the floor. This, in turn, introduces a sudden, relative</w:delText>
        </w:r>
        <w:r w:rsidR="00993CBD" w:rsidDel="00E87BD2">
          <w:delText>ly large error to the odometry.</w:delText>
        </w:r>
      </w:del>
    </w:p>
    <w:p w:rsidR="0053034D" w:rsidDel="00E87BD2" w:rsidRDefault="0053034D" w:rsidP="00CA427F">
      <w:pPr>
        <w:rPr>
          <w:del w:id="1691" w:author="Ed" w:date="2013-04-08T09:35:00Z"/>
        </w:rPr>
      </w:pPr>
      <w:del w:id="1692" w:author="Ed" w:date="2013-04-08T09:35:00Z">
        <w:r w:rsidDel="00E87BD2">
          <w:delText xml:space="preserve">It may be possible to improve the accuracy of the relative localization system by fusing in other sensors. </w:delText>
        </w:r>
      </w:del>
      <w:del w:id="1693" w:author="Ed" w:date="2013-04-03T16:21:00Z">
        <w:r w:rsidDel="00BF5F27">
          <w:delText>The yaw rate sensor on the robot was not used because undiagnosed electrical problems</w:delText>
        </w:r>
      </w:del>
      <w:del w:id="1694" w:author="Ed" w:date="2013-04-03T16:20:00Z">
        <w:r w:rsidDel="00BF5F27">
          <w:delText xml:space="preserve"> rendered it inaccur</w:delText>
        </w:r>
        <w:r w:rsidR="008B0231" w:rsidDel="00BF5F27">
          <w:delText>ate</w:delText>
        </w:r>
      </w:del>
      <w:del w:id="1695" w:author="Ed" w:date="2013-04-03T16:21:00Z">
        <w:r w:rsidR="008B0231" w:rsidDel="00BF5F27">
          <w:delText xml:space="preserve">. </w:delText>
        </w:r>
      </w:del>
      <w:del w:id="1696" w:author="Ed" w:date="2013-04-08T09:35:00Z">
        <w:r w:rsidR="008B0231" w:rsidDel="00E87BD2">
          <w:delText xml:space="preserve">Other researchers at Case </w:delText>
        </w:r>
        <w:r w:rsidR="006B701A" w:rsidDel="00E87BD2">
          <w:fldChar w:fldCharType="begin"/>
        </w:r>
      </w:del>
      <w:del w:id="1697" w:author="Ed" w:date="2013-04-02T10:35:00Z">
        <w:r w:rsidR="00380F8D" w:rsidDel="00FC6366">
          <w:delInstrText xml:space="preserve"> ADDIN ZOTERO_ITEM CSL_CITATION {"citationID":"dsjemrmdt","properties":{"formattedCitation":"[</w:delInstrText>
        </w:r>
      </w:del>
      <w:del w:id="1698" w:author="Ed" w:date="2013-04-11T09:12:00Z">
        <w:r w:rsidR="00FC6366">
          <w:delInstrText>11</w:delInstrText>
        </w:r>
      </w:del>
      <w:del w:id="1699" w:author="Ed" w:date="2013-04-02T10:35:00Z">
        <w:r w:rsidR="00380F8D" w:rsidDel="00FC6366">
          <w:delInstrText>10]","plainCitation":"[</w:delInstrText>
        </w:r>
      </w:del>
      <w:del w:id="1700" w:author="Ed" w:date="2013-04-11T09:12:00Z">
        <w:r w:rsidR="00FC6366">
          <w:delInstrText>11</w:delInstrText>
        </w:r>
      </w:del>
      <w:del w:id="1701" w:author="Ed" w:date="2013-04-02T10:35:00Z">
        <w:r w:rsidR="00380F8D" w:rsidDel="00FC6366">
          <w:delInstrText xml:space="preserve">10]"},"citationItems":[{"id":85,"uris":["http://zotero.org/users/1284010/items/ZQTQ2SVK"],"uri":["http://zotero.org/users/1284010/items/ZQTQ2SVK"],"itemData":{"id":85,"type":"thesis","title":"Precision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delInstrText>
        </w:r>
      </w:del>
      <w:del w:id="1702" w:author="Ed" w:date="2013-04-08T09:35:00Z">
        <w:r w:rsidR="006B701A" w:rsidDel="00E87BD2">
          <w:fldChar w:fldCharType="separate"/>
        </w:r>
      </w:del>
      <w:del w:id="1703" w:author="Ed" w:date="2013-04-02T10:35:00Z">
        <w:r w:rsidR="00380F8D" w:rsidRPr="00FC6366" w:rsidDel="00FC6366">
          <w:delText>[</w:delText>
        </w:r>
      </w:del>
      <w:del w:id="1704" w:author="Ed" w:date="2013-04-11T09:12:00Z">
        <w:r w:rsidR="00FC6366" w:rsidRPr="00FC6366">
          <w:delText>11</w:delText>
        </w:r>
      </w:del>
      <w:del w:id="1705" w:author="Ed" w:date="2013-04-02T10:35:00Z">
        <w:r w:rsidR="00380F8D" w:rsidRPr="00FC6366" w:rsidDel="00FC6366">
          <w:delText>10]</w:delText>
        </w:r>
      </w:del>
      <w:del w:id="1706" w:author="Ed" w:date="2013-04-08T09:35:00Z">
        <w:r w:rsidR="006B701A" w:rsidDel="00E87BD2">
          <w:fldChar w:fldCharType="end"/>
        </w:r>
        <w:r w:rsidDel="00E87BD2">
          <w:delText>, have fused rotational velocity data from a gyroscopic yaw rate sensor with odometry using a</w:delText>
        </w:r>
        <w:r w:rsidR="008B0231" w:rsidDel="00E87BD2">
          <w:delText xml:space="preserve">n Extended Kalman Filter (EKF) </w:delText>
        </w:r>
        <w:r w:rsidDel="00E87BD2">
          <w:delText xml:space="preserve">. Because </w:delText>
        </w:r>
      </w:del>
      <w:del w:id="1707" w:author="Ed" w:date="2013-04-03T16:22:00Z">
        <w:r w:rsidDel="00BF5F27">
          <w:delText xml:space="preserve">the </w:delText>
        </w:r>
      </w:del>
      <w:del w:id="1708" w:author="Ed" w:date="2013-04-08T09:35:00Z">
        <w:r w:rsidDel="00E87BD2">
          <w:delText xml:space="preserve">yaw rate sensor is inertial, it is not affected by wheel slip. However, it does drift slowly over time. An EKF with variable measurement </w:delText>
        </w:r>
        <w:r w:rsidR="008B0231" w:rsidDel="00E87BD2">
          <w:delText xml:space="preserve">covariance, as described in </w:delText>
        </w:r>
        <w:r w:rsidR="006B701A" w:rsidDel="00E87BD2">
          <w:fldChar w:fldCharType="begin"/>
        </w:r>
      </w:del>
      <w:del w:id="1709" w:author="Ed" w:date="2013-04-02T10:35:00Z">
        <w:r w:rsidR="00380F8D" w:rsidDel="00FC6366">
          <w:delInstrText xml:space="preserve"> ADDIN ZOTERO_ITEM CSL_CITATION {"citationID":"1nku7gr8tv","properties":{"formattedCitation":"[</w:delInstrText>
        </w:r>
      </w:del>
      <w:del w:id="1710" w:author="Ed" w:date="2013-04-11T09:12:00Z">
        <w:r w:rsidR="00FC6366">
          <w:delInstrText>11</w:delInstrText>
        </w:r>
      </w:del>
      <w:del w:id="1711" w:author="Ed" w:date="2013-04-02T10:35:00Z">
        <w:r w:rsidR="00380F8D" w:rsidDel="00FC6366">
          <w:delInstrText>10]","plainCitation":"[</w:delInstrText>
        </w:r>
      </w:del>
      <w:del w:id="1712" w:author="Ed" w:date="2013-04-11T09:12:00Z">
        <w:r w:rsidR="00FC6366">
          <w:delInstrText>11</w:delInstrText>
        </w:r>
      </w:del>
      <w:del w:id="1713" w:author="Ed" w:date="2013-04-02T10:35:00Z">
        <w:r w:rsidR="00380F8D" w:rsidDel="00FC6366">
          <w:delInstrText xml:space="preserve">10]"},"citationItems":[{"id":85,"uris":["http://zotero.org/users/1284010/items/ZQTQ2SVK"],"uri":["http://zotero.org/users/1284010/items/ZQTQ2SVK"],"itemData":{"id":85,"type":"thesis","title":"Precision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delInstrText>
        </w:r>
      </w:del>
      <w:del w:id="1714" w:author="Ed" w:date="2013-04-08T09:35:00Z">
        <w:r w:rsidR="006B701A" w:rsidDel="00E87BD2">
          <w:fldChar w:fldCharType="separate"/>
        </w:r>
      </w:del>
      <w:del w:id="1715" w:author="Ed" w:date="2013-04-02T10:35:00Z">
        <w:r w:rsidR="00380F8D" w:rsidRPr="00FC6366" w:rsidDel="00FC6366">
          <w:delText>[</w:delText>
        </w:r>
      </w:del>
      <w:del w:id="1716" w:author="Ed" w:date="2013-04-11T09:12:00Z">
        <w:r w:rsidR="00FC6366" w:rsidRPr="00FC6366">
          <w:delText>11</w:delText>
        </w:r>
      </w:del>
      <w:del w:id="1717" w:author="Ed" w:date="2013-04-02T10:35:00Z">
        <w:r w:rsidR="00380F8D" w:rsidRPr="00FC6366" w:rsidDel="00FC6366">
          <w:delText>10]</w:delText>
        </w:r>
      </w:del>
      <w:del w:id="1718" w:author="Ed" w:date="2013-04-08T09:35:00Z">
        <w:r w:rsidR="006B701A" w:rsidDel="00E87BD2">
          <w:fldChar w:fldCharType="end"/>
        </w:r>
        <w:r w:rsidDel="00E87BD2">
          <w:delText xml:space="preserve"> can improve the relative pose estimate, but the author of that research concluded that the improvement was minimal.</w:delText>
        </w:r>
      </w:del>
    </w:p>
    <w:p w:rsidR="0053034D" w:rsidRDefault="0053034D" w:rsidP="00CA427F">
      <w:r>
        <w:t xml:space="preserve">AMCL is an absolute localization method that </w:t>
      </w:r>
      <w:ins w:id="1719" w:author="Edward Venator" w:date="2013-04-11T09:12:00Z">
        <w:r>
          <w:t>models</w:t>
        </w:r>
      </w:ins>
      <w:del w:id="1720" w:author="Edward Venator" w:date="2013-04-11T09:12:00Z">
        <w:r>
          <w:delText>model</w:delText>
        </w:r>
      </w:del>
      <w:del w:id="1721" w:author="Ed" w:date="2013-04-03T16:22:00Z">
        <w:r w:rsidDel="00BF5F27">
          <w:delText>'</w:delText>
        </w:r>
      </w:del>
      <w:del w:id="1722" w:author="Edward Venator" w:date="2013-04-11T09:12:00Z">
        <w:r>
          <w:delText>s</w:delText>
        </w:r>
      </w:del>
      <w:r>
        <w:t xml:space="preserve"> the robot's pose as a probability distribution</w:t>
      </w:r>
      <w:r w:rsidR="006B701A">
        <w:fldChar w:fldCharType="begin"/>
      </w:r>
      <w:ins w:id="1723" w:author="Edward Venator" w:date="2013-04-11T09:20:00Z">
        <w:r w:rsidR="006F1159">
          <w:instrText xml:space="preserve"> ADDIN ZOTERO_ITEM CSL_CITATION {"citationID":"5tgokcujt","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ins>
      <w:ins w:id="1724" w:author="Ed" w:date="2013-04-03T15:41:00Z">
        <w:del w:id="1725" w:author="Edward Venator" w:date="2013-04-11T09:20:00Z">
          <w:r w:rsidR="00C23EE7" w:rsidDel="006F1159">
            <w:delInstrText xml:space="preserve"> ADDIN ZOTERO_ITEM CSL_CITATION {"citationID":"5tgokcujt","properties":{"formattedCitation":"[20]","plainCitation":"[20]"},"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delInstrText>
          </w:r>
        </w:del>
      </w:ins>
      <w:del w:id="1726" w:author="Edward Venator" w:date="2013-04-11T09:20:00Z">
        <w:r w:rsidR="007A0A93" w:rsidDel="006F1159">
          <w:delInstrText xml:space="preserve"> ADDIN ZOTERO_ITEM CSL_CITATION {"citationID":"5tgokcujt","properties":{"formattedCitation":"[18]","plainCitation":"[18]"},"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delInstrText>
        </w:r>
      </w:del>
      <w:r w:rsidR="006B701A">
        <w:fldChar w:fldCharType="separate"/>
      </w:r>
      <w:ins w:id="1727" w:author="Ed" w:date="2013-04-03T15:41:00Z">
        <w:r w:rsidR="00C23EE7" w:rsidRPr="00C23EE7">
          <w:t>[20]</w:t>
        </w:r>
      </w:ins>
      <w:del w:id="1728" w:author="Ed" w:date="2013-04-03T15:41:00Z">
        <w:r w:rsidR="007A0A93" w:rsidRPr="00C23EE7" w:rsidDel="00C23EE7">
          <w:delText>[18]</w:delText>
        </w:r>
      </w:del>
      <w:r w:rsidR="006B701A">
        <w:fldChar w:fldCharType="end"/>
      </w:r>
      <w:r>
        <w:t xml:space="preserve">. The robot's pose is considered probabilistic to represent the uncertainty of the sensor measurements used to determine the pose. </w:t>
      </w:r>
      <w:del w:id="1729" w:author="Ed" w:date="2013-04-01T14:14:00Z">
        <w:r w:rsidDel="00C26887">
          <w:delText>ABBY</w:delText>
        </w:r>
      </w:del>
      <w:ins w:id="1730" w:author="Ed" w:date="2013-04-01T14:14:00Z">
        <w:r w:rsidR="00C26887">
          <w:t>ABBY</w:t>
        </w:r>
      </w:ins>
      <w:r>
        <w:t xml:space="preserve"> uses AMCL to match LIDAR scans to an </w:t>
      </w:r>
      <w:r>
        <w:rPr>
          <w:i/>
          <w:iCs/>
        </w:rPr>
        <w:t>a priori</w:t>
      </w:r>
      <w:r>
        <w:t xml:space="preserve"> map.</w:t>
      </w:r>
      <w:ins w:id="1731" w:author="Edward Venator" w:date="2013-04-11T09:21:00Z">
        <w:r w:rsidR="006F1159">
          <w:t xml:space="preserve"> </w:t>
        </w:r>
      </w:ins>
      <w:del w:id="1732" w:author="Edward Venator" w:date="2013-04-11T09:12:00Z">
        <w:r>
          <w:delText xml:space="preserve"> </w:delText>
        </w:r>
      </w:del>
      <w:del w:id="1733" w:author="Ed" w:date="2013-04-03T16:23:00Z">
        <w:r w:rsidDel="00BF5F27">
          <w:delText xml:space="preserve">On each update, the previous pose distribution is taken as the Bayesian prior and a new measurement is incorporated to calculate a posterior pose estimate. AMCL represents the (continuous) probability distribution of the pose in discrete space with a particle filter using KLD sampling, which adapts the number of sampled points in the distribution based on the covariance of the distribution. As the robot becomes more sure of its location, fewer particles are needed to accurately represent the distribution. In addition, random particles are added to help break the filter out of a false convergence. By starting with particles uniformly distributed through the map, </w:delText>
        </w:r>
      </w:del>
      <w:r>
        <w:t xml:space="preserve">AMCL can theoretically solve the “wake-up robot problem,” in which the robot </w:t>
      </w:r>
      <w:del w:id="1734" w:author="Ed" w:date="2013-04-01T14:57:00Z">
        <w:r w:rsidDel="00F15635">
          <w:delText xml:space="preserve">that </w:delText>
        </w:r>
      </w:del>
      <w:r>
        <w:t xml:space="preserve">is initialized with no estimated pose. However, testing with </w:t>
      </w:r>
      <w:del w:id="1735" w:author="Ed" w:date="2013-04-01T14:14:00Z">
        <w:r w:rsidDel="00C26887">
          <w:delText>ABBY</w:delText>
        </w:r>
      </w:del>
      <w:ins w:id="1736" w:author="Ed" w:date="2013-04-01T14:14:00Z">
        <w:r w:rsidR="00C26887">
          <w:t>ABBY</w:t>
        </w:r>
      </w:ins>
      <w:r>
        <w:t xml:space="preserve"> showed that AMCL could not reliably solve this problem, and would often converge on a false pose estimate. Instead, </w:t>
      </w:r>
      <w:del w:id="1737" w:author="Ed" w:date="2013-04-01T14:14:00Z">
        <w:r w:rsidDel="00C26887">
          <w:delText>ABBY</w:delText>
        </w:r>
      </w:del>
      <w:ins w:id="1738" w:author="Ed" w:date="2013-04-01T14:14:00Z">
        <w:r w:rsidR="00C26887">
          <w:t>ABBY</w:t>
        </w:r>
      </w:ins>
      <w:r>
        <w:t xml:space="preserve"> is initialized to a pose at or near the true pose, with sufficiently large covariance that the true pose is within the likely region of the estimated pose. As the robot runs, the pose estimate will converge on the true pose. </w:t>
      </w:r>
      <w:ins w:id="1739" w:author="Ed" w:date="2013-04-03T16:23:00Z">
        <w:r w:rsidR="00BF5F27">
          <w:t xml:space="preserve">On ABBY, </w:t>
        </w:r>
        <w:del w:id="1740" w:author="Edward Venator" w:date="2013-04-11T09:21:00Z">
          <w:r w:rsidR="00BF5F27" w:rsidDel="006F1159">
            <w:delText>e</w:delText>
          </w:r>
        </w:del>
      </w:ins>
      <w:ins w:id="1741" w:author="Edward Venator" w:date="2013-04-11T09:21:00Z">
        <w:r w:rsidR="006F1159">
          <w:t>each</w:t>
        </w:r>
      </w:ins>
      <w:del w:id="1742" w:author="Ed" w:date="2013-04-03T16:23:00Z">
        <w:r w:rsidDel="00BF5F27">
          <w:delText>E</w:delText>
        </w:r>
      </w:del>
      <w:del w:id="1743" w:author="Edward Venator" w:date="2013-04-11T09:12:00Z">
        <w:r>
          <w:delText>ach</w:delText>
        </w:r>
      </w:del>
      <w:r>
        <w:t xml:space="preserve"> pose update from AMCL takes approximately </w:t>
      </w:r>
      <w:r w:rsidR="008C03F5">
        <w:t>200</w:t>
      </w:r>
      <w:r>
        <w:t xml:space="preserve"> milliseconds, </w:t>
      </w:r>
      <w:del w:id="1744" w:author="Ed" w:date="2013-04-08T09:38:00Z">
        <w:r w:rsidDel="00A215EB">
          <w:delText>which means that</w:delText>
        </w:r>
      </w:del>
      <w:ins w:id="1745" w:author="Ed" w:date="2013-04-08T09:38:00Z">
        <w:r w:rsidR="00A215EB">
          <w:t>so</w:t>
        </w:r>
      </w:ins>
      <w:r>
        <w:t xml:space="preserve"> it can run no faster than </w:t>
      </w:r>
      <w:r w:rsidR="008C03F5">
        <w:t>5</w:t>
      </w:r>
      <w:r>
        <w:t xml:space="preserve"> Hz.</w:t>
      </w:r>
    </w:p>
    <w:p w:rsidR="0053034D" w:rsidDel="00915506" w:rsidRDefault="0053034D" w:rsidP="00CA427F">
      <w:pPr>
        <w:rPr>
          <w:del w:id="1746" w:author="Ed" w:date="2013-04-08T09:30:00Z"/>
        </w:rPr>
      </w:pPr>
      <w:del w:id="1747" w:author="Ed" w:date="2013-04-08T09:30:00Z">
        <w:r w:rsidDel="00915506">
          <w:delText xml:space="preserve">Of course, AMCL is only possible with an </w:delText>
        </w:r>
        <w:r w:rsidR="006B701A" w:rsidRPr="006B701A">
          <w:rPr>
            <w:i/>
            <w:rPrChange w:id="1748" w:author="Ed" w:date="2013-04-01T14:53:00Z">
              <w:rPr>
                <w:color w:val="000080"/>
                <w:u w:val="single"/>
              </w:rPr>
            </w:rPrChange>
          </w:rPr>
          <w:delText>a priori</w:delText>
        </w:r>
        <w:r w:rsidDel="00915506">
          <w:delText xml:space="preserve"> map. </w:delText>
        </w:r>
      </w:del>
      <w:del w:id="1749" w:author="Ed" w:date="2013-04-01T14:14:00Z">
        <w:r w:rsidDel="00C26887">
          <w:delText>ABBY</w:delText>
        </w:r>
      </w:del>
      <w:del w:id="1750" w:author="Ed" w:date="2013-04-08T09:30:00Z">
        <w:r w:rsidDel="00915506">
          <w:delText xml:space="preserve">'s maps were generated by the robot itself, using the same LIDAR used for AMCL and the gmapping SLAM package. Gmapping uses a Rao-Blackwellized particle filter to generate maps as it localizes. Gmapping was considered as a possibility for the absolute localization scheme on </w:delText>
        </w:r>
      </w:del>
      <w:del w:id="1751" w:author="Ed" w:date="2013-04-01T14:14:00Z">
        <w:r w:rsidDel="00C26887">
          <w:delText>ABBY</w:delText>
        </w:r>
      </w:del>
      <w:del w:id="1752" w:author="Ed" w:date="2013-04-08T09:30:00Z">
        <w:r w:rsidDel="00915506">
          <w:delText xml:space="preserve">. The main advantage of gmapping over AMCL is that it does not require an </w:delText>
        </w:r>
        <w:r w:rsidR="006B701A" w:rsidRPr="006B701A">
          <w:rPr>
            <w:i/>
            <w:rPrChange w:id="1753" w:author="Ed" w:date="2013-04-01T14:53:00Z">
              <w:rPr>
                <w:color w:val="000080"/>
                <w:u w:val="single"/>
              </w:rPr>
            </w:rPrChange>
          </w:rPr>
          <w:delText>a priori</w:delText>
        </w:r>
        <w:r w:rsidDel="00915506">
          <w:delText xml:space="preserve"> map, making it eas</w:delText>
        </w:r>
        <w:r w:rsidR="0083679E" w:rsidDel="00915506">
          <w:delText>i</w:delText>
        </w:r>
        <w:r w:rsidDel="00915506">
          <w:delText xml:space="preserve">er to install the robot in a novel environment. However, gmapping on </w:delText>
        </w:r>
      </w:del>
      <w:del w:id="1754" w:author="Ed" w:date="2013-04-01T14:14:00Z">
        <w:r w:rsidDel="00C26887">
          <w:delText>ABBY</w:delText>
        </w:r>
      </w:del>
      <w:del w:id="1755" w:author="Ed" w:date="2013-04-08T09:30:00Z">
        <w:r w:rsidDel="00915506">
          <w:delText xml:space="preserve"> was unable to reliably traverse doorways without accumulating error. This was sufficient reason not to use it for localization. In addition, the maps generated with gmapping were manually edited to remove skews from going through doors.</w:delText>
        </w:r>
      </w:del>
    </w:p>
    <w:p w:rsidR="0053034D" w:rsidRDefault="0053034D" w:rsidP="00CA427F">
      <w:del w:id="1756" w:author="Edward Venator" w:date="2013-04-11T09:28:00Z">
        <w:r w:rsidDel="00967ECC">
          <w:delText>C</w:delText>
        </w:r>
      </w:del>
      <w:ins w:id="1757" w:author="Edward Venator" w:date="2013-04-11T09:28:00Z">
        <w:r w:rsidR="00967ECC">
          <w:t>C</w:t>
        </w:r>
      </w:ins>
      <w:r>
        <w:t xml:space="preserve">ombining odometry with AMCL yields results that are better than either one alone. Because AMCL takes so long to compute, it cannot be used to approximate continuous localization. </w:t>
      </w:r>
      <w:ins w:id="1758" w:author="Ed" w:date="2013-04-03T16:27:00Z">
        <w:r w:rsidR="00D91C43">
          <w:t xml:space="preserve">The local planner for the mobile base updates at 12 Hz, which is faster than AMCL can </w:t>
        </w:r>
      </w:ins>
      <w:ins w:id="1759" w:author="Ed" w:date="2013-04-03T16:28:00Z">
        <w:r w:rsidR="00D91C43">
          <w:t xml:space="preserve">update. </w:t>
        </w:r>
      </w:ins>
      <w:del w:id="1760" w:author="Ed" w:date="2013-04-03T16:28:00Z">
        <w:r w:rsidDel="00D91C43">
          <w:delText xml:space="preserve">This makes it unsuitable for local planning, which updates at </w:delText>
        </w:r>
      </w:del>
      <w:del w:id="1761" w:author="Ed" w:date="2013-04-01T14:57:00Z">
        <w:r w:rsidR="00073423" w:rsidDel="00F15635">
          <w:delText xml:space="preserve">16 </w:delText>
        </w:r>
      </w:del>
      <w:del w:id="1762" w:author="Ed" w:date="2013-04-03T16:28:00Z">
        <w:r w:rsidR="00073423" w:rsidDel="00D91C43">
          <w:delText>Hz</w:delText>
        </w:r>
        <w:r w:rsidDel="00D91C43">
          <w:delText xml:space="preserve">. </w:delText>
        </w:r>
      </w:del>
      <w:r>
        <w:t xml:space="preserve">Whereas odometry is more suitable for the local planner, the error it accumulates as the robot runs eventually makes it unsuitable for global planning. </w:t>
      </w:r>
      <w:del w:id="1763" w:author="Ed" w:date="2013-04-08T09:40:00Z">
        <w:r w:rsidDel="00B60E2F">
          <w:delText>In order to combine these</w:delText>
        </w:r>
      </w:del>
      <w:ins w:id="1764" w:author="Ed" w:date="2013-04-08T09:40:00Z">
        <w:r w:rsidR="00B60E2F">
          <w:t>The results of</w:t>
        </w:r>
      </w:ins>
      <w:r>
        <w:t xml:space="preserve"> two methods</w:t>
      </w:r>
      <w:ins w:id="1765" w:author="Ed" w:date="2013-04-08T09:40:00Z">
        <w:r w:rsidR="00B60E2F">
          <w:t xml:space="preserve"> are fused by storing</w:t>
        </w:r>
      </w:ins>
      <w:del w:id="1766" w:author="Ed" w:date="2013-04-08T09:40:00Z">
        <w:r w:rsidDel="00B60E2F">
          <w:delText>,</w:delText>
        </w:r>
      </w:del>
      <w:r>
        <w:t xml:space="preserve"> two transforms </w:t>
      </w:r>
      <w:del w:id="1767" w:author="Ed" w:date="2013-04-08T09:40:00Z">
        <w:r w:rsidDel="00B60E2F">
          <w:delText xml:space="preserve">are stored </w:delText>
        </w:r>
      </w:del>
      <w:r>
        <w:t>in the robot’s TF tree</w:t>
      </w:r>
      <w:ins w:id="1768" w:author="Ed" w:date="2013-04-08T09:40:00Z">
        <w:r w:rsidR="00B60E2F">
          <w:t xml:space="preserve">, as shown in </w:t>
        </w:r>
      </w:ins>
      <w:del w:id="1769" w:author="Ed" w:date="2013-04-08T09:42:00Z">
        <w:r w:rsidDel="00851713">
          <w:delText xml:space="preserve">. </w:delText>
        </w:r>
      </w:del>
      <w:ins w:id="1770" w:author="Ed" w:date="2013-04-08T09:42:00Z">
        <w:r w:rsidR="00851713">
          <w:t xml:space="preserve">. </w:t>
        </w:r>
      </w:ins>
      <w:r>
        <w:t xml:space="preserve">One transform is between the robot’s </w:t>
      </w:r>
      <w:proofErr w:type="spellStart"/>
      <w:r w:rsidR="006B701A" w:rsidRPr="006B701A">
        <w:rPr>
          <w:rFonts w:ascii="Consolas" w:hAnsi="Consolas" w:cs="Consolas"/>
          <w:rPrChange w:id="1771" w:author="Ed" w:date="2013-04-03T16:25:00Z">
            <w:rPr>
              <w:color w:val="000080"/>
              <w:u w:val="single"/>
            </w:rPr>
          </w:rPrChange>
        </w:rPr>
        <w:t>base_link</w:t>
      </w:r>
      <w:proofErr w:type="spellEnd"/>
      <w:r>
        <w:t xml:space="preserve"> (a coordinate frame with its origin on the floor between the robot’s wheels) to its parent, the </w:t>
      </w:r>
      <w:proofErr w:type="spellStart"/>
      <w:r>
        <w:t>odometric</w:t>
      </w:r>
      <w:proofErr w:type="spellEnd"/>
      <w:r>
        <w:t xml:space="preserve"> frame </w:t>
      </w:r>
      <w:proofErr w:type="spellStart"/>
      <w:r w:rsidR="006B701A" w:rsidRPr="006B701A">
        <w:rPr>
          <w:rFonts w:ascii="Consolas" w:hAnsi="Consolas" w:cs="Consolas"/>
          <w:rPrChange w:id="1772" w:author="Ed" w:date="2013-04-03T16:25:00Z">
            <w:rPr>
              <w:color w:val="000080"/>
              <w:u w:val="single"/>
            </w:rPr>
          </w:rPrChange>
        </w:rPr>
        <w:t>odom</w:t>
      </w:r>
      <w:proofErr w:type="spellEnd"/>
      <w:r>
        <w:t xml:space="preserve">. This transform is updated by the </w:t>
      </w:r>
      <w:proofErr w:type="spellStart"/>
      <w:r>
        <w:t>odometric</w:t>
      </w:r>
      <w:proofErr w:type="spellEnd"/>
      <w:r>
        <w:t xml:space="preserve"> state estimator on the cRIO at </w:t>
      </w:r>
      <w:r w:rsidR="003330B7">
        <w:t>50 Hz</w:t>
      </w:r>
      <w:r>
        <w:t xml:space="preserve"> and </w:t>
      </w:r>
      <w:r>
        <w:lastRenderedPageBreak/>
        <w:t>provides a</w:t>
      </w:r>
      <w:ins w:id="1773" w:author="Ed" w:date="2013-04-03T16:28:00Z">
        <w:r w:rsidR="00D91C43">
          <w:t xml:space="preserve"> higher resolution </w:t>
        </w:r>
      </w:ins>
      <w:del w:id="1774" w:author="Ed" w:date="2013-04-03T16:28:00Z">
        <w:r w:rsidDel="00D91C43">
          <w:delText xml:space="preserve">n approximately continuous </w:delText>
        </w:r>
      </w:del>
      <w:r>
        <w:t xml:space="preserve">position estimate. Local planning is performed in the </w:t>
      </w:r>
      <w:proofErr w:type="spellStart"/>
      <w:r w:rsidR="006B701A" w:rsidRPr="006B701A">
        <w:rPr>
          <w:rFonts w:ascii="Consolas" w:hAnsi="Consolas" w:cs="Consolas"/>
          <w:rPrChange w:id="1775" w:author="Ed" w:date="2013-04-03T16:26:00Z">
            <w:rPr>
              <w:color w:val="000080"/>
              <w:u w:val="single"/>
            </w:rPr>
          </w:rPrChange>
        </w:rPr>
        <w:t>odom</w:t>
      </w:r>
      <w:proofErr w:type="spellEnd"/>
      <w:r>
        <w:t xml:space="preserve"> frame. The top level transform is from the </w:t>
      </w:r>
      <w:r w:rsidR="006B701A" w:rsidRPr="006B701A">
        <w:rPr>
          <w:rFonts w:ascii="Consolas" w:hAnsi="Consolas" w:cs="Consolas"/>
          <w:rPrChange w:id="1776" w:author="Ed" w:date="2013-04-03T16:26:00Z">
            <w:rPr>
              <w:color w:val="000080"/>
              <w:u w:val="single"/>
            </w:rPr>
          </w:rPrChange>
        </w:rPr>
        <w:t>map</w:t>
      </w:r>
      <w:r>
        <w:t xml:space="preserve"> frame (the absolute coordinate system) to the </w:t>
      </w:r>
      <w:proofErr w:type="spellStart"/>
      <w:r w:rsidR="006B701A" w:rsidRPr="006B701A">
        <w:rPr>
          <w:rFonts w:ascii="Consolas" w:hAnsi="Consolas" w:cs="Consolas"/>
          <w:rPrChange w:id="1777" w:author="Ed" w:date="2013-04-03T16:26:00Z">
            <w:rPr>
              <w:color w:val="000080"/>
              <w:u w:val="single"/>
            </w:rPr>
          </w:rPrChange>
        </w:rPr>
        <w:t>odom</w:t>
      </w:r>
      <w:proofErr w:type="spellEnd"/>
      <w:r>
        <w:t xml:space="preserve"> frame</w:t>
      </w:r>
      <w:del w:id="1778" w:author="Ed" w:date="2013-04-08T09:40:00Z">
        <w:r w:rsidDel="00B60E2F">
          <w:delText xml:space="preserve"> and the </w:delText>
        </w:r>
        <w:r w:rsidR="006B701A" w:rsidRPr="006B701A">
          <w:rPr>
            <w:rFonts w:ascii="Consolas" w:hAnsi="Consolas" w:cs="Consolas"/>
            <w:rPrChange w:id="1779" w:author="Ed" w:date="2013-04-03T16:26:00Z">
              <w:rPr>
                <w:color w:val="000080"/>
                <w:u w:val="single"/>
              </w:rPr>
            </w:rPrChange>
          </w:rPr>
          <w:delText>map</w:delText>
        </w:r>
        <w:r w:rsidDel="00B60E2F">
          <w:delText xml:space="preserve"> frame</w:delText>
        </w:r>
      </w:del>
      <w:r>
        <w:t xml:space="preserve">. This transform is updated by AMCL, which runs an update every time the robot moves more than 0.05 meters in translation or 0.1 radians in rotation. On each AMCL update, the transform from the </w:t>
      </w:r>
      <w:r w:rsidR="006B701A" w:rsidRPr="006B701A">
        <w:rPr>
          <w:rFonts w:ascii="Consolas" w:hAnsi="Consolas" w:cs="Consolas"/>
          <w:rPrChange w:id="1780" w:author="Ed" w:date="2013-04-03T16:26:00Z">
            <w:rPr>
              <w:color w:val="000080"/>
              <w:u w:val="single"/>
            </w:rPr>
          </w:rPrChange>
        </w:rPr>
        <w:t>map</w:t>
      </w:r>
      <w:r>
        <w:t xml:space="preserve"> to </w:t>
      </w:r>
      <w:proofErr w:type="spellStart"/>
      <w:r w:rsidR="006B701A" w:rsidRPr="006B701A">
        <w:rPr>
          <w:rFonts w:ascii="Consolas" w:hAnsi="Consolas" w:cs="Consolas"/>
          <w:rPrChange w:id="1781" w:author="Ed" w:date="2013-04-03T16:26:00Z">
            <w:rPr>
              <w:color w:val="000080"/>
              <w:u w:val="single"/>
            </w:rPr>
          </w:rPrChange>
        </w:rPr>
        <w:t>odom</w:t>
      </w:r>
      <w:proofErr w:type="spellEnd"/>
      <w:r>
        <w:t xml:space="preserve"> frame </w:t>
      </w:r>
      <w:del w:id="1782" w:author="Ed" w:date="2013-04-03T16:29:00Z">
        <w:r w:rsidDel="00D91C43">
          <w:delText xml:space="preserve">is </w:delText>
        </w:r>
      </w:del>
      <w:r>
        <w:t>change</w:t>
      </w:r>
      <w:ins w:id="1783" w:author="Ed" w:date="2013-04-03T16:29:00Z">
        <w:r w:rsidR="00D91C43">
          <w:t>s</w:t>
        </w:r>
      </w:ins>
      <w:r>
        <w:t xml:space="preserve"> such that it cancels out any error in the </w:t>
      </w:r>
      <w:proofErr w:type="spellStart"/>
      <w:r>
        <w:t>tranform</w:t>
      </w:r>
      <w:proofErr w:type="spellEnd"/>
      <w:r>
        <w:t xml:space="preserve"> from the </w:t>
      </w:r>
      <w:proofErr w:type="spellStart"/>
      <w:r w:rsidR="006B701A" w:rsidRPr="006B701A">
        <w:rPr>
          <w:rFonts w:ascii="Consolas" w:hAnsi="Consolas" w:cs="Consolas"/>
          <w:rPrChange w:id="1784" w:author="Ed" w:date="2013-04-03T16:26:00Z">
            <w:rPr>
              <w:color w:val="000080"/>
              <w:u w:val="single"/>
            </w:rPr>
          </w:rPrChange>
        </w:rPr>
        <w:t>odom</w:t>
      </w:r>
      <w:proofErr w:type="spellEnd"/>
      <w:r>
        <w:t xml:space="preserve"> frame to the robot's </w:t>
      </w:r>
      <w:proofErr w:type="spellStart"/>
      <w:r w:rsidR="006B701A" w:rsidRPr="006B701A">
        <w:rPr>
          <w:rFonts w:ascii="Consolas" w:hAnsi="Consolas" w:cs="Consolas"/>
          <w:rPrChange w:id="1785" w:author="Ed" w:date="2013-04-03T16:27:00Z">
            <w:rPr>
              <w:color w:val="000080"/>
              <w:u w:val="single"/>
            </w:rPr>
          </w:rPrChange>
        </w:rPr>
        <w:t>base_link</w:t>
      </w:r>
      <w:proofErr w:type="spellEnd"/>
      <w:r>
        <w:t>. Over a long period of operation</w:t>
      </w:r>
      <w:ins w:id="1786" w:author="Ed" w:date="2013-04-01T15:00:00Z">
        <w:r w:rsidR="00F15635">
          <w:t>,</w:t>
        </w:r>
      </w:ins>
      <w:r>
        <w:t xml:space="preserve"> the </w:t>
      </w:r>
      <w:proofErr w:type="spellStart"/>
      <w:r w:rsidR="006B701A" w:rsidRPr="006B701A">
        <w:rPr>
          <w:rFonts w:ascii="Consolas" w:hAnsi="Consolas" w:cs="Consolas"/>
          <w:rPrChange w:id="1787" w:author="Ed" w:date="2013-04-03T16:27:00Z">
            <w:rPr>
              <w:color w:val="000080"/>
              <w:u w:val="single"/>
            </w:rPr>
          </w:rPrChange>
        </w:rPr>
        <w:t>odom</w:t>
      </w:r>
      <w:proofErr w:type="spellEnd"/>
      <w:r>
        <w:t xml:space="preserve"> transform may accumulate significant error, but the transform from the </w:t>
      </w:r>
      <w:r w:rsidR="006B701A" w:rsidRPr="006B701A">
        <w:rPr>
          <w:rFonts w:ascii="Consolas" w:hAnsi="Consolas" w:cs="Consolas"/>
          <w:rPrChange w:id="1788" w:author="Ed" w:date="2013-04-03T16:27:00Z">
            <w:rPr>
              <w:color w:val="000080"/>
              <w:u w:val="single"/>
            </w:rPr>
          </w:rPrChange>
        </w:rPr>
        <w:t>map</w:t>
      </w:r>
      <w:r>
        <w:t xml:space="preserve"> frame to the </w:t>
      </w:r>
      <w:proofErr w:type="spellStart"/>
      <w:r w:rsidR="006B701A" w:rsidRPr="006B701A">
        <w:rPr>
          <w:rFonts w:ascii="Consolas" w:hAnsi="Consolas" w:cs="Consolas"/>
          <w:rPrChange w:id="1789" w:author="Ed" w:date="2013-04-03T16:27:00Z">
            <w:rPr>
              <w:color w:val="000080"/>
              <w:u w:val="single"/>
            </w:rPr>
          </w:rPrChange>
        </w:rPr>
        <w:t>base_link</w:t>
      </w:r>
      <w:proofErr w:type="spellEnd"/>
      <w:r>
        <w:t xml:space="preserve"> remains accurate because of the absolute localization updates.</w:t>
      </w:r>
    </w:p>
    <w:p w:rsidR="008C03F5" w:rsidRDefault="008C03F5" w:rsidP="00CA427F">
      <w:pPr>
        <w:rPr>
          <w:del w:id="1790" w:author="Ed" w:date="2013-04-11T09:12:00Z"/>
        </w:rPr>
      </w:pPr>
      <w:del w:id="1791" w:author="Ed" w:date="2013-04-11T09:12:00Z">
        <w:r>
          <w:rPr>
            <w:noProof/>
            <w:lang w:bidi="ar-SA"/>
          </w:rPr>
          <w:drawing>
            <wp:inline distT="0" distB="0" distL="0" distR="0">
              <wp:extent cx="3467099" cy="3657600"/>
              <wp:effectExtent l="19050" t="0" r="1"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9" cstate="print"/>
                      <a:stretch>
                        <a:fillRect/>
                      </a:stretch>
                    </pic:blipFill>
                    <pic:spPr>
                      <a:xfrm>
                        <a:off x="0" y="0"/>
                        <a:ext cx="3467099" cy="3657600"/>
                      </a:xfrm>
                      <a:prstGeom prst="rect">
                        <a:avLst/>
                      </a:prstGeom>
                    </pic:spPr>
                  </pic:pic>
                </a:graphicData>
              </a:graphic>
            </wp:inline>
          </w:drawing>
        </w:r>
      </w:del>
    </w:p>
    <w:p w:rsidR="00E141B1" w:rsidRDefault="008C03F5">
      <w:pPr>
        <w:pStyle w:val="Caption"/>
        <w:rPr>
          <w:ins w:id="1792" w:author="Ed" w:date="2013-04-08T09:47:00Z"/>
        </w:rPr>
        <w:pPrChange w:id="1793" w:author="Ed" w:date="2013-04-08T09:47:00Z">
          <w:pPr>
            <w:pStyle w:val="Caption"/>
            <w:keepNext/>
            <w:jc w:val="both"/>
          </w:pPr>
        </w:pPrChange>
      </w:pPr>
      <w:ins w:id="1794" w:author="Ed" w:date="2013-04-11T09:12:00Z">
        <w:r>
          <w:rPr>
            <w:i w:val="0"/>
            <w:iCs w:val="0"/>
            <w:noProof/>
            <w:lang w:bidi="ar-SA"/>
          </w:rPr>
          <w:drawing>
            <wp:inline distT="0" distB="0" distL="0" distR="0">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99996" cy="3657600"/>
                      </a:xfrm>
                      <a:prstGeom prst="rect">
                        <a:avLst/>
                      </a:prstGeom>
                    </pic:spPr>
                  </pic:pic>
                </a:graphicData>
              </a:graphic>
            </wp:inline>
          </w:drawing>
        </w:r>
      </w:ins>
    </w:p>
    <w:p w:rsidR="00E141B1" w:rsidRDefault="00DE35D6">
      <w:pPr>
        <w:pStyle w:val="Caption"/>
        <w:rPr>
          <w:ins w:id="1795" w:author="Ed" w:date="2013-04-08T09:45:00Z"/>
        </w:rPr>
        <w:pPrChange w:id="1796" w:author="Ed" w:date="2013-04-08T09:47:00Z">
          <w:pPr>
            <w:pStyle w:val="Caption"/>
            <w:keepNext/>
            <w:jc w:val="both"/>
          </w:pPr>
        </w:pPrChange>
      </w:pPr>
      <w:ins w:id="1797" w:author="Ed" w:date="2013-04-08T09:47:00Z">
        <w:r>
          <w:t xml:space="preserve">Figure </w:t>
        </w:r>
        <w:r w:rsidR="006B701A">
          <w:fldChar w:fldCharType="begin"/>
        </w:r>
        <w:r>
          <w:instrText xml:space="preserve"> SEQ Figure \* ARABIC </w:instrText>
        </w:r>
      </w:ins>
      <w:r w:rsidR="006B701A">
        <w:fldChar w:fldCharType="separate"/>
      </w:r>
      <w:ins w:id="1798" w:author="Edward Venator" w:date="2013-04-11T09:15:00Z">
        <w:r w:rsidR="00E141B1">
          <w:rPr>
            <w:noProof/>
          </w:rPr>
          <w:t>11</w:t>
        </w:r>
      </w:ins>
      <w:ins w:id="1799" w:author="Ed" w:date="2013-04-08T09:50:00Z">
        <w:del w:id="1800" w:author="Edward Venator" w:date="2013-04-11T09:15:00Z">
          <w:r w:rsidR="006B59B9" w:rsidDel="00E141B1">
            <w:rPr>
              <w:noProof/>
            </w:rPr>
            <w:delText>10</w:delText>
          </w:r>
        </w:del>
      </w:ins>
      <w:ins w:id="1801" w:author="Ed" w:date="2013-04-08T09:47:00Z">
        <w:r w:rsidR="006B701A">
          <w:fldChar w:fldCharType="end"/>
        </w:r>
      </w:ins>
      <w:ins w:id="1802" w:author="Ed" w:date="2013-04-08T09:48:00Z">
        <w:r>
          <w:t>: The map, odometry, and base frames of the robot localization system.</w:t>
        </w:r>
      </w:ins>
    </w:p>
    <w:p w:rsidR="00E141B1" w:rsidRDefault="00E141B1">
      <w:pPr>
        <w:pStyle w:val="Caption"/>
        <w:rPr>
          <w:del w:id="1803" w:author="Ed" w:date="2013-04-08T09:42:00Z"/>
        </w:rPr>
        <w:pPrChange w:id="1804" w:author="Ed" w:date="2013-04-11T09:12:00Z">
          <w:pPr/>
        </w:pPrChange>
      </w:pPr>
    </w:p>
    <w:p w:rsidR="00E141B1" w:rsidRDefault="008C03F5">
      <w:pPr>
        <w:pStyle w:val="Caption"/>
        <w:ind w:left="0"/>
        <w:jc w:val="both"/>
        <w:rPr>
          <w:del w:id="1805" w:author="Ed" w:date="2013-04-08T09:43:00Z"/>
        </w:rPr>
        <w:pPrChange w:id="1806" w:author="Ed" w:date="2013-04-08T09:43:00Z">
          <w:pPr>
            <w:pStyle w:val="Caption"/>
          </w:pPr>
        </w:pPrChange>
      </w:pPr>
      <w:bookmarkStart w:id="1807" w:name="_Toc351997944"/>
      <w:del w:id="1808" w:author="Ed" w:date="2013-04-08T09:42:00Z">
        <w:r w:rsidDel="00B60E2F">
          <w:delText xml:space="preserve">Figure </w:delText>
        </w:r>
        <w:r w:rsidR="006B701A" w:rsidDel="00B60E2F">
          <w:fldChar w:fldCharType="begin"/>
        </w:r>
        <w:r w:rsidR="00DB619F" w:rsidDel="00B60E2F">
          <w:delInstrText xml:space="preserve"> SEQ Figure \* ARABIC </w:delInstrText>
        </w:r>
        <w:r w:rsidR="006B701A" w:rsidDel="00B60E2F">
          <w:fldChar w:fldCharType="separate"/>
        </w:r>
        <w:r w:rsidR="008F4491" w:rsidDel="00B60E2F">
          <w:rPr>
            <w:noProof/>
          </w:rPr>
          <w:delText>10</w:delText>
        </w:r>
        <w:r w:rsidR="006B701A" w:rsidDel="00B60E2F">
          <w:rPr>
            <w:noProof/>
          </w:rPr>
          <w:fldChar w:fldCharType="end"/>
        </w:r>
        <w:r w:rsidDel="00B60E2F">
          <w:delText>: The map, odometry, and base frames of the robot localization system</w:delText>
        </w:r>
      </w:del>
      <w:del w:id="1809" w:author="Ed" w:date="2013-04-08T09:43:00Z">
        <w:r w:rsidDel="00851713">
          <w:delText>.</w:delText>
        </w:r>
        <w:bookmarkEnd w:id="1807"/>
      </w:del>
    </w:p>
    <w:p w:rsidR="00E141B1" w:rsidRDefault="0053034D">
      <w:pPr>
        <w:ind w:left="0"/>
        <w:rPr>
          <w:del w:id="1810" w:author="Ed" w:date="2013-04-03T16:30:00Z"/>
        </w:rPr>
        <w:pPrChange w:id="1811" w:author="Ed" w:date="2013-04-08T09:43:00Z">
          <w:pPr/>
        </w:pPrChange>
      </w:pPr>
      <w:del w:id="1812" w:author="Ed" w:date="2013-04-03T16:30:00Z">
        <w:r w:rsidDel="00B767F7">
          <w:delText xml:space="preserve">Some ways to improve the localization on this robot were beyond the scope of this thesis due to hardware or time limitations. </w:delText>
        </w:r>
      </w:del>
      <w:moveToRangeStart w:id="1813" w:author="Ed" w:date="2013-04-11T09:12:00Z" w:name="move353434859"/>
      <w:moveTo w:id="1814" w:author="Ed" w:date="2013-04-11T09:12:00Z">
        <w:del w:id="1815" w:author="Ed" w:date="2013-04-03T16:30:00Z">
          <w:r w:rsidDel="00B767F7">
            <w:delText>An IMU could have made significant improvements to the relative localization by helping to counteract errors due to wheel slip.</w:delText>
          </w:r>
        </w:del>
      </w:moveTo>
      <w:moveToRangeEnd w:id="1813"/>
      <w:del w:id="1816" w:author="Ed" w:date="2013-04-03T16:30:00Z">
        <w:r w:rsidDel="00B767F7">
          <w:delText xml:space="preserve"> Electrical problems with the yaw rate sensor made it unusable for this project, and the robot was not outfitted with accelerometers. However, the recent affordability of six degr</w:delText>
        </w:r>
        <w:r w:rsidR="008B0231" w:rsidDel="00B767F7">
          <w:delText xml:space="preserve">ee of freedom single-chip IMUs </w:delText>
        </w:r>
        <w:r w:rsidDel="00B767F7">
          <w:delText>would make this an excellent avenue of research to improve the localization system. One obstacle to pursuing this route is that it would require rewriting and retuning the localization EKF on the cRIO, which is beyond the scope of this thesis.</w:delText>
        </w:r>
      </w:del>
    </w:p>
    <w:p w:rsidR="00E141B1" w:rsidRDefault="0053034D">
      <w:pPr>
        <w:ind w:left="0"/>
        <w:rPr>
          <w:del w:id="1817" w:author="Ed" w:date="2013-04-03T16:30:00Z"/>
        </w:rPr>
        <w:pPrChange w:id="1818" w:author="Ed" w:date="2013-04-11T09:12:00Z">
          <w:pPr/>
        </w:pPrChange>
      </w:pPr>
      <w:moveToRangeStart w:id="1819" w:author="Ed" w:date="2013-04-11T09:12:00Z" w:name="move353434860"/>
      <w:moveTo w:id="1820" w:author="Ed" w:date="2013-04-11T09:12:00Z">
        <w:del w:id="1821" w:author="Ed" w:date="2013-04-03T16:30:00Z">
          <w:r w:rsidDel="00B767F7">
            <w:delText>Similarly, optical flow sensors looking at the ground might be used to mitigate wheel slip error. Optical flow sensors bounce light off of a surface and measure how quickly that surface is moving relative to the sensor. A pair of optical flow sensors, mounted near the drive wheels, could supplement the odometry. Because they are unaffected by wheel slip, they might prove more accurate than</w:delText>
          </w:r>
          <w:r w:rsidR="0083679E" w:rsidDel="00B767F7">
            <w:delText xml:space="preserve"> the existing odometry system.</w:delText>
          </w:r>
        </w:del>
      </w:moveTo>
    </w:p>
    <w:p w:rsidR="00E141B1" w:rsidRDefault="0053034D">
      <w:pPr>
        <w:ind w:left="0"/>
        <w:rPr>
          <w:del w:id="1822" w:author="Ed" w:date="2013-04-08T09:47:00Z"/>
        </w:rPr>
        <w:pPrChange w:id="1823" w:author="Ed" w:date="2013-04-11T09:12:00Z">
          <w:pPr/>
        </w:pPrChange>
      </w:pPr>
      <w:moveTo w:id="1824" w:author="Ed" w:date="2013-04-11T09:12:00Z">
        <w:del w:id="1825" w:author="Ed" w:date="2013-04-03T16:30:00Z">
          <w:r w:rsidDel="00B767F7">
            <w:delText xml:space="preserve">Another way to potentially improve the robot’s localization would be to use the Kinect. The Kinect’s limited range and field of view make it relatively useless for localization using building geometry such as AMCL or gmapping. However, because the Kinect is facing the floor, it could be used for absolute localization based on patterns on the floor. If the floor is marked with landmarks in the form of painted symbols or codes, the Kinect could be used to detect a landmark and localize the robot with respect to the known location of the landmark in the map. This technique has been used in </w:delText>
          </w:r>
          <w:r w:rsidR="008B0231" w:rsidDel="00B767F7">
            <w:delText xml:space="preserve">other industrial mobile robots </w:delText>
          </w:r>
          <w:r w:rsidR="006B701A" w:rsidDel="00B767F7">
            <w:fldChar w:fldCharType="begin"/>
          </w:r>
          <w:r w:rsidR="00DE7A2F" w:rsidDel="00B767F7">
            <w:delInstrText xml:space="preserve"> ADDIN ZOTERO_ITEM CSL_CITATION {"citationID":"2m6p8aaobr","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delInstrText>
          </w:r>
          <w:r w:rsidR="006B701A" w:rsidDel="00B767F7">
            <w:fldChar w:fldCharType="separate"/>
          </w:r>
          <w:r w:rsidR="00DE7A2F" w:rsidRPr="00DE7A2F" w:rsidDel="00B767F7">
            <w:delText>[4]</w:delText>
          </w:r>
          <w:r w:rsidR="006B701A" w:rsidDel="00B767F7">
            <w:fldChar w:fldCharType="end"/>
          </w:r>
          <w:r w:rsidDel="00B767F7">
            <w:delText>. A system of visual landmarks on the floor might be useful as a starting seed pose for AMCL. Currently, when the robot is started, the starting pose must be manually entered using Rviz or a launch script. With visual landmarks on the floor, the robot could be started at any arbitrary point in the environment, provided a landmark was visible to the Kinect, and the robot could generate a starting pose estimate from the landmark.</w:delText>
          </w:r>
        </w:del>
      </w:moveTo>
    </w:p>
    <w:p w:rsidR="00E141B1" w:rsidRDefault="0053034D">
      <w:pPr>
        <w:pStyle w:val="Heading3"/>
        <w:pPrChange w:id="1826" w:author="Ed" w:date="2013-04-02T11:34:00Z">
          <w:pPr>
            <w:pStyle w:val="Heading2"/>
          </w:pPr>
        </w:pPrChange>
      </w:pPr>
      <w:bookmarkStart w:id="1827" w:name="_Toc351559258"/>
      <w:bookmarkStart w:id="1828" w:name="_Toc353177982"/>
      <w:bookmarkStart w:id="1829" w:name="_Toc352798803"/>
      <w:bookmarkStart w:id="1830" w:name="_Toc353435280"/>
      <w:moveToRangeEnd w:id="1819"/>
      <w:r>
        <w:t>Mobile Base Trajectory Planning</w:t>
      </w:r>
      <w:bookmarkEnd w:id="1827"/>
      <w:bookmarkEnd w:id="1828"/>
      <w:bookmarkEnd w:id="1829"/>
      <w:bookmarkEnd w:id="1830"/>
    </w:p>
    <w:p w:rsidR="0053034D" w:rsidRDefault="0053034D" w:rsidP="00CA427F">
      <w:r>
        <w:lastRenderedPageBreak/>
        <w:t xml:space="preserve">One of the major tasks for a mobile robot is navigation through its environment. </w:t>
      </w:r>
      <w:del w:id="1831" w:author="Edward Venator" w:date="2013-04-11T09:29:00Z">
        <w:r w:rsidDel="00967ECC">
          <w:delText xml:space="preserve">In order for the robot to get parts from inventory, it must first travel through the inventory shelves to the location of the parts. </w:delText>
        </w:r>
      </w:del>
      <w:r>
        <w:t>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t xml:space="preserve"> </w:t>
      </w:r>
      <w:proofErr w:type="spellStart"/>
      <w:ins w:id="1832" w:author="Edward Venator" w:date="2013-04-11T09:12:00Z">
        <w:r w:rsidR="00C26887">
          <w:t>ABBY</w:t>
        </w:r>
        <w:r>
          <w:t>'s</w:t>
        </w:r>
      </w:ins>
      <w:del w:id="1833" w:author="Ed" w:date="2013-04-01T14:14:00Z">
        <w:r w:rsidDel="00C26887">
          <w:delText>ABBY</w:delText>
        </w:r>
      </w:del>
      <w:ins w:id="1834" w:author="Ed" w:date="2013-04-01T14:14:00Z">
        <w:del w:id="1835" w:author="Edward Venator" w:date="2013-04-11T09:30:00Z">
          <w:r w:rsidR="00C26887" w:rsidDel="00967ECC">
            <w:delText>ABBY</w:delText>
          </w:r>
        </w:del>
      </w:ins>
      <w:del w:id="1836" w:author="Edward Venator" w:date="2013-04-11T09:12:00Z">
        <w:r>
          <w:delText>'s</w:delText>
        </w:r>
      </w:del>
      <w:r>
        <w:t xml:space="preserve"> d</w:t>
      </w:r>
      <w:proofErr w:type="spellEnd"/>
      <w:r>
        <w:t xml:space="preserve">ifferential drive system allows it to move forward and backward and rotate in place, but not move laterally. This makes navigation and control somewhat more difficult than for a </w:t>
      </w:r>
      <w:proofErr w:type="spellStart"/>
      <w:r>
        <w:t>holonomic</w:t>
      </w:r>
      <w:proofErr w:type="spellEnd"/>
      <w:r>
        <w:t xml:space="preserve"> </w:t>
      </w:r>
      <w:proofErr w:type="spellStart"/>
      <w:r>
        <w:t>drivebase</w:t>
      </w:r>
      <w:proofErr w:type="spellEnd"/>
      <w:r>
        <w:t xml:space="preserve"> such as the caster drive system on the Willow Garage PR2. </w:t>
      </w:r>
    </w:p>
    <w:p w:rsidR="0053034D" w:rsidRDefault="0053034D" w:rsidP="00CA427F">
      <w:del w:id="1837" w:author="Ed" w:date="2013-04-03T16:38:00Z">
        <w:r w:rsidDel="006E089F">
          <w:delText xml:space="preserve">At the simplest and lowest level of the navigation task is speed control. </w:delText>
        </w:r>
      </w:del>
      <w:r>
        <w:t xml:space="preserve">Speed control on </w:t>
      </w:r>
      <w:del w:id="1838" w:author="Ed" w:date="2013-04-01T14:14:00Z">
        <w:r w:rsidDel="00C26887">
          <w:delText>ABBY</w:delText>
        </w:r>
      </w:del>
      <w:ins w:id="1839" w:author="Ed" w:date="2013-04-01T14:14:00Z">
        <w:r w:rsidR="00C26887">
          <w:t>ABBY</w:t>
        </w:r>
      </w:ins>
      <w:ins w:id="1840" w:author="Edward Venator" w:date="2013-04-11T09:30:00Z">
        <w:r w:rsidR="00967ECC">
          <w:t xml:space="preserve"> </w:t>
        </w:r>
      </w:ins>
      <w:del w:id="1841" w:author="Edward Venator" w:date="2013-04-11T09:12:00Z">
        <w:r>
          <w:delText xml:space="preserve"> </w:delText>
        </w:r>
      </w:del>
      <w:del w:id="1842" w:author="Ed" w:date="2013-04-01T15:00:00Z">
        <w:r w:rsidDel="00F15635">
          <w:delText xml:space="preserve">is </w:delText>
        </w:r>
      </w:del>
      <w:ins w:id="1843" w:author="Ed" w:date="2013-04-01T15:00:00Z">
        <w:r w:rsidR="00F15635">
          <w:t xml:space="preserve">was </w:t>
        </w:r>
      </w:ins>
      <w:r>
        <w:t>implemented</w:t>
      </w:r>
      <w:ins w:id="1844" w:author="Ed" w:date="2013-04-01T15:00:00Z">
        <w:r w:rsidR="00F15635">
          <w:t xml:space="preserve"> by previous researchers</w:t>
        </w:r>
      </w:ins>
      <w:r>
        <w:t xml:space="preserve"> as a pair of PID controllers, one for each wheel. The PID controllers are implemented on the cRIO's FPGA for speed and robustness, with loop closure rates of 100 Hz.</w:t>
      </w:r>
      <w:del w:id="1845" w:author="Ed" w:date="2013-04-01T15:03:00Z">
        <w:r w:rsidDel="00F15635">
          <w:delText xml:space="preserve"> Each PID controller's setpoint is specified in meters/second and its output is an 8-bit signed integer</w:delText>
        </w:r>
        <w:r w:rsidR="00CE35EE" w:rsidDel="00F15635">
          <w:delText>.</w:delText>
        </w:r>
      </w:del>
      <w:r w:rsidR="00CE35EE">
        <w:t xml:space="preserve"> A simple geometric algorithm (see </w:t>
      </w:r>
      <w:ins w:id="1846" w:author="Ed" w:date="2013-04-01T15:01:00Z">
        <w:r w:rsidR="00F15635">
          <w:t xml:space="preserve">Equations </w:t>
        </w:r>
      </w:ins>
      <w:ins w:id="1847" w:author="Ed" w:date="2013-04-01T15:02:00Z">
        <w:r w:rsidR="00F15635">
          <w:t>1 and 2</w:t>
        </w:r>
      </w:ins>
      <w:r w:rsidR="00CE35EE">
        <w:t>)</w:t>
      </w:r>
      <w:r>
        <w:t xml:space="preserve">, implemented on the cRIO's PowerPC processor, is used to convert twist-style commands (forward and rotational speed) into speed </w:t>
      </w:r>
      <w:del w:id="1848" w:author="Ed" w:date="2013-04-01T15:03:00Z">
        <w:r w:rsidDel="00F15635">
          <w:delText xml:space="preserve">commands </w:delText>
        </w:r>
      </w:del>
      <w:proofErr w:type="spellStart"/>
      <w:ins w:id="1849" w:author="Ed" w:date="2013-04-01T15:03:00Z">
        <w:r w:rsidR="00F15635">
          <w:t>setpoints</w:t>
        </w:r>
        <w:proofErr w:type="spellEnd"/>
        <w:r w:rsidR="00F15635">
          <w:t xml:space="preserve"> </w:t>
        </w:r>
      </w:ins>
      <w:r>
        <w:t xml:space="preserve">for each wheel. </w:t>
      </w:r>
      <w:ins w:id="1850" w:author="Ed" w:date="2013-04-01T15:03:00Z">
        <w:r w:rsidR="00F15635">
          <w:t xml:space="preserve">Each PID controller's </w:t>
        </w:r>
        <w:proofErr w:type="spellStart"/>
        <w:r w:rsidR="00F15635">
          <w:t>setpoint</w:t>
        </w:r>
        <w:proofErr w:type="spellEnd"/>
        <w:r w:rsidR="00F15635">
          <w:t xml:space="preserve"> is specified in meters/second and its output is an 8-bit signed integer </w:t>
        </w:r>
      </w:ins>
      <w:r>
        <w:t xml:space="preserve">These signed integers represent the desired voltage to be output by the </w:t>
      </w:r>
      <w:proofErr w:type="spellStart"/>
      <w:r>
        <w:t>Sabertooth</w:t>
      </w:r>
      <w:proofErr w:type="spellEnd"/>
      <w:r>
        <w:t xml:space="preserve"> motor controller, with -127 being full reverse and 127 being full forward. Since the </w:t>
      </w:r>
      <w:proofErr w:type="spellStart"/>
      <w:r>
        <w:t>Sabertooth</w:t>
      </w:r>
      <w:proofErr w:type="spellEnd"/>
      <w:r>
        <w:t xml:space="preserve"> motor controller can vary its voltage output from -24 volts to 24 volts, the 7 bits of speed resolution in each direction correspond to a voltage output </w:t>
      </w:r>
      <w:r>
        <w:lastRenderedPageBreak/>
        <w:t xml:space="preserve">resolution of about 189mV. The PID controllers on </w:t>
      </w:r>
      <w:del w:id="1851" w:author="Ed" w:date="2013-04-01T14:14:00Z">
        <w:r w:rsidDel="00C26887">
          <w:delText>ABBY</w:delText>
        </w:r>
      </w:del>
      <w:ins w:id="1852" w:author="Ed" w:date="2013-04-01T14:14:00Z">
        <w:r w:rsidR="00C26887">
          <w:t>ABBY</w:t>
        </w:r>
      </w:ins>
      <w:r>
        <w:t xml:space="preserve"> were originally tuned for another </w:t>
      </w:r>
      <w:ins w:id="1853" w:author="Edward Venator" w:date="2013-04-11T09:21:00Z">
        <w:r w:rsidR="006F1159">
          <w:t>HARLIE</w:t>
        </w:r>
      </w:ins>
      <w:del w:id="1854" w:author="Edward Venator" w:date="2013-04-11T09:21:00Z">
        <w:r w:rsidDel="006F1159">
          <w:delText>similar robot based on the</w:delText>
        </w:r>
        <w:r w:rsidR="00E8726A" w:rsidDel="006F1159">
          <w:delText xml:space="preserve"> same drivetrain known as ALEN</w:delText>
        </w:r>
      </w:del>
      <w:ins w:id="1855" w:author="Ed" w:date="2013-04-03T16:44:00Z">
        <w:del w:id="1856" w:author="Edward Venator" w:date="2013-04-11T09:21:00Z">
          <w:r w:rsidR="001B254E" w:rsidDel="006F1159">
            <w:delText>HARLIE</w:delText>
          </w:r>
        </w:del>
        <w:r w:rsidR="001B254E">
          <w:t>-class robot with a different weight distribution</w:t>
        </w:r>
      </w:ins>
      <w:del w:id="1857" w:author="Ed" w:date="2013-04-02T10:26:00Z">
        <w:r w:rsidR="00E8726A" w:rsidDel="002D6416">
          <w:delText xml:space="preserve"> </w:delText>
        </w:r>
      </w:del>
      <w:r w:rsidR="006B701A">
        <w:fldChar w:fldCharType="begin"/>
      </w:r>
      <w:ins w:id="1858" w:author="Edward Venator" w:date="2013-04-11T09:34:00Z">
        <w:r w:rsidR="00AF4C15">
          <w:instrText xml:space="preserve"> ADDIN ZOTERO_ITEM CSL_CITATION {"citationID":"28k03e7o82","properties":{"formattedCitation":"[22]","plainCitation":"[22]"},"citationItems":[{"id":164,"uris":["http://zotero.org/users/1284010/items/EK2R7ZID"],"uri":["http://zotero.org/users/1284010/items/EK2R7ZID"],"itemData":{"id":164,"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ins>
      <w:ins w:id="1859" w:author="Ed" w:date="2013-04-03T16:24:00Z">
        <w:del w:id="1860" w:author="Edward Venator" w:date="2013-04-11T09:20:00Z">
          <w:r w:rsidR="003E136B" w:rsidDel="006F1159">
            <w:delInstrText xml:space="preserve"> ADDIN ZOTERO_ITEM CSL_CITATION {"citationID":"28k03e7o82","properties":{"formattedCitation":"[22]","plainCitation":"[22]"},"citationItems":[{"id":159,"uris":["http://zotero.org/users/1284010/items/EK2R7ZID"],"uri":["http://zotero.org/users/1284010/items/EK2R7ZID"],"itemData":{"id":159,"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delInstrText>
          </w:r>
        </w:del>
      </w:ins>
      <w:del w:id="1861" w:author="Edward Venator" w:date="2013-04-11T09:20:00Z">
        <w:r w:rsidR="007A0A93" w:rsidDel="006F1159">
          <w:delInstrText xml:space="preserve"> ADDIN ZOTERO_ITEM CSL_CITATION {"citationID":"28k03e7o82","properties":{"formattedCitation":"[19]","plainCitation":"[19]"},"citationItems":[{"id":159,"uris":["http://zotero.org/users/1284010/items/EK2R7ZID"],"uri":["http://zotero.org/users/1284010/items/EK2R7ZID"],"itemData":{"id":159,"type":"report","title":"ALEN","URL":"http://www.igvc.org/design/2009/Case%20Western%20Reserve%20University%20-%20Alen.pdf","author":[{"family":"Tony Yanick","given":""},{"family":"Chase Nemeth","given":""},{"family":"Beom Koh","given":""},{"family":"Avinash Karamchandani","given":""}],"issued":{"literal":"20009"}}}],"schema":"https://github.com/citation-style-language/schema/raw/master/csl-citation.json"} </w:delInstrText>
        </w:r>
      </w:del>
      <w:r w:rsidR="006B701A">
        <w:fldChar w:fldCharType="separate"/>
      </w:r>
      <w:ins w:id="1862" w:author="Ed" w:date="2013-04-03T16:24:00Z">
        <w:r w:rsidR="003E136B" w:rsidRPr="003E136B">
          <w:t>[22]</w:t>
        </w:r>
      </w:ins>
      <w:del w:id="1863" w:author="Ed" w:date="2013-04-03T15:41:00Z">
        <w:r w:rsidR="007A0A93" w:rsidRPr="003E136B" w:rsidDel="00C23EE7">
          <w:delText>[19]</w:delText>
        </w:r>
      </w:del>
      <w:r w:rsidR="006B701A">
        <w:fldChar w:fldCharType="end"/>
      </w:r>
      <w:ins w:id="1864" w:author="Edward Venator" w:date="2013-04-11T09:12:00Z">
        <w:r>
          <w:t>.</w:t>
        </w:r>
        <w:r w:rsidR="001B254E">
          <w:t xml:space="preserve"> </w:t>
        </w:r>
      </w:ins>
      <w:del w:id="1865" w:author="Edward Venator" w:date="2013-04-11T09:12:00Z">
        <w:r>
          <w:delText>.</w:delText>
        </w:r>
      </w:del>
      <w:del w:id="1866" w:author="Edward Venator" w:date="2013-04-11T09:32:00Z">
        <w:r w:rsidDel="00AF4C15">
          <w:delText xml:space="preserve"> ALEN was significantly lighter than </w:delText>
        </w:r>
        <w:r w:rsidDel="00AF4C15">
          <w:delText>ABBY</w:delText>
        </w:r>
        <w:r w:rsidDel="00AF4C15">
          <w:delText xml:space="preserve"> and also had a different weight distribution. </w:delText>
        </w:r>
      </w:del>
      <w:ins w:id="1867" w:author="Ed" w:date="2013-04-03T16:45:00Z">
        <w:del w:id="1868" w:author="Edward Venator" w:date="2013-04-11T09:32:00Z">
          <w:r w:rsidR="001B254E" w:rsidDel="00AF4C15">
            <w:delText xml:space="preserve"> </w:delText>
          </w:r>
        </w:del>
      </w:ins>
      <w:del w:id="1869" w:author="Ed" w:date="2013-04-03T16:45:00Z">
        <w:r w:rsidDel="001B254E">
          <w:delText xml:space="preserve">As a result, </w:delText>
        </w:r>
      </w:del>
      <w:del w:id="1870" w:author="Ed" w:date="2013-04-01T15:03:00Z">
        <w:r w:rsidDel="00F15635">
          <w:delText xml:space="preserve">it is likely that </w:delText>
        </w:r>
      </w:del>
      <w:del w:id="1871" w:author="Ed" w:date="2013-04-01T14:14:00Z">
        <w:r w:rsidDel="00C26887">
          <w:delText>ABBY</w:delText>
        </w:r>
      </w:del>
      <w:del w:id="1872" w:author="Ed" w:date="2013-04-03T16:45:00Z">
        <w:r w:rsidDel="001B254E">
          <w:delText xml:space="preserve">'s PID controllers are not optimally tuned. This sub-optimal tuning makes it impossible for </w:delText>
        </w:r>
      </w:del>
      <w:del w:id="1873" w:author="Ed" w:date="2013-04-01T14:14:00Z">
        <w:r w:rsidDel="00C26887">
          <w:delText>ABBY</w:delText>
        </w:r>
      </w:del>
      <w:del w:id="1874" w:author="Ed" w:date="2013-04-03T16:45:00Z">
        <w:r w:rsidDel="001B254E">
          <w:delText xml:space="preserve"> to execute low-speed commands because the controllers do not command a high enough voltage to the motors to overcome static friction in the drivetrain. </w:delText>
        </w:r>
      </w:del>
      <w:ins w:id="1875" w:author="Ed" w:date="2013-04-03T16:46:00Z">
        <w:r w:rsidR="001B254E">
          <w:t>With minimal retu</w:t>
        </w:r>
        <w:del w:id="1876" w:author="Edward Venator" w:date="2013-04-11T09:32:00Z">
          <w:r w:rsidR="001B254E" w:rsidDel="00AF4C15">
            <w:delText>r</w:delText>
          </w:r>
        </w:del>
        <w:r w:rsidR="001B254E">
          <w:t xml:space="preserve">ning, </w:t>
        </w:r>
      </w:ins>
      <w:del w:id="1877" w:author="Ed" w:date="2013-04-03T16:46:00Z">
        <w:r w:rsidDel="001B254E">
          <w:delText xml:space="preserve">As a result, </w:delText>
        </w:r>
      </w:del>
      <w:del w:id="1878" w:author="Ed" w:date="2013-04-01T14:14:00Z">
        <w:r w:rsidDel="00C26887">
          <w:delText>ABBY</w:delText>
        </w:r>
      </w:del>
      <w:ins w:id="1879" w:author="Ed" w:date="2013-04-01T14:14:00Z">
        <w:r w:rsidR="00C26887">
          <w:t>ABBY</w:t>
        </w:r>
      </w:ins>
      <w:ins w:id="1880" w:author="Edward Venator" w:date="2013-04-11T09:32:00Z">
        <w:r w:rsidR="00AF4C15">
          <w:t>'s</w:t>
        </w:r>
      </w:ins>
      <w:del w:id="1881" w:author="Edward Venator" w:date="2013-04-11T09:12:00Z">
        <w:r>
          <w:delText>'s</w:delText>
        </w:r>
      </w:del>
      <w:r>
        <w:t xml:space="preserve"> minimum achievable forward/reverse speed is </w:t>
      </w:r>
      <w:r w:rsidR="00E8726A">
        <w:t>0.1</w:t>
      </w:r>
      <w:r>
        <w:t xml:space="preserve"> m/s and minimum rotational speed is </w:t>
      </w:r>
      <w:r w:rsidR="00E8726A">
        <w:t>0.35</w:t>
      </w:r>
      <w:r>
        <w:t xml:space="preserve"> </w:t>
      </w:r>
      <w:proofErr w:type="spellStart"/>
      <w:r>
        <w:t>rad</w:t>
      </w:r>
      <w:proofErr w:type="spellEnd"/>
      <w:r>
        <w:t>/sec</w:t>
      </w:r>
      <w:ins w:id="1882" w:author="Ed" w:date="2013-04-03T16:46:00Z">
        <w:r w:rsidR="001B254E">
          <w:t>; other robots based on the same mobility platform</w:t>
        </w:r>
      </w:ins>
      <w:ins w:id="1883" w:author="Ed" w:date="2013-04-03T16:47:00Z">
        <w:r w:rsidR="001B254E">
          <w:t xml:space="preserve"> </w:t>
        </w:r>
      </w:ins>
      <w:proofErr w:type="spellStart"/>
      <w:ins w:id="1884" w:author="Edward Venator" w:date="2013-04-11T09:12:00Z">
        <w:r w:rsidR="001B254E">
          <w:t>were</w:t>
        </w:r>
      </w:ins>
      <w:del w:id="1885" w:author="Ed" w:date="2013-04-03T16:47:00Z">
        <w:r w:rsidDel="001B254E">
          <w:delText>. This compares unfavorably to the minimum speeds that Eric Perko was</w:delText>
        </w:r>
      </w:del>
      <w:ins w:id="1886" w:author="Ed" w:date="2013-04-03T16:47:00Z">
        <w:r w:rsidR="001B254E">
          <w:t>were</w:t>
        </w:r>
      </w:ins>
      <w:proofErr w:type="spellEnd"/>
      <w:r>
        <w:t xml:space="preserve"> able to achieve</w:t>
      </w:r>
      <w:del w:id="1887" w:author="Edward Venator" w:date="2013-04-11T09:12:00Z">
        <w:r>
          <w:delText xml:space="preserve"> </w:delText>
        </w:r>
      </w:del>
      <w:del w:id="1888" w:author="Ed" w:date="2013-04-03T16:47:00Z">
        <w:r w:rsidDel="001B254E">
          <w:delText xml:space="preserve">on HARLIE, which were </w:delText>
        </w:r>
      </w:del>
      <w:r>
        <w:t>0.1 m/second and 0.1 radians/second respectively.</w:t>
      </w:r>
    </w:p>
    <w:p w:rsidR="0053034D" w:rsidRPr="004719AB" w:rsidRDefault="006B701A"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E141B1">
        <w:t>1</w:t>
      </w:r>
      <w:r>
        <w:fldChar w:fldCharType="end"/>
      </w:r>
    </w:p>
    <w:p w:rsidR="00CE35EE" w:rsidRDefault="006B701A"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E141B1">
        <w:t>2</w:t>
      </w:r>
      <w:r>
        <w:fldChar w:fldCharType="end"/>
      </w:r>
    </w:p>
    <w:p w:rsidR="0053034D" w:rsidRDefault="0053034D" w:rsidP="00CA427F">
      <w:r>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del w:id="1889" w:author="Ed" w:date="2013-04-01T14:14:00Z">
        <w:r w:rsidDel="00C26887">
          <w:delText>ABBY</w:delText>
        </w:r>
      </w:del>
      <w:ins w:id="1890" w:author="Ed" w:date="2013-04-01T14:14:00Z">
        <w:r w:rsidR="00C26887">
          <w:t>ABBY</w:t>
        </w:r>
      </w:ins>
      <w:r>
        <w:t>, these tasks are performed by a global and a local planner, respectively.</w:t>
      </w:r>
    </w:p>
    <w:p w:rsidR="0053034D" w:rsidRDefault="001B1C15" w:rsidP="00CA427F">
      <w:proofErr w:type="spellStart"/>
      <w:r>
        <w:t>NavFn</w:t>
      </w:r>
      <w:proofErr w:type="spellEnd"/>
      <w:r w:rsidR="006B701A">
        <w:fldChar w:fldCharType="begin"/>
      </w:r>
      <w:ins w:id="1891" w:author="Edward Venator" w:date="2013-04-11T09:20:00Z">
        <w:r w:rsidR="006F1159">
          <w:instrText xml:space="preserve"> ADDIN ZOTERO_ITEM CSL_CITATION {"citationID":"2ep3h8p661","properties":{"formattedCitation":"[23]","plainCitation":"[23]"},"citationItems":[{"id":2,"uris":["http://zotero.org/users/1284010/items/4A6N49GE"],"uri":["http://zotero.org/users/1284010/items/4A6N49GE"],"itemData":{"id":2,"type":"webpage","title":"navfn - ROS Wiki","URL":"http://www.ros.org/wiki/navfn","accessed":{"date-parts":[[2013,2,13]]}}}],"schema":"https://github.com/citation-style-language/schema/raw/master/csl-citation.json"} </w:instrText>
        </w:r>
      </w:ins>
      <w:ins w:id="1892" w:author="Ed" w:date="2013-04-03T16:24:00Z">
        <w:del w:id="1893" w:author="Edward Venator" w:date="2013-04-11T09:20:00Z">
          <w:r w:rsidR="003E136B" w:rsidDel="006F1159">
            <w:delInstrText xml:space="preserve"> ADDIN ZOTERO_ITEM CSL_CITATION {"citationID":"2ep3h8p661","properties":{"formattedCitation":"[23]","plainCitation":"[23]"},"citationItems":[{"id":9,"uris":["http://zotero.org/users/1284010/items/4A6N49GE"],"uri":["http://zotero.org/users/1284010/items/4A6N49GE"],"itemData":{"id":9,"type":"webpage","title":"navfn - ROS Wiki","URL":"http://www.ros.org/wiki/navfn","accessed":{"date-parts":[[2013,2,13]]}}}],"schema":"https://github.com/citation-style-language/schema/raw/master/csl-citation.json"} </w:delInstrText>
          </w:r>
        </w:del>
      </w:ins>
      <w:del w:id="1894" w:author="Edward Venator" w:date="2013-04-11T09:20:00Z">
        <w:r w:rsidR="007A0A93" w:rsidDel="006F1159">
          <w:delInstrText xml:space="preserve"> ADDIN ZOTERO_ITEM CSL_CITATION {"citationID":"2ep3h8p661","properties":{"formattedCitation":"[20]","plainCitation":"[20]"},"citationItems":[{"id":9,"uris":["http://zotero.org/users/1284010/items/4A6N49GE"],"uri":["http://zotero.org/users/1284010/items/4A6N49GE"],"itemData":{"id":9,"type":"webpage","title":"navfn - ROS Wiki","URL":"http://www.ros.org/wiki/navfn","accessed":{"date-parts":[[2013,2,13]]}}}],"schema":"https://github.com/citation-style-language/schema/raw/master/csl-citation.json"} </w:delInstrText>
        </w:r>
      </w:del>
      <w:r w:rsidR="006B701A">
        <w:fldChar w:fldCharType="separate"/>
      </w:r>
      <w:ins w:id="1895" w:author="Ed" w:date="2013-04-03T16:24:00Z">
        <w:r w:rsidR="003E136B" w:rsidRPr="003E136B">
          <w:t>[23]</w:t>
        </w:r>
      </w:ins>
      <w:del w:id="1896" w:author="Ed" w:date="2013-04-03T15:41:00Z">
        <w:r w:rsidR="007A0A93" w:rsidRPr="003E136B" w:rsidDel="00C23EE7">
          <w:delText>[20]</w:delText>
        </w:r>
      </w:del>
      <w:r w:rsidR="006B701A">
        <w:fldChar w:fldCharType="end"/>
      </w:r>
      <w:ins w:id="1897" w:author="Edward Venator" w:date="2013-04-11T09:12:00Z">
        <w:r w:rsidR="0053034D">
          <w:t>,</w:t>
        </w:r>
      </w:ins>
      <w:del w:id="1898" w:author="Ed" w:date="2013-04-02T10:26:00Z">
        <w:r w:rsidR="0053034D" w:rsidDel="002D6416">
          <w:delText xml:space="preserve"> </w:delText>
        </w:r>
      </w:del>
      <w:del w:id="1899" w:author="Edward Venator" w:date="2013-04-11T09:12:00Z">
        <w:r w:rsidR="0053034D">
          <w:delText>,</w:delText>
        </w:r>
      </w:del>
      <w:r w:rsidR="0053034D">
        <w:t xml:space="preserve"> the global planner node</w:t>
      </w:r>
      <w:ins w:id="1900" w:author="Ed" w:date="2013-04-03T16:48:00Z">
        <w:r w:rsidR="0022684D">
          <w:t xml:space="preserve"> available in the ROS navigation stack, </w:t>
        </w:r>
      </w:ins>
      <w:del w:id="1901" w:author="Ed" w:date="2013-04-03T16:48:00Z">
        <w:r w:rsidR="0053034D" w:rsidDel="0022684D">
          <w:delText xml:space="preserve">, </w:delText>
        </w:r>
      </w:del>
      <w:r w:rsidR="0053034D">
        <w:t xml:space="preserve">operates on a grid-based global </w:t>
      </w:r>
      <w:proofErr w:type="spellStart"/>
      <w:r w:rsidR="0053034D">
        <w:t>costmap</w:t>
      </w:r>
      <w:proofErr w:type="spellEnd"/>
      <w:r w:rsidR="0053034D">
        <w:t xml:space="preserve"> populated by </w:t>
      </w:r>
      <w:del w:id="1902" w:author="Ed" w:date="2013-04-03T16:48:00Z">
        <w:r w:rsidR="0053034D" w:rsidDel="0022684D">
          <w:delText xml:space="preserve">the </w:delText>
        </w:r>
        <w:r w:rsidR="0053034D" w:rsidDel="0022684D">
          <w:rPr>
            <w:i/>
          </w:rPr>
          <w:delText>a priori</w:delText>
        </w:r>
        <w:r w:rsidR="0053034D" w:rsidDel="0022684D">
          <w:delText xml:space="preserve"> map and </w:delText>
        </w:r>
      </w:del>
      <w:r w:rsidR="0053034D">
        <w:t xml:space="preserve">data from the LIDAR. Given a desired pose, </w:t>
      </w:r>
      <w:proofErr w:type="spellStart"/>
      <w:r w:rsidR="0053034D">
        <w:t>NavFn</w:t>
      </w:r>
      <w:proofErr w:type="spellEnd"/>
      <w:r w:rsidR="0053034D">
        <w:t xml:space="preserve"> finds a minimum-cost </w:t>
      </w:r>
      <w:r>
        <w:t xml:space="preserve">path using </w:t>
      </w:r>
      <w:proofErr w:type="spellStart"/>
      <w:r>
        <w:t>Djikstra's</w:t>
      </w:r>
      <w:proofErr w:type="spellEnd"/>
      <w:r>
        <w:t xml:space="preserve"> algorithm</w:t>
      </w:r>
      <w:r w:rsidR="006B701A">
        <w:fldChar w:fldCharType="begin"/>
      </w:r>
      <w:ins w:id="1903" w:author="Edward Venator" w:date="2013-04-11T09:20:00Z">
        <w:r w:rsidR="006F1159">
          <w:instrText xml:space="preserve"> ADDIN ZOTERO_ITEM CSL_CITATION {"citationID":"178hoj9t5i","properties":{"formattedCitation":"[24]","plainCitation":"[24]"},"citationItems":[{"id":77,"uris":["http://zotero.org/users/1284010/items/GZN72UEN"],"uri":["http://zotero.org/users/1284010/items/GZN72UEN"],"itemData":{"id":77,"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ins>
      <w:ins w:id="1904" w:author="Ed" w:date="2013-04-03T16:24:00Z">
        <w:del w:id="1905" w:author="Edward Venator" w:date="2013-04-11T09:20:00Z">
          <w:r w:rsidR="003E136B" w:rsidDel="006F1159">
            <w:delInstrText xml:space="preserve"> ADDIN ZOTERO_ITEM CSL_CITATION {"citationID":"178hoj9t5i","properties":{"formattedCitation":"[24]","plainCitation":"[24]"},"citationItems":[{"id":41,"uris":["http://zotero.org/users/1284010/items/GZN72UEN"],"uri":["http://zotero.org/users/1284010/items/GZN72UEN"],"itemData":{"id":41,"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delInstrText>
          </w:r>
        </w:del>
      </w:ins>
      <w:del w:id="1906" w:author="Edward Venator" w:date="2013-04-11T09:20:00Z">
        <w:r w:rsidR="007A0A93" w:rsidDel="006F1159">
          <w:delInstrText xml:space="preserve"> ADDIN ZOTERO_ITEM CSL_CITATION {"citationID":"178hoj9t5i","properties":{"formattedCitation":"[21]","plainCitation":"[21]"},"citationItems":[{"id":41,"uris":["http://zotero.org/users/1284010/items/GZN72UEN"],"uri":["http://zotero.org/users/1284010/items/GZN72UEN"],"itemData":{"id":41,"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delInstrText>
        </w:r>
      </w:del>
      <w:r w:rsidR="006B701A">
        <w:fldChar w:fldCharType="separate"/>
      </w:r>
      <w:ins w:id="1907" w:author="Ed" w:date="2013-04-03T16:24:00Z">
        <w:r w:rsidR="003E136B" w:rsidRPr="003E136B">
          <w:t>[24]</w:t>
        </w:r>
      </w:ins>
      <w:del w:id="1908" w:author="Ed" w:date="2013-04-03T15:41:00Z">
        <w:r w:rsidR="007A0A93" w:rsidRPr="003E136B" w:rsidDel="00C23EE7">
          <w:delText>[21]</w:delText>
        </w:r>
      </w:del>
      <w:r w:rsidR="006B701A">
        <w:fldChar w:fldCharType="end"/>
      </w:r>
      <w:r w:rsidR="0053034D">
        <w:t xml:space="preserve">. This path is defined as a series of intermediate </w:t>
      </w:r>
      <w:del w:id="1909" w:author="Ed" w:date="2013-04-01T15:04:00Z">
        <w:r w:rsidR="0053034D" w:rsidDel="00F15635">
          <w:delText>"breadcrumbs,"</w:delText>
        </w:r>
      </w:del>
      <w:r w:rsidR="0053034D">
        <w:t xml:space="preserve"> robot poses along the path. </w:t>
      </w:r>
      <w:proofErr w:type="spellStart"/>
      <w:r w:rsidR="0053034D">
        <w:t>NavFn</w:t>
      </w:r>
      <w:proofErr w:type="spellEnd"/>
      <w:r w:rsidR="0053034D">
        <w:t xml:space="preserve"> </w:t>
      </w:r>
      <w:del w:id="1910" w:author="Ed" w:date="2013-04-03T16:49:00Z">
        <w:r w:rsidR="0053034D" w:rsidDel="0022684D">
          <w:delText xml:space="preserve">can </w:delText>
        </w:r>
      </w:del>
      <w:r w:rsidR="0053034D">
        <w:t>successfully plan</w:t>
      </w:r>
      <w:ins w:id="1911" w:author="Ed" w:date="2013-04-03T16:49:00Z">
        <w:r w:rsidR="0022684D">
          <w:t>s</w:t>
        </w:r>
      </w:ins>
      <w:r w:rsidR="0053034D">
        <w:t xml:space="preserve"> paths for </w:t>
      </w:r>
      <w:del w:id="1912" w:author="Ed" w:date="2013-04-01T14:14:00Z">
        <w:r w:rsidR="0053034D" w:rsidDel="00C26887">
          <w:delText>ABBY</w:delText>
        </w:r>
      </w:del>
      <w:ins w:id="1913" w:author="Ed" w:date="2013-04-01T14:14:00Z">
        <w:r w:rsidR="00C26887">
          <w:t>ABBY</w:t>
        </w:r>
      </w:ins>
      <w:r w:rsidR="0053034D">
        <w:t xml:space="preserve"> in relatively open environments, but because it assumes a circular robot base, it will sometimes plan impossible paths in crowded environments.</w:t>
      </w:r>
    </w:p>
    <w:p w:rsidR="0053034D" w:rsidRDefault="0053034D" w:rsidP="00CA427F">
      <w:r>
        <w:t xml:space="preserve">The local planner generates trajectories to follow the path produced by the global planner; it operates on a local </w:t>
      </w:r>
      <w:proofErr w:type="spellStart"/>
      <w:r>
        <w:t>costmap</w:t>
      </w:r>
      <w:proofErr w:type="spellEnd"/>
      <w:r>
        <w:t xml:space="preserve"> populated by data from the LIDAR. The robot performs local planning u</w:t>
      </w:r>
      <w:r w:rsidR="001E0DFA">
        <w:t xml:space="preserve">sing a </w:t>
      </w:r>
      <w:ins w:id="1914" w:author="Edward Venator" w:date="2013-04-11T09:12:00Z">
        <w:r w:rsidR="00F15635">
          <w:t>trajectory</w:t>
        </w:r>
      </w:ins>
      <w:del w:id="1915" w:author="Ed" w:date="2013-04-01T15:04:00Z">
        <w:r w:rsidR="001E0DFA" w:rsidDel="00F15635">
          <w:delText>dynamic window</w:delText>
        </w:r>
      </w:del>
      <w:ins w:id="1916" w:author="Ed" w:date="2013-04-01T15:04:00Z">
        <w:del w:id="1917" w:author="Edward Venator" w:date="2013-04-11T09:33:00Z">
          <w:r w:rsidR="00F15635" w:rsidDel="00AF4C15">
            <w:delText>trajectory</w:delText>
          </w:r>
        </w:del>
        <w:r w:rsidR="00F15635">
          <w:t xml:space="preserve"> rollout</w:t>
        </w:r>
      </w:ins>
      <w:r w:rsidR="001E0DFA">
        <w:t xml:space="preserve"> approach</w:t>
      </w:r>
      <w:del w:id="1918" w:author="Ed" w:date="2013-04-02T10:27:00Z">
        <w:r w:rsidR="001E0DFA" w:rsidDel="002D6416">
          <w:delText>,</w:delText>
        </w:r>
      </w:del>
      <w:r w:rsidR="006B701A">
        <w:fldChar w:fldCharType="begin"/>
      </w:r>
      <w:ins w:id="1919" w:author="Edward Venator" w:date="2013-04-11T09:20:00Z">
        <w:r w:rsidR="006F1159">
          <w:instrText xml:space="preserve"> ADDIN ZOTERO_ITEM CSL_CITATION {"citationID":"1rtbbkis9i","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ins>
      <w:ins w:id="1920" w:author="Ed" w:date="2013-04-03T15:41:00Z">
        <w:del w:id="1921" w:author="Edward Venator" w:date="2013-04-11T09:20:00Z">
          <w:r w:rsidR="00C23EE7" w:rsidDel="006F1159">
            <w:delInstrText xml:space="preserve"> ADDIN ZOTERO_ITEM CSL_CITATION {"citationID":"1rtbbkis9i","properties":{"formattedCitation":"[20]","plainCitation":"[20]"},"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delInstrText>
          </w:r>
        </w:del>
      </w:ins>
      <w:del w:id="1922" w:author="Edward Venator" w:date="2013-04-11T09:20:00Z">
        <w:r w:rsidR="007A0A93" w:rsidDel="006F1159">
          <w:delInstrText xml:space="preserve"> ADDIN ZOTERO_ITEM CSL_CITATION {"citationID":"1rtbbkis9i","properties":{"formattedCitation":"[18]","plainCitation":"[18]"},"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delInstrText>
        </w:r>
      </w:del>
      <w:r w:rsidR="006B701A">
        <w:fldChar w:fldCharType="separate"/>
      </w:r>
      <w:ins w:id="1923" w:author="Ed" w:date="2013-04-03T15:41:00Z">
        <w:r w:rsidR="00C23EE7" w:rsidRPr="00C23EE7">
          <w:t>[20]</w:t>
        </w:r>
      </w:ins>
      <w:del w:id="1924" w:author="Ed" w:date="2013-04-03T15:41:00Z">
        <w:r w:rsidR="007A0A93" w:rsidRPr="00C23EE7" w:rsidDel="00C23EE7">
          <w:delText>[18]</w:delText>
        </w:r>
      </w:del>
      <w:r w:rsidR="006B701A">
        <w:fldChar w:fldCharType="end"/>
      </w:r>
      <w:ins w:id="1925" w:author="Ed" w:date="2013-04-02T10:27:00Z">
        <w:r w:rsidR="002D6416">
          <w:t>,</w:t>
        </w:r>
      </w:ins>
      <w:r>
        <w:t xml:space="preserve"> which forward-simulates </w:t>
      </w:r>
      <w:r>
        <w:lastRenderedPageBreak/>
        <w:t xml:space="preserve">translational and rotational velocities and evaluates the resulting trajectories for proximity to obstacles, proximity to the goal, and adherence to the global path. These scores </w:t>
      </w:r>
      <w:del w:id="1926" w:author="Ed" w:date="2013-04-01T15:04:00Z">
        <w:r w:rsidDel="00F15635">
          <w:delText xml:space="preserve">and </w:delText>
        </w:r>
      </w:del>
      <w:ins w:id="1927" w:author="Ed" w:date="2013-04-01T15:04:00Z">
        <w:r w:rsidR="00F15635">
          <w:t xml:space="preserve">are </w:t>
        </w:r>
      </w:ins>
      <w:r>
        <w:t xml:space="preserve">weighted and summed to determine the </w:t>
      </w:r>
      <w:del w:id="1928" w:author="Ed" w:date="2013-04-01T15:05:00Z">
        <w:r w:rsidDel="00F15635">
          <w:delText xml:space="preserve">trajectory's </w:delText>
        </w:r>
      </w:del>
      <w:ins w:id="1929" w:author="Ed" w:date="2013-04-01T15:05:00Z">
        <w:r w:rsidR="00F15635">
          <w:t xml:space="preserve">velocity command’s </w:t>
        </w:r>
      </w:ins>
      <w:r>
        <w:t>score. The highest scoring velocity command is sent to the mobile base driver</w:t>
      </w:r>
      <w:del w:id="1930" w:author="Edward Venator" w:date="2013-04-11T09:12:00Z">
        <w:r>
          <w:delText>.</w:delText>
        </w:r>
      </w:del>
      <w:del w:id="1931" w:author="Ed" w:date="2013-04-03T16:50:00Z">
        <w:r w:rsidDel="00A42B1C">
          <w:delText xml:space="preserve"> </w:delText>
        </w:r>
      </w:del>
      <w:del w:id="1932" w:author="Ed" w:date="2013-04-01T15:05:00Z">
        <w:r w:rsidDel="00F15635">
          <w:delText xml:space="preserve">On </w:delText>
        </w:r>
      </w:del>
      <w:del w:id="1933" w:author="Ed" w:date="2013-04-01T14:14:00Z">
        <w:r w:rsidDel="00C26887">
          <w:delText>ABBY</w:delText>
        </w:r>
      </w:del>
      <w:del w:id="1934" w:author="Ed" w:date="2013-04-01T15:05:00Z">
        <w:r w:rsidDel="00F15635">
          <w:delText>, dynamic window planning sometimes results in unintuitive behavior as the robot approaches the goal. Namely, the robot will sometimes rotate the wrong way, forcing it to turn all the way around to reach the proper heading.</w:delText>
        </w:r>
      </w:del>
    </w:p>
    <w:p w:rsidR="0053034D" w:rsidRPr="00396867" w:rsidDel="00A42B1C" w:rsidRDefault="0053034D" w:rsidP="00CA427F">
      <w:pPr>
        <w:rPr>
          <w:del w:id="1935" w:author="Ed" w:date="2013-04-03T16:50:00Z"/>
        </w:rPr>
      </w:pPr>
      <w:del w:id="1936" w:author="Ed" w:date="2013-04-03T16:50:00Z">
        <w:r w:rsidDel="00A42B1C">
          <w:delText xml:space="preserve">There are some alternatives to NavFn and the base local planner packages used on </w:delText>
        </w:r>
      </w:del>
      <w:del w:id="1937" w:author="Ed" w:date="2013-04-01T14:14:00Z">
        <w:r w:rsidDel="00C26887">
          <w:delText>ABBY</w:delText>
        </w:r>
      </w:del>
      <w:del w:id="1938" w:author="Ed" w:date="2013-04-03T16:50:00Z">
        <w:r w:rsidDel="00A42B1C">
          <w:delText>. The ROS navigation stack includes a global</w:delText>
        </w:r>
        <w:r w:rsidR="001E0DFA" w:rsidDel="00A42B1C">
          <w:delText xml:space="preserve"> planner called Carrot Planner</w:delText>
        </w:r>
      </w:del>
      <w:del w:id="1939" w:author="Ed" w:date="2013-04-02T10:27:00Z">
        <w:r w:rsidR="001E0DFA" w:rsidDel="002D6416">
          <w:delText>,</w:delText>
        </w:r>
      </w:del>
      <w:del w:id="1940" w:author="Ed" w:date="2013-04-03T16:50:00Z">
        <w:r w:rsidR="006B701A" w:rsidDel="00A42B1C">
          <w:fldChar w:fldCharType="begin"/>
        </w:r>
      </w:del>
      <w:del w:id="1941" w:author="Ed" w:date="2013-04-03T15:41:00Z">
        <w:r w:rsidR="007A0A93" w:rsidDel="00C23EE7">
          <w:delInstrText xml:space="preserve"> ADDIN ZOTERO_ITEM CSL_CITATION {"citationID":"2204r602vj","properties":{"formattedCitation":"[22]","plainCitation":"[22]"},"citationItems":[{"id":161,"uris":["http://zotero.org/users/1284010/items/Q5UWKV3B"],"uri":["http://zotero.org/users/1284010/items/Q5UWKV3B"],"itemData":{"id":161,"type":"webpage","title":"carrot_planner - ROS Wiki","URL":"http://www.ros.org/wiki/carrot_planner","accessed":{"date-parts":[[2013,3,22]]}}}],"schema":"https://github.com/citation-style-language/schema/raw/master/csl-citation.json"} </w:delInstrText>
        </w:r>
      </w:del>
      <w:del w:id="1942" w:author="Ed" w:date="2013-04-03T16:50:00Z">
        <w:r w:rsidR="006B701A" w:rsidDel="00A42B1C">
          <w:fldChar w:fldCharType="separate"/>
        </w:r>
      </w:del>
      <w:del w:id="1943" w:author="Ed" w:date="2013-04-03T15:41:00Z">
        <w:r w:rsidR="007A0A93" w:rsidRPr="003E136B" w:rsidDel="00C23EE7">
          <w:delText>[22]</w:delText>
        </w:r>
      </w:del>
      <w:del w:id="1944" w:author="Ed" w:date="2013-04-03T16:50:00Z">
        <w:r w:rsidR="006B701A" w:rsidDel="00A42B1C">
          <w:fldChar w:fldCharType="end"/>
        </w:r>
        <w:r w:rsidDel="00A42B1C">
          <w:delText xml:space="preserve"> which does not attempt to navigate around obstacles. Instead, it moves as close as possible to the goal along a straight line until it encounters an obstacle, then stops. This planner is only useful in very open environments where a straight-line path to the goal is likely to exist or obstacles are likely to move out of the way for the robot. As such, the planner is not suitable for most industrial environments, which are full of permanently fixed machines, assembly lines, and s</w:delText>
        </w:r>
        <w:r w:rsidR="001E0DFA" w:rsidDel="00A42B1C">
          <w:delText>helves. In his masters thesis,</w:delText>
        </w:r>
        <w:r w:rsidDel="00A42B1C">
          <w:delText xml:space="preserve"> Perko</w:delText>
        </w:r>
        <w:r w:rsidR="006B701A" w:rsidDel="00A42B1C">
          <w:fldChar w:fldCharType="begin"/>
        </w:r>
      </w:del>
      <w:del w:id="1945" w:author="Ed" w:date="2013-04-02T10:35:00Z">
        <w:r w:rsidR="00380F8D" w:rsidDel="00FC6366">
          <w:delInstrText xml:space="preserve"> ADDIN ZOTERO_ITEM CSL_CITATION {"citationID":"ejjcbt2po","properties":{"formattedCitation":"[10]","plainCitation":"[10]"},"citationItems":[{"id":85,"uris":["http://zotero.org/users/1284010/items/ZQTQ2SVK"],"uri":["http://zotero.org/users/1284010/items/ZQTQ2SVK"],"itemData":{"id":85,"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delInstrText>
        </w:r>
      </w:del>
      <w:del w:id="1946" w:author="Ed" w:date="2013-04-03T16:50:00Z">
        <w:r w:rsidR="006B701A" w:rsidDel="00A42B1C">
          <w:fldChar w:fldCharType="separate"/>
        </w:r>
      </w:del>
      <w:del w:id="1947" w:author="Ed" w:date="2013-04-02T10:35:00Z">
        <w:r w:rsidR="00380F8D" w:rsidRPr="00FC6366" w:rsidDel="00FC6366">
          <w:delText>[10]</w:delText>
        </w:r>
      </w:del>
      <w:del w:id="1948" w:author="Ed" w:date="2013-04-03T16:50:00Z">
        <w:r w:rsidR="006B701A" w:rsidDel="00A42B1C">
          <w:fldChar w:fldCharType="end"/>
        </w:r>
        <w:r w:rsidDel="00A42B1C">
          <w:delText xml:space="preserve"> addressed many of the problems with NavFn and base local planner and devised new algorithms for precision navigation of a mobile robot or wheelchair in an indoor environment.</w:delText>
        </w:r>
      </w:del>
      <w:moveToRangeStart w:id="1949" w:author="Ed" w:date="2013-04-11T09:12:00Z" w:name="move353434861"/>
      <w:moveTo w:id="1950" w:author="Ed" w:date="2013-04-11T09:12:00Z">
        <w:del w:id="1951" w:author="Ed" w:date="2013-04-03T16:50:00Z">
          <w:r w:rsidDel="00A42B1C">
            <w:delText xml:space="preserve"> However, Perko's ROS implementations of his algorithms do not conform to the same API as existing ROS navigation nodes, nor do they provide the same functionality. Whereas the existing ROS navigation stack takes an arbitrary Pose (x, y, theta 2D coordinate) as a goal, Perko's path planner requires that all goals be predefined points in an </w:delText>
          </w:r>
          <w:r w:rsidR="006B701A" w:rsidRPr="006B701A">
            <w:rPr>
              <w:i/>
              <w:rPrChange w:id="1952" w:author="Ed" w:date="2013-04-01T14:53:00Z">
                <w:rPr>
                  <w:color w:val="000080"/>
                  <w:u w:val="single"/>
                </w:rPr>
              </w:rPrChange>
            </w:rPr>
            <w:delText>a priori</w:delText>
          </w:r>
          <w:r w:rsidDel="00A42B1C">
            <w:delText xml:space="preserve"> map. Furthermore, the path planner requires that path segments between the goals be predefined. In order to use this global planner in an industrial environment, every possible desired position in the inventory would have to be predefined, as well as a graph of paths between positions. </w:delText>
          </w:r>
          <w:moveToRangeStart w:id="1953" w:author="Ed" w:date="2013-04-11T09:12:00Z" w:name="move353434862"/>
          <w:moveToRangeEnd w:id="1949"/>
          <w:r w:rsidDel="00A42B1C">
            <w:delText>This set-up task would be monumental in a large factory, so Perko's global planner was not used for this project. Perko's local planner uses a combination of local path linearization and a third-order steering algorithm to generate velocity commands. Unlike base local planner, which takes in arbitrary paths composed of a series of poses, Perko's local planner requires that paths be defined as a series of line segments and constant-curvature arcs. This prevents it from being interoperable with NavFn.</w:delText>
          </w:r>
        </w:del>
      </w:moveTo>
      <w:bookmarkStart w:id="1954" w:name="_Toc353152024"/>
      <w:bookmarkStart w:id="1955" w:name="_Toc353177713"/>
      <w:bookmarkStart w:id="1956" w:name="_Toc353177983"/>
      <w:bookmarkStart w:id="1957" w:name="_Toc353435070"/>
      <w:bookmarkStart w:id="1958" w:name="_Toc353435178"/>
      <w:bookmarkStart w:id="1959" w:name="_Toc353435281"/>
      <w:bookmarkEnd w:id="1954"/>
      <w:bookmarkEnd w:id="1955"/>
      <w:bookmarkEnd w:id="1956"/>
      <w:bookmarkEnd w:id="1957"/>
      <w:bookmarkEnd w:id="1958"/>
      <w:bookmarkEnd w:id="1959"/>
      <w:moveToRangeEnd w:id="1953"/>
    </w:p>
    <w:p w:rsidR="0053034D" w:rsidRDefault="0053034D">
      <w:pPr>
        <w:pStyle w:val="Heading2"/>
      </w:pPr>
      <w:bookmarkStart w:id="1960" w:name="_Toc351559259"/>
      <w:del w:id="1961" w:author="Ed" w:date="2013-04-01T15:08:00Z">
        <w:r w:rsidDel="002A42A1">
          <w:delText xml:space="preserve">IK </w:delText>
        </w:r>
      </w:del>
      <w:bookmarkStart w:id="1962" w:name="_Toc353177984"/>
      <w:bookmarkStart w:id="1963" w:name="_Toc352795606"/>
      <w:bookmarkStart w:id="1964" w:name="_Toc352798804"/>
      <w:bookmarkStart w:id="1965" w:name="_Toc352798805"/>
      <w:bookmarkStart w:id="1966" w:name="_Toc353435282"/>
      <w:bookmarkEnd w:id="1963"/>
      <w:bookmarkEnd w:id="1964"/>
      <w:ins w:id="1967" w:author="Ed" w:date="2013-04-01T15:08:00Z">
        <w:r w:rsidR="002A42A1">
          <w:t xml:space="preserve">Inverse Kinematics </w:t>
        </w:r>
      </w:ins>
      <w:r>
        <w:t>solver</w:t>
      </w:r>
      <w:bookmarkEnd w:id="1960"/>
      <w:bookmarkEnd w:id="1962"/>
      <w:bookmarkEnd w:id="1965"/>
      <w:bookmarkEnd w:id="1966"/>
    </w:p>
    <w:p w:rsidR="0053034D" w:rsidRPr="00934523" w:rsidRDefault="0053034D" w:rsidP="00CA427F">
      <w:r>
        <w:t xml:space="preserve">An important part of robotic arm planning is an </w:t>
      </w:r>
      <w:del w:id="1968" w:author="Ed" w:date="2013-04-01T15:08:00Z">
        <w:r w:rsidDel="002A42A1">
          <w:delText>inverse kinematic</w:delText>
        </w:r>
      </w:del>
      <w:ins w:id="1969" w:author="Ed" w:date="2013-04-01T15:08:00Z">
        <w:r w:rsidR="002A42A1">
          <w:t>inverse kinematics</w:t>
        </w:r>
      </w:ins>
      <w:r>
        <w:t xml:space="preserve"> solver. Given a pose in the robotic arm's work envelope, an </w:t>
      </w:r>
      <w:del w:id="1970" w:author="Ed" w:date="2013-04-01T15:08:00Z">
        <w:r w:rsidDel="002A42A1">
          <w:delText>inverse kinematic</w:delText>
        </w:r>
      </w:del>
      <w:ins w:id="1971" w:author="Ed" w:date="2013-04-01T15:08:00Z">
        <w:r w:rsidR="002A42A1">
          <w:t>inverse kinematics</w:t>
        </w:r>
      </w:ins>
      <w:r>
        <w:t xml:space="preserve"> solver determines a set of joint angles that would place the end </w:t>
      </w:r>
      <w:proofErr w:type="spellStart"/>
      <w:r>
        <w:t>effector</w:t>
      </w:r>
      <w:proofErr w:type="spellEnd"/>
      <w:r>
        <w:t xml:space="preserve"> at that pose. Because not all poses have possible solutions and some poses are degenerate cases, analytical </w:t>
      </w:r>
      <w:del w:id="1972" w:author="Ed" w:date="2013-04-01T15:08:00Z">
        <w:r w:rsidDel="002A42A1">
          <w:delText>inverse kinematic</w:delText>
        </w:r>
      </w:del>
      <w:ins w:id="1973" w:author="Ed" w:date="2013-04-01T15:08:00Z">
        <w:r w:rsidR="002A42A1">
          <w:t>inverse kinematics</w:t>
        </w:r>
      </w:ins>
      <w:r>
        <w:t xml:space="preserve"> solvers are mathematically complex.</w:t>
      </w:r>
    </w:p>
    <w:p w:rsidR="00E141B1" w:rsidRDefault="0053034D">
      <w:pPr>
        <w:pStyle w:val="Heading3"/>
        <w:rPr>
          <w:del w:id="1974" w:author="Ed" w:date="2013-04-03T16:54:00Z"/>
        </w:rPr>
        <w:pPrChange w:id="1975" w:author="Ed" w:date="2013-04-02T11:34:00Z">
          <w:pPr>
            <w:pStyle w:val="Heading2"/>
          </w:pPr>
        </w:pPrChange>
      </w:pPr>
      <w:bookmarkStart w:id="1976" w:name="_Toc351559260"/>
      <w:del w:id="1977" w:author="Ed" w:date="2013-04-03T16:54:00Z">
        <w:r w:rsidDel="00691AD8">
          <w:delText>KDL Solver</w:delText>
        </w:r>
        <w:bookmarkEnd w:id="1976"/>
      </w:del>
    </w:p>
    <w:p w:rsidR="0053034D" w:rsidRDefault="0053034D" w:rsidP="00CA427F">
      <w:r>
        <w:t xml:space="preserve">ROS includes a kinematic solver in the </w:t>
      </w:r>
      <w:proofErr w:type="spellStart"/>
      <w:r>
        <w:t>kinematics_constraint_aware</w:t>
      </w:r>
      <w:proofErr w:type="spellEnd"/>
      <w:r>
        <w:t xml:space="preserve"> package that wraps the </w:t>
      </w:r>
      <w:del w:id="1978" w:author="Ed" w:date="2013-04-01T15:08:00Z">
        <w:r w:rsidDel="002A42A1">
          <w:delText>inverse kinematic</w:delText>
        </w:r>
      </w:del>
      <w:ins w:id="1979" w:author="Ed" w:date="2013-04-01T15:08:00Z">
        <w:r w:rsidR="002A42A1">
          <w:t>inverse kinematics</w:t>
        </w:r>
      </w:ins>
      <w:r>
        <w:t xml:space="preserve"> solver of the </w:t>
      </w:r>
      <w:proofErr w:type="spellStart"/>
      <w:r>
        <w:t>Orocos</w:t>
      </w:r>
      <w:proofErr w:type="spellEnd"/>
      <w:r>
        <w:t xml:space="preserve"> project's Kinematics and Dynamics Library (KDL)</w:t>
      </w:r>
      <w:ins w:id="1980" w:author="Edward Venator" w:date="2013-04-11T09:34:00Z">
        <w:r w:rsidR="00AF4C15">
          <w:fldChar w:fldCharType="begin"/>
        </w:r>
        <w:r w:rsidR="00AF4C15">
          <w:instrText xml:space="preserve"> ADDIN ZOTERO_ITEM CSL_CITATION {"citationID":"6dsh879ju","properties":{"formattedCitation":"[25]","plainCitation":"[25]"},"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ins>
      <w:r w:rsidR="00AF4C15">
        <w:fldChar w:fldCharType="separate"/>
      </w:r>
      <w:ins w:id="1981" w:author="Edward Venator" w:date="2013-04-11T09:34:00Z">
        <w:r w:rsidR="00AF4C15" w:rsidRPr="00AF4C15">
          <w:t>[25]</w:t>
        </w:r>
        <w:r w:rsidR="00AF4C15">
          <w:fldChar w:fldCharType="end"/>
        </w:r>
      </w:ins>
      <w:r w:rsidR="006B701A">
        <w:fldChar w:fldCharType="begin"/>
      </w:r>
      <w:ins w:id="1982" w:author="Edward Venator" w:date="2013-04-11T09:20:00Z">
        <w:r w:rsidR="006F1159">
          <w:instrText xml:space="preserve"> ADDIN ZOTERO_ITEM CSL_CITATION {"citationID":"1ss0483209","properties":{"formattedCitation":"[25]","plainCitation":"[25]"},"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ins>
      <w:ins w:id="1983" w:author="Ed" w:date="2013-04-08T09:52:00Z">
        <w:del w:id="1984" w:author="Edward Venator" w:date="2013-04-11T09:20:00Z">
          <w:r w:rsidR="006B59B9" w:rsidDel="006F1159">
            <w:delInstrText xml:space="preserve"> ADDIN ZOTERO_ITEM CSL_CITATION {"citationID":"1ss0483209","properties":{"formattedCitation":"[</w:delInstrText>
          </w:r>
        </w:del>
      </w:ins>
      <w:del w:id="1985" w:author="Edward Venator" w:date="2013-04-11T09:20:00Z">
        <w:r w:rsidR="003E136B" w:rsidDel="006F1159">
          <w:delInstrText>26</w:delInstrText>
        </w:r>
      </w:del>
      <w:ins w:id="1986" w:author="Ed" w:date="2013-04-08T09:52:00Z">
        <w:del w:id="1987" w:author="Edward Venator" w:date="2013-04-11T09:20:00Z">
          <w:r w:rsidR="006B59B9" w:rsidDel="006F1159">
            <w:delInstrText>25]","plainCitation":"[</w:delInstrText>
          </w:r>
        </w:del>
      </w:ins>
      <w:del w:id="1988" w:author="Edward Venator" w:date="2013-04-11T09:20:00Z">
        <w:r w:rsidR="003E136B" w:rsidDel="006F1159">
          <w:delInstrText>26</w:delInstrText>
        </w:r>
      </w:del>
      <w:ins w:id="1989" w:author="Ed" w:date="2013-04-08T09:52:00Z">
        <w:del w:id="1990" w:author="Edward Venator" w:date="2013-04-11T09:20:00Z">
          <w:r w:rsidR="006B59B9" w:rsidDel="006F1159">
            <w:delInstrText xml:space="preserve">25]"},"citationItems":[{"id":17,"uris":["http://zotero.org/users/1284010/items/89H22V9E"],"uri":["http://zotero.org/users/1284010/items/89H22V9E"],"itemData":{"id":17,"type":"webpage","title":"Kinematic and Dynamic Solvers | The Orocos Project","URL":"http://www.orocos.org/kdl/UserManual/kinematic_solvers","accessed":{"date-parts":[[2013,3,20]]}}}],"schema":"https://github.com/citation-style-language/schema/raw/master/csl-citation.json"} </w:delInstrText>
          </w:r>
        </w:del>
      </w:ins>
      <w:del w:id="1991" w:author="Edward Venator" w:date="2013-04-11T09:20:00Z">
        <w:r w:rsidR="007A0A93" w:rsidDel="006F1159">
          <w:delInstrText xml:space="preserve"> ADDIN ZOTERO_ITEM CSL_CITATION {"citationID":"1ss0483209","properties":{"formattedCitation":"[23]","plainCitation":"[23]"},"citationItems":[{"id":17,"uris":["http://zotero.org/users/1284010/items/89H22V9E"],"uri":["http://zotero.org/users/1284010/items/89H22V9E"],"itemData":{"id":17,"type":"webpage","title":"Kinematic and Dynamic Solvers | The Orocos Project","URL":"http://www.orocos.org/kdl/UserManual/kinematic_solvers","accessed":{"date-parts":[[2013,3,20]]}}}],"schema":"https://github.com/citation-style-language/schema/raw/master/csl-citation.json"} </w:delInstrText>
        </w:r>
      </w:del>
      <w:r w:rsidR="006B701A">
        <w:fldChar w:fldCharType="separate"/>
      </w:r>
      <w:ins w:id="1992" w:author="Ed" w:date="2013-04-08T09:52:00Z">
        <w:del w:id="1993" w:author="Edward Venator" w:date="2013-04-11T09:34:00Z">
          <w:r w:rsidR="006B701A" w:rsidRPr="006B701A" w:rsidDel="00AF4C15">
            <w:rPr>
              <w:rPrChange w:id="1994" w:author="Ed" w:date="2013-04-08T09:52:00Z">
                <w:rPr>
                  <w:color w:val="000080"/>
                  <w:u w:val="single"/>
                </w:rPr>
              </w:rPrChange>
            </w:rPr>
            <w:delText>[25]</w:delText>
          </w:r>
        </w:del>
      </w:ins>
      <w:del w:id="1995" w:author="Ed" w:date="2013-04-03T15:41:00Z">
        <w:r w:rsidR="006B701A" w:rsidRPr="006B701A">
          <w:rPr>
            <w:rPrChange w:id="1996" w:author="Ed" w:date="2013-04-08T09:52:00Z">
              <w:rPr>
                <w:color w:val="000080"/>
                <w:u w:val="single"/>
              </w:rPr>
            </w:rPrChange>
          </w:rPr>
          <w:delText>[23]</w:delText>
        </w:r>
      </w:del>
      <w:r w:rsidR="006B701A">
        <w:fldChar w:fldCharType="end"/>
      </w:r>
      <w:r>
        <w:t xml:space="preserve">. The KDL solver is a numerical solver that uses </w:t>
      </w:r>
      <w:r w:rsidRPr="002372B2">
        <w:t>Newton-</w:t>
      </w:r>
      <w:proofErr w:type="spellStart"/>
      <w:r w:rsidRPr="002372B2">
        <w:t>Raphson</w:t>
      </w:r>
      <w:proofErr w:type="spellEnd"/>
      <w:r w:rsidRPr="002372B2">
        <w:t xml:space="preserve">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53034D" w:rsidRPr="00055796" w:rsidRDefault="0053034D" w:rsidP="00CA427F">
      <w:r>
        <w:t>To counteract the problem of the KDL solver failing</w:t>
      </w:r>
      <w:ins w:id="1997" w:author="Ed" w:date="2013-04-01T15:09:00Z">
        <w:r w:rsidR="002A42A1">
          <w:t xml:space="preserve"> for achievable positions</w:t>
        </w:r>
      </w:ins>
      <w:r>
        <w:t xml:space="preserve">, the solver was wrapped in a method to retry the search on failure. When the solver fails to find an </w:t>
      </w:r>
      <w:del w:id="1998" w:author="Ed" w:date="2013-04-01T15:08:00Z">
        <w:r w:rsidDel="002A42A1">
          <w:delText>inverse kinematic</w:delText>
        </w:r>
      </w:del>
      <w:ins w:id="1999" w:author="Ed" w:date="2013-04-01T15:08:00Z">
        <w:r w:rsidR="002A42A1">
          <w:t>inverse kinematics</w:t>
        </w:r>
      </w:ins>
      <w:r>
        <w:t xml:space="preserve"> solution for a desired pose, the solver is reseeded with randomly selected joint values and called again</w:t>
      </w:r>
      <w:ins w:id="2000" w:author="Ed" w:date="2013-04-01T15:09:00Z">
        <w:r w:rsidR="002A42A1">
          <w:t>, up to 100 times</w:t>
        </w:r>
      </w:ins>
      <w:r>
        <w:t xml:space="preserve">. To test the solver, poses were generated using forward kinematics of simulated joint angles. Since the poses were </w:t>
      </w:r>
      <w:r>
        <w:lastRenderedPageBreak/>
        <w:t xml:space="preserve">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Pr="00055796">
        <w:t xml:space="preserve"> for solvable poses. </w:t>
      </w:r>
      <w:r w:rsidR="00055796" w:rsidRPr="00055796">
        <w:t xml:space="preserve">As shown in </w:t>
      </w:r>
      <w:fldSimple w:instr=" REF _Ref351928372 \h  \* MERGEFORMAT ">
        <w:ins w:id="2001" w:author="Edward Venator" w:date="2013-04-11T09:15:00Z">
          <w:r w:rsidR="00E141B1">
            <w:t>Figure 12</w:t>
          </w:r>
        </w:ins>
        <w:ins w:id="2002" w:author="Ed" w:date="2013-04-08T09:50:00Z">
          <w:del w:id="2003" w:author="Edward Venator" w:date="2013-04-11T09:15:00Z">
            <w:r w:rsidR="006B59B9" w:rsidDel="00E141B1">
              <w:delText>Figure 11</w:delText>
            </w:r>
          </w:del>
        </w:ins>
        <w:del w:id="2004" w:author="Edward Venator" w:date="2013-04-11T09:15:00Z">
          <w:r w:rsidR="008F4491" w:rsidDel="00E141B1">
            <w:delText>Figure 11</w:delText>
          </w:r>
        </w:del>
      </w:fldSimple>
      <w:r w:rsidR="00055796" w:rsidRPr="00055796">
        <w:t xml:space="preserve">, most inverse kinematics requests are solved in under 20 iterations or will fail. </w:t>
      </w:r>
      <w:r w:rsidRPr="00055796">
        <w:t>Since the seed is random, the number of requests needed to solve for a difficult pose is probabilistic</w:t>
      </w:r>
      <w:r w:rsidR="00055796" w:rsidRPr="00055796">
        <w:t>, and though some positions are more difficult to solve for using KDL’s iterative approach, there is no guarantee that the solver will succeed or fail for a given pose</w:t>
      </w:r>
      <w:r w:rsidRPr="00055796">
        <w:t xml:space="preserve">. The resulting </w:t>
      </w:r>
      <w:del w:id="2005" w:author="Ed" w:date="2013-04-01T15:08:00Z">
        <w:r w:rsidRPr="00055796" w:rsidDel="002A42A1">
          <w:delText>inverse kinematic</w:delText>
        </w:r>
      </w:del>
      <w:ins w:id="2006" w:author="Ed" w:date="2013-04-01T15:08:00Z">
        <w:r w:rsidR="002A42A1">
          <w:t>inverse kinematics</w:t>
        </w:r>
      </w:ins>
      <w:r w:rsidRPr="00055796">
        <w:t xml:space="preserve"> solver is suitably reliable, </w:t>
      </w:r>
      <w:r w:rsidR="00055796" w:rsidRPr="00055796">
        <w:t>though slow, taking as long as 3.5</w:t>
      </w:r>
      <w:r w:rsidRPr="00055796">
        <w:t xml:space="preserve"> seconds before determining that a pose is unsolvable. This is acceptable for the robot at this time, but a faster</w:t>
      </w:r>
      <w:r w:rsidR="00055796" w:rsidRPr="00055796">
        <w:t>, more reliable</w:t>
      </w:r>
      <w:r w:rsidRPr="00055796">
        <w:t xml:space="preserve"> </w:t>
      </w:r>
      <w:del w:id="2007" w:author="Ed" w:date="2013-04-01T15:08:00Z">
        <w:r w:rsidRPr="00055796" w:rsidDel="002A42A1">
          <w:delText>inverse kinematic</w:delText>
        </w:r>
      </w:del>
      <w:ins w:id="2008" w:author="Ed" w:date="2013-04-01T15:08:00Z">
        <w:r w:rsidR="002A42A1">
          <w:t>inverse kinematics</w:t>
        </w:r>
      </w:ins>
      <w:r w:rsidRPr="00055796">
        <w:t xml:space="preserve"> solver will be necessary in an industrial installation.</w:t>
      </w:r>
    </w:p>
    <w:p w:rsidR="00055796" w:rsidRDefault="00055796" w:rsidP="00CA427F">
      <w:pPr>
        <w:rPr>
          <w:del w:id="2009" w:author="Ed" w:date="2013-04-11T09:12:00Z"/>
        </w:rPr>
      </w:pPr>
      <w:del w:id="2010" w:author="Ed" w:date="2013-04-11T09:12:00Z">
        <w:r>
          <w:rPr>
            <w:noProof/>
            <w:lang w:bidi="ar-SA"/>
          </w:rPr>
          <w:lastRenderedPageBreak/>
          <w:drawing>
            <wp:inline distT="0" distB="0" distL="0" distR="0">
              <wp:extent cx="5486400" cy="4107464"/>
              <wp:effectExtent l="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107464"/>
                      </a:xfrm>
                      <a:prstGeom prst="rect">
                        <a:avLst/>
                      </a:prstGeom>
                    </pic:spPr>
                  </pic:pic>
                </a:graphicData>
              </a:graphic>
            </wp:inline>
          </w:drawing>
        </w:r>
      </w:del>
    </w:p>
    <w:p w:rsidR="00055796" w:rsidRDefault="00055796" w:rsidP="00AF4C15">
      <w:pPr>
        <w:keepNext/>
        <w:rPr>
          <w:ins w:id="2011" w:author="Ed" w:date="2013-04-11T09:12:00Z"/>
        </w:rPr>
        <w:pPrChange w:id="2012" w:author="Edward Venator" w:date="2013-04-11T09:36:00Z">
          <w:pPr/>
        </w:pPrChange>
      </w:pPr>
      <w:ins w:id="2013" w:author="Ed" w:date="2013-04-11T09:12:00Z">
        <w:r>
          <w:rPr>
            <w:noProof/>
            <w:lang w:bidi="ar-SA"/>
          </w:rPr>
          <w:drawing>
            <wp:inline distT="0" distB="0" distL="0" distR="0">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105072"/>
                      </a:xfrm>
                      <a:prstGeom prst="rect">
                        <a:avLst/>
                      </a:prstGeom>
                    </pic:spPr>
                  </pic:pic>
                </a:graphicData>
              </a:graphic>
            </wp:inline>
          </w:drawing>
        </w:r>
      </w:ins>
    </w:p>
    <w:p w:rsidR="00055796" w:rsidRPr="00934523" w:rsidRDefault="00055796" w:rsidP="00CA427F">
      <w:pPr>
        <w:pStyle w:val="Caption"/>
      </w:pPr>
      <w:bookmarkStart w:id="2014" w:name="_Ref351928372"/>
      <w:bookmarkStart w:id="2015" w:name="_Toc351997945"/>
      <w:bookmarkStart w:id="2016" w:name="_Toc353178061"/>
      <w:r>
        <w:t xml:space="preserve">Figure </w:t>
      </w:r>
      <w:ins w:id="2017" w:author="Ed" w:date="2013-04-08T09:44:00Z">
        <w:r w:rsidR="006B701A">
          <w:fldChar w:fldCharType="begin"/>
        </w:r>
        <w:r w:rsidR="00851713">
          <w:instrText xml:space="preserve"> SEQ Figure \* ARABIC </w:instrText>
        </w:r>
      </w:ins>
      <w:r w:rsidR="006B701A">
        <w:fldChar w:fldCharType="separate"/>
      </w:r>
      <w:ins w:id="2018" w:author="Edward Venator" w:date="2013-04-11T09:15:00Z">
        <w:r w:rsidR="00E141B1">
          <w:rPr>
            <w:noProof/>
          </w:rPr>
          <w:t>12</w:t>
        </w:r>
      </w:ins>
      <w:ins w:id="2019" w:author="Ed" w:date="2013-04-08T09:50:00Z">
        <w:del w:id="2020" w:author="Edward Venator" w:date="2013-04-11T09:15:00Z">
          <w:r w:rsidR="006B59B9" w:rsidDel="00E141B1">
            <w:rPr>
              <w:noProof/>
            </w:rPr>
            <w:delText>11</w:delText>
          </w:r>
        </w:del>
      </w:ins>
      <w:ins w:id="2021" w:author="Ed" w:date="2013-04-08T09:44:00Z">
        <w:r w:rsidR="006B701A">
          <w:fldChar w:fldCharType="end"/>
        </w:r>
      </w:ins>
      <w:del w:id="2022" w:author="Ed" w:date="2013-04-08T09:44:00Z">
        <w:r w:rsidR="006B701A" w:rsidDel="00851713">
          <w:fldChar w:fldCharType="begin"/>
        </w:r>
        <w:r w:rsidR="00DB619F" w:rsidDel="00851713">
          <w:delInstrText xml:space="preserve"> SEQ Figure \* ARABIC </w:delInstrText>
        </w:r>
        <w:r w:rsidR="006B701A" w:rsidDel="00851713">
          <w:fldChar w:fldCharType="separate"/>
        </w:r>
      </w:del>
      <w:del w:id="2023" w:author="Ed" w:date="2013-04-08T09:42:00Z">
        <w:r w:rsidR="008F4491" w:rsidDel="00B60E2F">
          <w:rPr>
            <w:noProof/>
          </w:rPr>
          <w:delText>11</w:delText>
        </w:r>
      </w:del>
      <w:del w:id="2024" w:author="Ed" w:date="2013-04-08T09:44:00Z">
        <w:r w:rsidR="006B701A" w:rsidDel="00851713">
          <w:rPr>
            <w:noProof/>
          </w:rPr>
          <w:fldChar w:fldCharType="end"/>
        </w:r>
      </w:del>
      <w:bookmarkEnd w:id="2014"/>
      <w:r>
        <w:t>: A histogram of successful requests from the test of the KDL inverse kinematics solver, showing the distribution of iterations required to find a solution.</w:t>
      </w:r>
      <w:bookmarkEnd w:id="2015"/>
      <w:bookmarkEnd w:id="2016"/>
    </w:p>
    <w:p w:rsidR="00E141B1" w:rsidRDefault="0053034D">
      <w:pPr>
        <w:pStyle w:val="Heading3"/>
        <w:rPr>
          <w:del w:id="2025" w:author="Ed" w:date="2013-04-03T16:54:00Z"/>
        </w:rPr>
        <w:pPrChange w:id="2026" w:author="Ed" w:date="2013-04-02T11:34:00Z">
          <w:pPr>
            <w:pStyle w:val="Heading2"/>
          </w:pPr>
        </w:pPrChange>
      </w:pPr>
      <w:bookmarkStart w:id="2027" w:name="_Toc351559261"/>
      <w:del w:id="2028" w:author="Ed" w:date="2013-04-03T16:54:00Z">
        <w:r w:rsidDel="00691AD8">
          <w:delText>IKFast</w:delText>
        </w:r>
        <w:bookmarkEnd w:id="2027"/>
      </w:del>
    </w:p>
    <w:p w:rsidR="0053034D" w:rsidRDefault="0053034D" w:rsidP="00CA427F">
      <w:r>
        <w:t xml:space="preserve">The </w:t>
      </w:r>
      <w:proofErr w:type="spellStart"/>
      <w:r>
        <w:t>OpenRAVE</w:t>
      </w:r>
      <w:proofErr w:type="spellEnd"/>
      <w:r>
        <w:t xml:space="preserve"> project includes the </w:t>
      </w:r>
      <w:proofErr w:type="spellStart"/>
      <w:r>
        <w:t>IKFast</w:t>
      </w:r>
      <w:proofErr w:type="spellEnd"/>
      <w:r>
        <w:t xml:space="preserve"> kinematic solver tool</w:t>
      </w:r>
      <w:ins w:id="2029" w:author="Edward Venator" w:date="2013-04-11T09:38:00Z">
        <w:r w:rsidR="00AF4C15">
          <w:fldChar w:fldCharType="begin"/>
        </w:r>
        <w:r w:rsidR="00AF4C15">
          <w:instrText xml:space="preserve"> ADDIN ZOTERO_ITEM CSL_CITATION {"citationID":"27vl1dnf8u","properties":{"formattedCitation":"[26]","plainCitation":"[26]"},"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ins>
      <w:r w:rsidR="00AF4C15">
        <w:fldChar w:fldCharType="separate"/>
      </w:r>
      <w:ins w:id="2030" w:author="Edward Venator" w:date="2013-04-11T09:38:00Z">
        <w:r w:rsidR="00AF4C15" w:rsidRPr="00AF4C15">
          <w:t>[26]</w:t>
        </w:r>
        <w:r w:rsidR="00AF4C15">
          <w:fldChar w:fldCharType="end"/>
        </w:r>
      </w:ins>
      <w:del w:id="2031" w:author="Ed" w:date="2013-04-02T10:27:00Z">
        <w:r w:rsidDel="002D6416">
          <w:delText>,</w:delText>
        </w:r>
      </w:del>
      <w:r w:rsidR="006B701A">
        <w:fldChar w:fldCharType="begin"/>
      </w:r>
      <w:ins w:id="2032" w:author="Edward Venator" w:date="2013-04-11T09:20:00Z">
        <w:r w:rsidR="006F1159">
          <w:instrText xml:space="preserve"> ADDIN ZOTERO_ITEM CSL_CITATION {"citationID":"j4tc4kh2r","properties":{"formattedCitation":"[26]","plainCitation":"[26]"},"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ins>
      <w:ins w:id="2033" w:author="Ed" w:date="2013-04-08T09:52:00Z">
        <w:del w:id="2034" w:author="Edward Venator" w:date="2013-04-11T09:20:00Z">
          <w:r w:rsidR="006B59B9" w:rsidDel="006F1159">
            <w:delInstrText xml:space="preserve"> ADDIN ZOTERO_ITEM CSL_CITATION {"citationID":"j4tc4kh2r","properties":{"formattedCitation":"[</w:delInstrText>
          </w:r>
        </w:del>
      </w:ins>
      <w:del w:id="2035" w:author="Edward Venator" w:date="2013-04-11T09:20:00Z">
        <w:r w:rsidR="003E136B" w:rsidDel="006F1159">
          <w:delInstrText>27</w:delInstrText>
        </w:r>
      </w:del>
      <w:ins w:id="2036" w:author="Ed" w:date="2013-04-08T09:52:00Z">
        <w:del w:id="2037" w:author="Edward Venator" w:date="2013-04-11T09:20:00Z">
          <w:r w:rsidR="006B59B9" w:rsidDel="006F1159">
            <w:delInstrText>26]","plainCitation":"[</w:delInstrText>
          </w:r>
        </w:del>
      </w:ins>
      <w:del w:id="2038" w:author="Edward Venator" w:date="2013-04-11T09:20:00Z">
        <w:r w:rsidR="003E136B" w:rsidDel="006F1159">
          <w:delInstrText>27</w:delInstrText>
        </w:r>
      </w:del>
      <w:ins w:id="2039" w:author="Ed" w:date="2013-04-08T09:52:00Z">
        <w:del w:id="2040" w:author="Edward Venator" w:date="2013-04-11T09:20:00Z">
          <w:r w:rsidR="006B59B9" w:rsidDel="006F1159">
            <w:delInstrText xml:space="preserve">26]"},"citationItems":[{"id":52,"uris":["http://zotero.org/users/1284010/items/PRZRG2PJ"],"uri":["http://zotero.org/users/1284010/items/PRZRG2PJ"],"itemData":{"id":52,"type":"webpage","title":"OpenRAVE | ikfast Module | OpenRAVE Documentation","URL":"http://openrave.org/docs/latest_stable/openravepy/ikfast/#ikfast-the-robot-kinematics-compiler","accessed":{"date-parts":[[2013,3,20]]}}}],"schema":"https://github.com/citation-style-language/schema/raw/master/csl-citation.json"} </w:delInstrText>
          </w:r>
        </w:del>
      </w:ins>
      <w:del w:id="2041" w:author="Edward Venator" w:date="2013-04-11T09:20:00Z">
        <w:r w:rsidR="007A0A93" w:rsidDel="006F1159">
          <w:delInstrText xml:space="preserve"> ADDIN ZOTERO_ITEM CSL_CITATION {"citationID":"j4tc4kh2r","properties":{"formattedCitation":"[24]","plainCitation":"[24]"},"citationItems":[{"id":52,"uris":["http://zotero.org/users/1284010/items/PRZRG2PJ"],"uri":["http://zotero.org/users/1284010/items/PRZRG2PJ"],"itemData":{"id":52,"type":"webpage","title":"OpenRAVE | ikfast Module | OpenRAVE Documentation","URL":"http://openrave.org/docs/latest_stable/openravepy/ikfast/#ikfast-the-robot-kinematics-compiler","accessed":{"date-parts":[[2013,3,20]]}}}],"schema":"https://github.com/citation-style-language/schema/raw/master/csl-citation.json"} </w:delInstrText>
        </w:r>
      </w:del>
      <w:r w:rsidR="006B701A">
        <w:fldChar w:fldCharType="separate"/>
      </w:r>
      <w:ins w:id="2042" w:author="Ed" w:date="2013-04-08T09:52:00Z">
        <w:del w:id="2043" w:author="Edward Venator" w:date="2013-04-11T09:38:00Z">
          <w:r w:rsidR="006B701A" w:rsidRPr="006B701A" w:rsidDel="00AF4C15">
            <w:rPr>
              <w:rPrChange w:id="2044" w:author="Ed" w:date="2013-04-08T09:52:00Z">
                <w:rPr>
                  <w:color w:val="000080"/>
                  <w:u w:val="single"/>
                </w:rPr>
              </w:rPrChange>
            </w:rPr>
            <w:delText>[26]</w:delText>
          </w:r>
        </w:del>
      </w:ins>
      <w:del w:id="2045" w:author="Ed" w:date="2013-04-03T15:41:00Z">
        <w:r w:rsidR="006B701A" w:rsidRPr="006B701A">
          <w:rPr>
            <w:rPrChange w:id="2046" w:author="Ed" w:date="2013-04-08T09:52:00Z">
              <w:rPr>
                <w:color w:val="000080"/>
                <w:u w:val="single"/>
              </w:rPr>
            </w:rPrChange>
          </w:rPr>
          <w:delText>[24]</w:delText>
        </w:r>
      </w:del>
      <w:r w:rsidR="006B701A">
        <w:fldChar w:fldCharType="end"/>
      </w:r>
      <w:ins w:id="2047" w:author="Ed" w:date="2013-04-02T10:27:00Z">
        <w:r w:rsidR="002D6416">
          <w:t>,</w:t>
        </w:r>
      </w:ins>
      <w:r>
        <w:t xml:space="preserve"> which analyzes a kinematic chain and generates C++ code for an </w:t>
      </w:r>
      <w:del w:id="2048" w:author="Ed" w:date="2013-04-01T15:08:00Z">
        <w:r w:rsidDel="002A42A1">
          <w:delText>inverse kinematic</w:delText>
        </w:r>
      </w:del>
      <w:ins w:id="2049" w:author="Ed" w:date="2013-04-01T15:08:00Z">
        <w:r w:rsidR="002A42A1">
          <w:t>inverse kinematics</w:t>
        </w:r>
      </w:ins>
      <w:r>
        <w:t xml:space="preserve"> solver for that chain. The solver it generates is a closed-form analytic solver, meaning it runs very quickly (&lt;1 ms) and can handle the vast majority of achievable pos</w:t>
      </w:r>
      <w:r w:rsidR="00595217">
        <w:t>es, including degenerate cases.</w:t>
      </w:r>
      <w:r>
        <w:t xml:space="preserve"> The greatest limitation of </w:t>
      </w:r>
      <w:proofErr w:type="spellStart"/>
      <w:r>
        <w:t>IKFast</w:t>
      </w:r>
      <w:proofErr w:type="spellEnd"/>
      <w:r>
        <w:t xml:space="preserve"> is that it does not take into account joint limits, but assumes that all joints can rotate freely. This means that </w:t>
      </w:r>
      <w:proofErr w:type="spellStart"/>
      <w:r>
        <w:t>IKFast</w:t>
      </w:r>
      <w:proofErr w:type="spellEnd"/>
      <w:r>
        <w:t xml:space="preserve"> will often generate solutions that are unachievable for a rotation-limited robotic arm.</w:t>
      </w:r>
    </w:p>
    <w:p w:rsidR="0053034D" w:rsidRPr="00CB2345" w:rsidRDefault="0053034D" w:rsidP="00CA427F">
      <w:pPr>
        <w:rPr>
          <w:b/>
        </w:rPr>
      </w:pPr>
      <w:r>
        <w:lastRenderedPageBreak/>
        <w:t xml:space="preserve">The ROS wrapper for </w:t>
      </w:r>
      <w:proofErr w:type="spellStart"/>
      <w:r>
        <w:t>IKFast</w:t>
      </w:r>
      <w:proofErr w:type="spellEnd"/>
      <w:r>
        <w:t xml:space="preserve"> rejects solutions that violate joint constraints, but </w:t>
      </w:r>
      <w:del w:id="2050" w:author="Ed" w:date="2013-04-01T15:10:00Z">
        <w:r w:rsidDel="002A42A1">
          <w:delText xml:space="preserve">since </w:delText>
        </w:r>
      </w:del>
      <w:proofErr w:type="spellStart"/>
      <w:r>
        <w:t>IKFast</w:t>
      </w:r>
      <w:proofErr w:type="spellEnd"/>
      <w:r>
        <w:t xml:space="preserve"> will only return the first eight IK solutions it finds, </w:t>
      </w:r>
      <w:ins w:id="2051" w:author="Ed" w:date="2013-04-01T15:10:00Z">
        <w:r w:rsidR="002A42A1">
          <w:t xml:space="preserve">and </w:t>
        </w:r>
      </w:ins>
      <w:r>
        <w:t xml:space="preserve">it is likely that none of these solutions will satisfy joint constraints, particularly for degenerate cases. </w:t>
      </w:r>
      <w:del w:id="2052" w:author="Ed" w:date="2013-04-01T15:10:00Z">
        <w:r w:rsidDel="002A42A1">
          <w:delText>In these situations</w:delText>
        </w:r>
      </w:del>
      <w:ins w:id="2053" w:author="Ed" w:date="2013-04-01T15:10:00Z">
        <w:r w:rsidR="002A42A1">
          <w:t>When this happens</w:t>
        </w:r>
      </w:ins>
      <w:r>
        <w:t xml:space="preserve">, the ROS </w:t>
      </w:r>
      <w:del w:id="2054" w:author="Ed" w:date="2013-04-01T15:08:00Z">
        <w:r w:rsidDel="002A42A1">
          <w:delText>inverse kinematic</w:delText>
        </w:r>
      </w:del>
      <w:ins w:id="2055" w:author="Ed" w:date="2013-04-01T15:08:00Z">
        <w:r w:rsidR="002A42A1">
          <w:t>inverse kinematics</w:t>
        </w:r>
      </w:ins>
      <w:r>
        <w:t xml:space="preserve"> service fails, despite the </w:t>
      </w:r>
      <w:ins w:id="2056" w:author="Ed" w:date="2013-04-01T15:10:00Z">
        <w:r w:rsidR="002A42A1">
          <w:t xml:space="preserve">possible </w:t>
        </w:r>
      </w:ins>
      <w:r>
        <w:t xml:space="preserve">existence of a valid solution. It may be possible to rewrite the </w:t>
      </w:r>
      <w:proofErr w:type="spellStart"/>
      <w:r>
        <w:t>IKFast</w:t>
      </w:r>
      <w:proofErr w:type="spellEnd"/>
      <w:r>
        <w:t xml:space="preserve"> compiler or modify the generated code to work with joint limits, but at this time, </w:t>
      </w:r>
      <w:proofErr w:type="spellStart"/>
      <w:r>
        <w:t>IKFast</w:t>
      </w:r>
      <w:proofErr w:type="spellEnd"/>
      <w:r>
        <w:t xml:space="preserve"> was determined to be unsuitable for arms of </w:t>
      </w:r>
      <w:proofErr w:type="spellStart"/>
      <w:ins w:id="2057" w:author="Edward Venator" w:date="2013-04-11T09:12:00Z">
        <w:r w:rsidR="00C26887">
          <w:t>ABBY</w:t>
        </w:r>
        <w:r>
          <w:t>'s</w:t>
        </w:r>
      </w:ins>
      <w:del w:id="2058" w:author="Ed" w:date="2013-04-01T14:14:00Z">
        <w:r w:rsidDel="00C26887">
          <w:delText>ABBY</w:delText>
        </w:r>
      </w:del>
      <w:ins w:id="2059" w:author="Ed" w:date="2013-04-01T14:14:00Z">
        <w:r w:rsidR="00C26887">
          <w:t>ABBY</w:t>
        </w:r>
      </w:ins>
      <w:proofErr w:type="spellEnd"/>
      <w:del w:id="2060" w:author="Edward Venator" w:date="2013-04-11T09:12:00Z">
        <w:r>
          <w:delText>'s</w:delText>
        </w:r>
      </w:del>
      <w:r>
        <w:t xml:space="preserve"> geometry due to the high incidence of solver failure.</w:t>
      </w:r>
    </w:p>
    <w:p w:rsidR="0053034D" w:rsidRDefault="0053034D">
      <w:pPr>
        <w:pStyle w:val="Heading2"/>
      </w:pPr>
      <w:bookmarkStart w:id="2061" w:name="_Toc351559262"/>
      <w:bookmarkStart w:id="2062" w:name="_Toc353177985"/>
      <w:bookmarkStart w:id="2063" w:name="_Toc352798806"/>
      <w:bookmarkStart w:id="2064" w:name="_Toc353435283"/>
      <w:r>
        <w:t>Arm Navigation</w:t>
      </w:r>
      <w:bookmarkEnd w:id="2061"/>
      <w:bookmarkEnd w:id="2062"/>
      <w:bookmarkEnd w:id="2063"/>
      <w:bookmarkEnd w:id="2064"/>
    </w:p>
    <w:p w:rsidR="0053034D" w:rsidRDefault="00C26887" w:rsidP="00CA427F">
      <w:ins w:id="2065" w:author="Edward Venator" w:date="2013-04-11T09:12:00Z">
        <w:r>
          <w:t>ABBY</w:t>
        </w:r>
        <w:r w:rsidR="0053034D">
          <w:t>'s</w:t>
        </w:r>
      </w:ins>
      <w:del w:id="2066" w:author="Ed" w:date="2013-04-01T14:14:00Z">
        <w:r w:rsidR="0053034D" w:rsidDel="00C26887">
          <w:delText>ABBY</w:delText>
        </w:r>
      </w:del>
      <w:ins w:id="2067" w:author="Ed" w:date="2013-04-01T14:14:00Z">
        <w:del w:id="2068" w:author="Edward Venator" w:date="2013-04-11T09:38:00Z">
          <w:r w:rsidDel="00AF4C15">
            <w:delText>ABBY</w:delText>
          </w:r>
        </w:del>
      </w:ins>
      <w:del w:id="2069" w:author="Edward Venator" w:date="2013-04-11T09:12:00Z">
        <w:r w:rsidR="0053034D">
          <w:delText>'s</w:delText>
        </w:r>
      </w:del>
      <w:r w:rsidR="0053034D">
        <w:t xml:space="preserve">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w:t>
      </w:r>
      <w:proofErr w:type="spellStart"/>
      <w:r w:rsidR="0053034D">
        <w:t>plugin</w:t>
      </w:r>
      <w:proofErr w:type="spellEnd"/>
      <w:r w:rsidR="0053034D">
        <w:t xml:space="preserve">, a planner, and a collision environment server. This "default" arm navigation application was augmented with filtering nodes for the Kinect data going into the collision environment and the modified KDL inverse kinematics </w:t>
      </w:r>
      <w:proofErr w:type="spellStart"/>
      <w:r w:rsidR="0053034D">
        <w:t>plugin</w:t>
      </w:r>
      <w:proofErr w:type="spellEnd"/>
      <w:r w:rsidR="0053034D">
        <w:t xml:space="preserve">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ins w:id="2070" w:author="Edward Venator" w:date="2013-04-11T09:12:00Z">
        <w:r w:rsidRPr="00B54A0F">
          <w:t>)</w:t>
        </w:r>
      </w:ins>
      <w:ins w:id="2071" w:author="Edward Venator" w:date="2013-04-11T09:39:00Z">
        <w:r w:rsidR="00AF4C15">
          <w:fldChar w:fldCharType="begin"/>
        </w:r>
        <w:r w:rsidR="00AF4C15">
          <w:instrText xml:space="preserve"> ADDIN ZOTERO_ITEM CSL_CITATION {"citationID":"17th03qvjn","properties":{"formattedCitation":"[27]","plainCitation":"[27]"},"citationItems":[{"id":94,"uris":["http://zotero.org/users/1284010/items/RXHJ7Z63"],"uri":["http://zotero.org/users/1284010/items/RXHJ7Z63"],"itemData":{"id":94,"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ins>
      <w:r w:rsidR="00AF4C15">
        <w:fldChar w:fldCharType="separate"/>
      </w:r>
      <w:ins w:id="2072" w:author="Edward Venator" w:date="2013-04-11T09:39:00Z">
        <w:r w:rsidR="00AF4C15" w:rsidRPr="00AF4C15">
          <w:t>[27]</w:t>
        </w:r>
        <w:r w:rsidR="00AF4C15">
          <w:fldChar w:fldCharType="end"/>
        </w:r>
      </w:ins>
      <w:del w:id="2073" w:author="Edward Venator" w:date="2013-04-11T09:12:00Z">
        <w:r w:rsidRPr="00B54A0F">
          <w:delText>)</w:delText>
        </w:r>
      </w:del>
      <w:del w:id="2074" w:author="Ed" w:date="2013-04-02T10:27:00Z">
        <w:r w:rsidRPr="00B54A0F" w:rsidDel="002D6416">
          <w:delText>.</w:delText>
        </w:r>
      </w:del>
      <w:del w:id="2075" w:author="Edward Venator" w:date="2013-04-11T09:39:00Z">
        <w:r w:rsidR="00595217" w:rsidDel="00AF4C15">
          <w:delText xml:space="preserve"> </w:delText>
        </w:r>
        <w:r w:rsidR="006B701A" w:rsidDel="00AF4C15">
          <w:fldChar w:fldCharType="begin"/>
        </w:r>
      </w:del>
      <w:ins w:id="2076" w:author="Ed" w:date="2013-04-08T09:52:00Z">
        <w:del w:id="2077" w:author="Edward Venator" w:date="2013-04-11T09:20:00Z">
          <w:r w:rsidR="006B59B9" w:rsidDel="006F1159">
            <w:delInstrText xml:space="preserve"> ADDIN ZOTERO_ITEM CSL_CITATION {"citationID":"3d7t0j6la","properties":{"formattedCitation":"[</w:delInstrText>
          </w:r>
        </w:del>
      </w:ins>
      <w:del w:id="2078" w:author="Edward Venator" w:date="2013-04-11T09:20:00Z">
        <w:r w:rsidR="003E136B" w:rsidDel="006F1159">
          <w:delInstrText>28</w:delInstrText>
        </w:r>
      </w:del>
      <w:ins w:id="2079" w:author="Ed" w:date="2013-04-08T09:52:00Z">
        <w:del w:id="2080" w:author="Edward Venator" w:date="2013-04-11T09:20:00Z">
          <w:r w:rsidR="006B59B9" w:rsidDel="006F1159">
            <w:delInstrText>27]","plainCitation":"[</w:delInstrText>
          </w:r>
        </w:del>
      </w:ins>
      <w:del w:id="2081" w:author="Edward Venator" w:date="2013-04-11T09:20:00Z">
        <w:r w:rsidR="003E136B" w:rsidDel="006F1159">
          <w:delInstrText>28</w:delInstrText>
        </w:r>
      </w:del>
      <w:ins w:id="2082" w:author="Ed" w:date="2013-04-08T09:52:00Z">
        <w:del w:id="2083" w:author="Edward Venator" w:date="2013-04-11T09:20:00Z">
          <w:r w:rsidR="006B59B9" w:rsidDel="006F1159">
            <w:delInstrText xml:space="preserve">27]"},"citationItems":[{"id":63,"uris":["http://zotero.org/users/1284010/items/RXHJ7Z63"],"uri":["http://zotero.org/users/1284010/items/RXHJ7Z63"],"itemData":{"id":63,"type":"chapter","title":"A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delInstrText>
          </w:r>
        </w:del>
      </w:ins>
      <w:del w:id="2084" w:author="Edward Venator" w:date="2013-04-11T09:20:00Z">
        <w:r w:rsidR="007A0A93" w:rsidDel="006F1159">
          <w:delInstrText xml:space="preserve"> ADDIN ZOTERO_ITEM CSL_CITATION {"citationID":"3d7t0j6la","properties":{"formattedCitation":"[25]","plainCitation":"[25]"},"citationItems":[{"id":63,"uris":["http://zotero.org/users/1284010/items/RXHJ7Z63"],"uri":["http://zotero.org/users/1284010/items/RXHJ7Z63"],"itemData":{"id":63,"type":"chapter","title":"A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delInstrText>
        </w:r>
      </w:del>
      <w:del w:id="2085" w:author="Edward Venator" w:date="2013-04-11T09:39:00Z">
        <w:r w:rsidR="006B701A" w:rsidDel="00AF4C15">
          <w:fldChar w:fldCharType="separate"/>
        </w:r>
      </w:del>
      <w:ins w:id="2086" w:author="Ed" w:date="2013-04-08T09:52:00Z">
        <w:del w:id="2087" w:author="Edward Venator" w:date="2013-04-11T09:39:00Z">
          <w:r w:rsidR="006B701A" w:rsidRPr="006B701A" w:rsidDel="00AF4C15">
            <w:rPr>
              <w:rPrChange w:id="2088" w:author="Ed" w:date="2013-04-08T09:52:00Z">
                <w:rPr>
                  <w:color w:val="000080"/>
                  <w:u w:val="single"/>
                </w:rPr>
              </w:rPrChange>
            </w:rPr>
            <w:delText>[27]</w:delText>
          </w:r>
        </w:del>
      </w:ins>
      <w:del w:id="2089" w:author="Edward Venator" w:date="2013-04-11T09:39:00Z">
        <w:r w:rsidR="006B701A" w:rsidRPr="006B701A" w:rsidDel="00AF4C15">
          <w:rPr>
            <w:rPrChange w:id="2090" w:author="Ed" w:date="2013-04-08T09:52:00Z">
              <w:rPr>
                <w:color w:val="000080"/>
                <w:u w:val="single"/>
              </w:rPr>
            </w:rPrChange>
          </w:rPr>
          <w:delText>[25]</w:delText>
        </w:r>
        <w:r w:rsidR="006B701A" w:rsidDel="00AF4C15">
          <w:fldChar w:fldCharType="end"/>
        </w:r>
      </w:del>
      <w:ins w:id="2091" w:author="Ed" w:date="2013-04-02T10:27:00Z">
        <w:r w:rsidR="002D6416">
          <w:t>.</w:t>
        </w:r>
      </w:ins>
      <w:r>
        <w:t xml:space="preserve"> SBL plans collision-free paths for the arm and 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w:t>
      </w:r>
      <w:r>
        <w:lastRenderedPageBreak/>
        <w:t xml:space="preserve">application uses the </w:t>
      </w:r>
      <w:r w:rsidRPr="00B54A0F">
        <w:t>inverse</w:t>
      </w:r>
      <w:r>
        <w:t xml:space="preserve"> </w:t>
      </w:r>
      <w:r w:rsidRPr="00B54A0F">
        <w:t xml:space="preserve">kinematics </w:t>
      </w:r>
      <w:proofErr w:type="spellStart"/>
      <w:r w:rsidRPr="00B54A0F">
        <w:t>plugin</w:t>
      </w:r>
      <w:proofErr w:type="spellEnd"/>
      <w:r w:rsidRPr="00B54A0F">
        <w:t xml:space="preserve"> </w:t>
      </w:r>
      <w:r>
        <w:t>described above to convert goal poses into joint space before planning paths to them.</w:t>
      </w:r>
    </w:p>
    <w:p w:rsidR="00E141B1" w:rsidRDefault="0053034D">
      <w:pPr>
        <w:pStyle w:val="Heading3"/>
        <w:pPrChange w:id="2092" w:author="Ed" w:date="2013-04-02T11:35:00Z">
          <w:pPr>
            <w:pStyle w:val="Heading2"/>
          </w:pPr>
        </w:pPrChange>
      </w:pPr>
      <w:bookmarkStart w:id="2093" w:name="_Toc351559263"/>
      <w:bookmarkStart w:id="2094" w:name="_Toc353177986"/>
      <w:bookmarkStart w:id="2095" w:name="_Toc352798807"/>
      <w:bookmarkStart w:id="2096" w:name="_Toc353435284"/>
      <w:r>
        <w:t>Collision Detection</w:t>
      </w:r>
      <w:bookmarkEnd w:id="2093"/>
      <w:bookmarkEnd w:id="2094"/>
      <w:bookmarkEnd w:id="2095"/>
      <w:bookmarkEnd w:id="2096"/>
    </w:p>
    <w:p w:rsidR="0053034D" w:rsidRDefault="0053034D" w:rsidP="00CA427F">
      <w:r>
        <w:t xml:space="preserve">The robot </w:t>
      </w:r>
      <w:ins w:id="2097" w:author="Ed" w:date="2013-04-01T15:10:00Z">
        <w:r w:rsidR="002A42A1">
          <w:t xml:space="preserve">uses the ROS node Collider to </w:t>
        </w:r>
      </w:ins>
      <w:ins w:id="2098" w:author="Edward Venator" w:date="2013-04-11T09:12:00Z">
        <w:r>
          <w:t>maintain</w:t>
        </w:r>
      </w:ins>
      <w:del w:id="2099" w:author="Edward Venator" w:date="2013-04-11T09:12:00Z">
        <w:r>
          <w:delText>maintain</w:delText>
        </w:r>
      </w:del>
      <w:del w:id="2100" w:author="Ed" w:date="2013-04-01T15:10:00Z">
        <w:r w:rsidDel="002A42A1">
          <w:delText>s</w:delText>
        </w:r>
      </w:del>
      <w:r>
        <w:t xml:space="preserve"> a collision map, a 3D occupancy grid represented by an </w:t>
      </w:r>
      <w:proofErr w:type="spellStart"/>
      <w:r>
        <w:t>Octomap</w:t>
      </w:r>
      <w:proofErr w:type="spellEnd"/>
      <w:r>
        <w:t xml:space="preserve"> </w:t>
      </w:r>
      <w:proofErr w:type="spellStart"/>
      <w:r>
        <w:t>oct</w:t>
      </w:r>
      <w:proofErr w:type="spellEnd"/>
      <w:r>
        <w:t xml:space="preserve">-tree. The collision map is populated by data from filtered Kinect point clouds. In addition to this "raw" map, a collision environment is maintained, which contains information from this map and keeps track of detected objects such as the </w:t>
      </w:r>
      <w:proofErr w:type="spellStart"/>
      <w:r>
        <w:t>manipulable</w:t>
      </w:r>
      <w:proofErr w:type="spellEnd"/>
      <w:r>
        <w:t xml:space="preserve"> objects detected by the tabletop box recognition system described below. 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Change w:id="2101" w:author="Ed" w:date="2013-04-02T11:35:00Z">
          <w:pPr>
            <w:pStyle w:val="Heading2"/>
          </w:pPr>
        </w:pPrChange>
      </w:pPr>
      <w:bookmarkStart w:id="2102" w:name="_Toc351559264"/>
      <w:bookmarkStart w:id="2103" w:name="_Toc353177987"/>
      <w:bookmarkStart w:id="2104" w:name="_Toc352798808"/>
      <w:bookmarkStart w:id="2105" w:name="_Toc353435285"/>
      <w:r>
        <w:t>Kinect Data Filtering</w:t>
      </w:r>
      <w:bookmarkEnd w:id="2102"/>
      <w:bookmarkEnd w:id="2103"/>
      <w:bookmarkEnd w:id="2104"/>
      <w:bookmarkEnd w:id="2105"/>
    </w:p>
    <w:p w:rsidR="0053034D" w:rsidRPr="00934523" w:rsidRDefault="0053034D" w:rsidP="00CA427F">
      <w:r>
        <w:t xml:space="preserve">The Kinect's field of view includes the robot's arm, which the collision detection process would classify as obstacles. This causes the robot to freeze because it is in collision with a perceived obstacle, even though the obstacle is the robot itself. In order to prevent this, the Kinect point cloud is pre-filtered to remove points that are within the robot volume, </w:t>
      </w:r>
      <w:r>
        <w:lastRenderedPageBreak/>
        <w:t>which is simulated by padding the 3D model of the robot generated from the URDF. The resulting point cloud, which has all points within the robot removed, is used for all collision monitoring and object detection.</w:t>
      </w:r>
      <w:ins w:id="2106" w:author="Ed" w:date="2013-04-01T15:11:00Z">
        <w:r w:rsidR="002A42A1">
          <w:t xml:space="preserve"> Unfortunately, this is a computationally intensive task, consuming one full core of the PC’s processor.</w:t>
        </w:r>
      </w:ins>
    </w:p>
    <w:p w:rsidR="0053034D" w:rsidRDefault="0053034D">
      <w:pPr>
        <w:pStyle w:val="Heading2"/>
      </w:pPr>
      <w:bookmarkStart w:id="2107" w:name="_Toc351559265"/>
      <w:bookmarkStart w:id="2108" w:name="_Ref351934904"/>
      <w:bookmarkStart w:id="2109" w:name="_Ref351934912"/>
      <w:bookmarkStart w:id="2110" w:name="_Toc353177988"/>
      <w:bookmarkStart w:id="2111" w:name="_Toc352798809"/>
      <w:bookmarkStart w:id="2112" w:name="_Toc353435286"/>
      <w:r>
        <w:t>Tabletop Box Manipulation</w:t>
      </w:r>
      <w:bookmarkEnd w:id="2107"/>
      <w:bookmarkEnd w:id="2108"/>
      <w:bookmarkEnd w:id="2109"/>
      <w:bookmarkEnd w:id="2110"/>
      <w:bookmarkEnd w:id="2111"/>
      <w:bookmarkEnd w:id="2112"/>
    </w:p>
    <w:p w:rsidR="003330B7" w:rsidRDefault="003330B7" w:rsidP="00CA427F">
      <w:pPr>
        <w:pStyle w:val="BodyText"/>
        <w:rPr>
          <w:ins w:id="2113" w:author="Edward Venator" w:date="2013-04-11T09:12:00Z"/>
        </w:rPr>
      </w:pPr>
      <w:ins w:id="2114" w:author="Edward Venator" w:date="2013-04-11T09:12:00Z">
        <w:r>
          <w:rPr>
            <w:noProof/>
            <w:lang w:bidi="ar-SA"/>
          </w:rPr>
          <w:drawing>
            <wp:inline distT="0" distB="0" distL="0" distR="0">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5687451"/>
                      </a:xfrm>
                      <a:prstGeom prst="rect">
                        <a:avLst/>
                      </a:prstGeom>
                    </pic:spPr>
                  </pic:pic>
                </a:graphicData>
              </a:graphic>
            </wp:inline>
          </w:drawing>
        </w:r>
      </w:ins>
    </w:p>
    <w:p w:rsidR="003330B7" w:rsidRDefault="003330B7" w:rsidP="00CA427F">
      <w:pPr>
        <w:pStyle w:val="BodyText"/>
        <w:rPr>
          <w:del w:id="2115" w:author="Edward Venator" w:date="2013-04-11T09:12:00Z"/>
        </w:rPr>
      </w:pPr>
      <w:commentRangeStart w:id="2116"/>
      <w:del w:id="2117" w:author="Edward Venator" w:date="2013-04-11T09:12:00Z">
        <w:r>
          <w:rPr>
            <w:noProof/>
            <w:lang w:bidi="ar-SA"/>
          </w:rPr>
          <w:lastRenderedPageBreak/>
          <w:drawing>
            <wp:inline distT="0" distB="0" distL="0" distR="0">
              <wp:extent cx="5486400" cy="56874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5687451"/>
                      </a:xfrm>
                      <a:prstGeom prst="rect">
                        <a:avLst/>
                      </a:prstGeom>
                    </pic:spPr>
                  </pic:pic>
                </a:graphicData>
              </a:graphic>
            </wp:inline>
          </w:drawing>
        </w:r>
        <w:commentRangeEnd w:id="2116"/>
        <w:r w:rsidR="002A42A1">
          <w:rPr>
            <w:rStyle w:val="CommentReference"/>
          </w:rPr>
          <w:commentReference w:id="2116"/>
        </w:r>
      </w:del>
    </w:p>
    <w:p w:rsidR="0053034D" w:rsidRDefault="003330B7" w:rsidP="00CA427F">
      <w:pPr>
        <w:pStyle w:val="Caption"/>
      </w:pPr>
      <w:bookmarkStart w:id="2118" w:name="_Toc351997946"/>
      <w:bookmarkStart w:id="2119" w:name="_Toc353435255"/>
      <w:r>
        <w:t xml:space="preserve">Figure </w:t>
      </w:r>
      <w:ins w:id="2120" w:author="Ed" w:date="2013-04-08T09:44:00Z">
        <w:r w:rsidR="006B701A">
          <w:fldChar w:fldCharType="begin"/>
        </w:r>
        <w:r w:rsidR="00851713">
          <w:instrText xml:space="preserve"> SEQ Figure \* ARABIC </w:instrText>
        </w:r>
      </w:ins>
      <w:r w:rsidR="006B701A">
        <w:fldChar w:fldCharType="separate"/>
      </w:r>
      <w:ins w:id="2121" w:author="Edward Venator" w:date="2013-04-11T09:15:00Z">
        <w:r w:rsidR="00E141B1">
          <w:rPr>
            <w:noProof/>
          </w:rPr>
          <w:t>13</w:t>
        </w:r>
      </w:ins>
      <w:ins w:id="2122" w:author="Ed" w:date="2013-04-08T09:50:00Z">
        <w:del w:id="2123" w:author="Edward Venator" w:date="2013-04-11T09:15:00Z">
          <w:r w:rsidR="006B59B9" w:rsidDel="00E141B1">
            <w:rPr>
              <w:noProof/>
            </w:rPr>
            <w:delText>12</w:delText>
          </w:r>
        </w:del>
      </w:ins>
      <w:ins w:id="2124" w:author="Ed" w:date="2013-04-08T09:44:00Z">
        <w:r w:rsidR="006B701A">
          <w:fldChar w:fldCharType="end"/>
        </w:r>
      </w:ins>
      <w:del w:id="2125" w:author="Ed" w:date="2013-04-08T09:44:00Z">
        <w:r w:rsidR="006B701A" w:rsidDel="00851713">
          <w:fldChar w:fldCharType="begin"/>
        </w:r>
        <w:r w:rsidR="00DB619F" w:rsidDel="00851713">
          <w:delInstrText xml:space="preserve"> SEQ Figure \* ARABIC </w:delInstrText>
        </w:r>
        <w:r w:rsidR="006B701A" w:rsidDel="00851713">
          <w:fldChar w:fldCharType="separate"/>
        </w:r>
      </w:del>
      <w:del w:id="2126" w:author="Ed" w:date="2013-04-08T09:42:00Z">
        <w:r w:rsidR="008F4491" w:rsidDel="00B60E2F">
          <w:rPr>
            <w:noProof/>
          </w:rPr>
          <w:delText>12</w:delText>
        </w:r>
      </w:del>
      <w:del w:id="2127" w:author="Ed" w:date="2013-04-08T09:44:00Z">
        <w:r w:rsidR="006B701A" w:rsidDel="00851713">
          <w:rPr>
            <w:noProof/>
          </w:rPr>
          <w:fldChar w:fldCharType="end"/>
        </w:r>
      </w:del>
      <w:r>
        <w:t>: The box manipulation pipeline. Data from the Kinect is used to locate boxes on a table, which are then picked up and placed in the bin.</w:t>
      </w:r>
      <w:bookmarkEnd w:id="2118"/>
      <w:bookmarkEnd w:id="2119"/>
    </w:p>
    <w:p w:rsidR="0053034D" w:rsidRDefault="0053034D" w:rsidP="00CA427F">
      <w:r>
        <w:t xml:space="preserve">Once </w:t>
      </w:r>
      <w:del w:id="2128" w:author="Ed" w:date="2013-04-01T14:14:00Z">
        <w:r w:rsidDel="00C26887">
          <w:delText>ABBY</w:delText>
        </w:r>
      </w:del>
      <w:ins w:id="2129" w:author="Ed" w:date="2013-04-01T14:14:00Z">
        <w:r w:rsidR="00C26887">
          <w:t>ABBY</w:t>
        </w:r>
      </w:ins>
      <w:r>
        <w:t xml:space="preserve"> arrives at the desired location in the inventory, it must identify objects and pick them up from the inventory shelves. This is an area for future researchers to improve upon, but a basic object perception and manipulation system was implemented as a proof of concept. The system uses several object detection nodes developed by Willow Garage for the PR2 robot, as well as two nodes written specifically for this project.</w:t>
      </w:r>
    </w:p>
    <w:p w:rsidR="00E141B1" w:rsidRDefault="0053034D">
      <w:pPr>
        <w:pStyle w:val="Heading3"/>
        <w:pPrChange w:id="2130" w:author="Ed" w:date="2013-04-02T11:35:00Z">
          <w:pPr>
            <w:pStyle w:val="Heading2"/>
          </w:pPr>
        </w:pPrChange>
      </w:pPr>
      <w:bookmarkStart w:id="2131" w:name="_Toc351559266"/>
      <w:bookmarkStart w:id="2132" w:name="_Toc353177989"/>
      <w:bookmarkStart w:id="2133" w:name="_Toc352798810"/>
      <w:bookmarkStart w:id="2134" w:name="_Toc353435287"/>
      <w:r>
        <w:t>The Manipulation Controller</w:t>
      </w:r>
      <w:bookmarkEnd w:id="2131"/>
      <w:bookmarkEnd w:id="2132"/>
      <w:bookmarkEnd w:id="2133"/>
      <w:bookmarkEnd w:id="2134"/>
    </w:p>
    <w:p w:rsidR="0053034D" w:rsidRDefault="0053034D" w:rsidP="00CA427F">
      <w:r>
        <w:t xml:space="preserve">The Object Manipulation Controller </w:t>
      </w:r>
      <w:ins w:id="2135" w:author="Ed" w:date="2013-04-01T15:12:00Z">
        <w:r w:rsidR="002A42A1">
          <w:t xml:space="preserve">was written specifically for this project and </w:t>
        </w:r>
      </w:ins>
      <w:r>
        <w:t xml:space="preserve">serves as the central control node, translating and routing messages between the perception and manipulation nodes. It provides a callable method </w:t>
      </w:r>
      <w:proofErr w:type="spellStart"/>
      <w:r>
        <w:t>pick_objects</w:t>
      </w:r>
      <w:proofErr w:type="spellEnd"/>
      <w:ins w:id="2136" w:author="Ed" w:date="2013-04-01T15:12:00Z">
        <w:r w:rsidR="002A42A1">
          <w:t>()</w:t>
        </w:r>
      </w:ins>
      <w:r>
        <w:t xml:space="preserve">, which performs the task described in </w:t>
      </w:r>
      <w:r w:rsidR="006B701A">
        <w:fldChar w:fldCharType="begin"/>
      </w:r>
      <w:r w:rsidR="00610622">
        <w:instrText xml:space="preserve"> REF _Ref351930475 \h </w:instrText>
      </w:r>
      <w:r w:rsidR="006B701A">
        <w:fldChar w:fldCharType="separate"/>
      </w:r>
      <w:r w:rsidR="00E141B1">
        <w:t xml:space="preserve">Algorithm </w:t>
      </w:r>
      <w:r w:rsidR="00E141B1">
        <w:rPr>
          <w:noProof/>
        </w:rPr>
        <w:t>2</w:t>
      </w:r>
      <w:r w:rsidR="006B701A">
        <w:fldChar w:fldCharType="end"/>
      </w:r>
      <w:r w:rsidR="003B51D5">
        <w:t>.</w:t>
      </w:r>
    </w:p>
    <w:p w:rsidR="0053034D" w:rsidRDefault="0053034D" w:rsidP="00CA427F">
      <w:pPr>
        <w:pStyle w:val="algorithm"/>
      </w:pPr>
      <w:proofErr w:type="spellStart"/>
      <w:r>
        <w:t>detected_objects</w:t>
      </w:r>
      <w:proofErr w:type="spellEnd"/>
      <w:r>
        <w:t xml:space="preserve"> = </w:t>
      </w:r>
      <w:proofErr w:type="spellStart"/>
      <w:r>
        <w:t>tabletop_detection</w:t>
      </w:r>
      <w:proofErr w:type="spellEnd"/>
      <w:r>
        <w:t>(</w:t>
      </w:r>
      <w:proofErr w:type="spellStart"/>
      <w:r>
        <w:t>kinect_data</w:t>
      </w:r>
      <w:proofErr w:type="spellEnd"/>
      <w:r>
        <w:t>)</w:t>
      </w:r>
    </w:p>
    <w:p w:rsidR="0053034D" w:rsidRDefault="0053034D" w:rsidP="00CA427F">
      <w:pPr>
        <w:pStyle w:val="algorithm"/>
      </w:pPr>
      <w:r>
        <w:t xml:space="preserve">for each object in </w:t>
      </w:r>
      <w:proofErr w:type="spellStart"/>
      <w:r>
        <w:t>detected_objects</w:t>
      </w:r>
      <w:proofErr w:type="spellEnd"/>
      <w:r>
        <w:t>:</w:t>
      </w:r>
    </w:p>
    <w:p w:rsidR="0053034D" w:rsidRDefault="0053034D" w:rsidP="00CA427F">
      <w:pPr>
        <w:pStyle w:val="algorithm"/>
      </w:pPr>
      <w:r>
        <w:tab/>
        <w:t>if graspable(object):</w:t>
      </w:r>
    </w:p>
    <w:p w:rsidR="0053034D" w:rsidRDefault="0053034D" w:rsidP="00CA427F">
      <w:pPr>
        <w:pStyle w:val="algorithm"/>
      </w:pPr>
      <w:r>
        <w:tab/>
      </w:r>
      <w:r>
        <w:tab/>
        <w:t>pick(object)</w:t>
      </w:r>
    </w:p>
    <w:p w:rsidR="0053034D" w:rsidRDefault="0053034D" w:rsidP="00CA427F">
      <w:pPr>
        <w:pStyle w:val="algorithm"/>
      </w:pPr>
      <w:r>
        <w:tab/>
      </w:r>
      <w:r>
        <w:tab/>
        <w:t>place(object, bin)</w:t>
      </w:r>
    </w:p>
    <w:p w:rsidR="0053034D" w:rsidRDefault="0053034D" w:rsidP="00CA427F">
      <w:pPr>
        <w:pStyle w:val="algorithm"/>
      </w:pPr>
      <w:proofErr w:type="spellStart"/>
      <w:r>
        <w:t>stow_arm</w:t>
      </w:r>
      <w:proofErr w:type="spellEnd"/>
      <w:r>
        <w:t>()</w:t>
      </w:r>
    </w:p>
    <w:p w:rsidR="003B51D5" w:rsidRDefault="003B51D5" w:rsidP="00CA427F">
      <w:pPr>
        <w:pStyle w:val="Caption"/>
      </w:pPr>
      <w:bookmarkStart w:id="2137" w:name="_Ref351930475"/>
      <w:r>
        <w:t xml:space="preserve">Algorithm </w:t>
      </w:r>
      <w:r w:rsidR="006B701A">
        <w:fldChar w:fldCharType="begin"/>
      </w:r>
      <w:r w:rsidR="003E70E3">
        <w:instrText xml:space="preserve"> SEQ Algorithm \* ARABIC </w:instrText>
      </w:r>
      <w:r w:rsidR="006B701A">
        <w:fldChar w:fldCharType="separate"/>
      </w:r>
      <w:r w:rsidR="00E141B1">
        <w:rPr>
          <w:noProof/>
        </w:rPr>
        <w:t>2</w:t>
      </w:r>
      <w:r w:rsidR="006B701A">
        <w:rPr>
          <w:noProof/>
        </w:rPr>
        <w:fldChar w:fldCharType="end"/>
      </w:r>
      <w:bookmarkEnd w:id="2137"/>
      <w:r>
        <w:t>: The process for detecting, picking up, and stowing the objects on a table</w:t>
      </w:r>
    </w:p>
    <w:p w:rsidR="0053034D" w:rsidRDefault="0053034D" w:rsidP="00CA427F">
      <w:r>
        <w:t xml:space="preserve">The </w:t>
      </w:r>
      <w:proofErr w:type="spellStart"/>
      <w:r>
        <w:t>tabletop_detection</w:t>
      </w:r>
      <w:proofErr w:type="spellEnd"/>
      <w:r>
        <w:t xml:space="preserve">() step is performed by the </w:t>
      </w:r>
      <w:del w:id="2138" w:author="Ed" w:date="2013-04-01T15:13:00Z">
        <w:r w:rsidDel="002A42A1">
          <w:delText xml:space="preserve">tabletop </w:delText>
        </w:r>
      </w:del>
      <w:proofErr w:type="spellStart"/>
      <w:ins w:id="2139" w:author="Ed" w:date="2013-04-01T15:13:00Z">
        <w:r w:rsidR="002A42A1">
          <w:t>tabletop_</w:t>
        </w:r>
      </w:ins>
      <w:del w:id="2140" w:author="Ed" w:date="2013-04-01T15:13:00Z">
        <w:r w:rsidDel="002A42A1">
          <w:delText xml:space="preserve">object </w:delText>
        </w:r>
      </w:del>
      <w:ins w:id="2141" w:author="Ed" w:date="2013-04-01T15:13:00Z">
        <w:r w:rsidR="002A42A1">
          <w:t>object_</w:t>
        </w:r>
      </w:ins>
      <w:r>
        <w:t>segmentation</w:t>
      </w:r>
      <w:proofErr w:type="spellEnd"/>
      <w:r>
        <w:t xml:space="preserve"> packa</w:t>
      </w:r>
      <w:r w:rsidR="00595217">
        <w:t>ge, developed by Willow Garage</w:t>
      </w:r>
      <w:del w:id="2142" w:author="Edward Venator" w:date="2013-04-11T09:41:00Z">
        <w:r w:rsidR="00595217" w:rsidDel="00F84E58">
          <w:delText xml:space="preserve"> </w:delText>
        </w:r>
        <w:r w:rsidR="006B701A" w:rsidDel="00F84E58">
          <w:fldChar w:fldCharType="begin"/>
        </w:r>
      </w:del>
      <w:ins w:id="2143" w:author="Ed" w:date="2013-04-08T09:52:00Z">
        <w:del w:id="2144" w:author="Edward Venator" w:date="2013-04-11T09:20:00Z">
          <w:r w:rsidR="006B59B9" w:rsidDel="006F1159">
            <w:delInstrText xml:space="preserve"> ADDIN ZOTERO_ITEM CSL_CITATION {"citationID":"2bndtd4kl6","properties":{"formattedCitation":"[</w:delInstrText>
          </w:r>
        </w:del>
      </w:ins>
      <w:del w:id="2145" w:author="Edward Venator" w:date="2013-04-11T09:20:00Z">
        <w:r w:rsidR="003E136B" w:rsidDel="006F1159">
          <w:delInstrText>29</w:delInstrText>
        </w:r>
      </w:del>
      <w:ins w:id="2146" w:author="Ed" w:date="2013-04-08T09:52:00Z">
        <w:del w:id="2147" w:author="Edward Venator" w:date="2013-04-11T09:20:00Z">
          <w:r w:rsidR="006B59B9" w:rsidDel="006F1159">
            <w:delInstrText>28]","plainCitation":"[</w:delInstrText>
          </w:r>
        </w:del>
      </w:ins>
      <w:del w:id="2148" w:author="Edward Venator" w:date="2013-04-11T09:20:00Z">
        <w:r w:rsidR="003E136B" w:rsidDel="006F1159">
          <w:delInstrText>29</w:delInstrText>
        </w:r>
      </w:del>
      <w:ins w:id="2149" w:author="Ed" w:date="2013-04-08T09:52:00Z">
        <w:del w:id="2150" w:author="Edward Venator" w:date="2013-04-11T09:20:00Z">
          <w:r w:rsidR="006B59B9" w:rsidDel="006F1159">
            <w:delInstrText xml:space="preserve">28]"},"citationItems":[{"id":22,"uris":["http://zotero.org/users/1284010/items/9CHRZ3VX"],"uri":["http://zotero.org/users/1284010/items/9CHRZ3VX"],"itemData":{"id":22,"type":"webpage","title":"tabletop_object_detector - ROS Wiki","URL":"http://www.ros.org/wiki/tabletop_object_detector","accessed":{"date-parts":[[2013,2,17]]}}}],"schema":"https://github.com/citation-style-language/schema/raw/master/csl-citation.json"} </w:delInstrText>
          </w:r>
        </w:del>
      </w:ins>
      <w:del w:id="2151" w:author="Edward Venator" w:date="2013-04-11T09:20:00Z">
        <w:r w:rsidR="007A0A93" w:rsidDel="006F1159">
          <w:delInstrText xml:space="preserve"> ADDIN ZOTERO_ITEM CSL_CITATION {"citationID":"2bndtd4kl6","properties":{"formattedCitation":"[26]","plainCitation":"[26]"},"citationItems":[{"id":22,"uris":["http://zotero.org/users/1284010/items/9CHRZ3VX"],"uri":["http://zotero.org/users/1284010/items/9CHRZ3VX"],"itemData":{"id":22,"type":"webpage","title":"tabletop_object_detector - ROS Wiki","URL":"http://www.ros.org/wiki/tabletop_object_detector","accessed":{"date-parts":[[2013,2,17]]}}}],"schema":"https://github.com/citation-style-language/schema/raw/master/csl-citation.json"} </w:delInstrText>
        </w:r>
      </w:del>
      <w:del w:id="2152" w:author="Edward Venator" w:date="2013-04-11T09:41:00Z">
        <w:r w:rsidR="006B701A" w:rsidDel="00F84E58">
          <w:fldChar w:fldCharType="separate"/>
        </w:r>
      </w:del>
      <w:ins w:id="2153" w:author="Ed" w:date="2013-04-08T09:52:00Z">
        <w:del w:id="2154" w:author="Edward Venator" w:date="2013-04-11T09:41:00Z">
          <w:r w:rsidR="006B701A" w:rsidRPr="006B701A" w:rsidDel="00F84E58">
            <w:rPr>
              <w:rPrChange w:id="2155" w:author="Ed" w:date="2013-04-08T09:52:00Z">
                <w:rPr>
                  <w:color w:val="000080"/>
                  <w:u w:val="single"/>
                </w:rPr>
              </w:rPrChange>
            </w:rPr>
            <w:delText>[28]</w:delText>
          </w:r>
        </w:del>
      </w:ins>
      <w:del w:id="2156" w:author="Edward Venator" w:date="2013-04-11T09:41:00Z">
        <w:r w:rsidR="006B701A" w:rsidRPr="006B701A" w:rsidDel="00F84E58">
          <w:rPr>
            <w:rPrChange w:id="2157" w:author="Ed" w:date="2013-04-08T09:52:00Z">
              <w:rPr>
                <w:color w:val="000080"/>
                <w:u w:val="single"/>
              </w:rPr>
            </w:rPrChange>
          </w:rPr>
          <w:delText>[26]</w:delText>
        </w:r>
        <w:r w:rsidR="006B701A" w:rsidDel="00F84E58">
          <w:fldChar w:fldCharType="end"/>
        </w:r>
      </w:del>
      <w:ins w:id="2158" w:author="Edward Venator" w:date="2013-04-11T09:41:00Z">
        <w:r w:rsidR="00F84E58">
          <w:fldChar w:fldCharType="begin"/>
        </w:r>
        <w:r w:rsidR="00F84E58">
          <w:instrText xml:space="preserve"> ADDIN ZOTERO_ITEM CSL_CITATION {"citationID":"1kadth5vqe","properties":{"formattedCitation":"[28]","plainCitation":"[28]"},"citationItems":[{"id":60,"uris":["http://zotero.org/users/1284010/items/9CHRZ3VX"],"uri":["http://zotero.org/users/1284010/items/9CHRZ3VX"],"itemData":{"id":60,"type":"webpage","title":"tabletop_object_detector - ROS Wiki","URL":"http://www.ros.org/wiki/tabletop_object_detector","accessed":{"date-parts":[[2013,2,17]]}}}],"schema":"https://github.com/citation-style-language/schema/raw/master/csl-citation.json"} </w:instrText>
        </w:r>
      </w:ins>
      <w:r w:rsidR="00F84E58">
        <w:fldChar w:fldCharType="separate"/>
      </w:r>
      <w:ins w:id="2159" w:author="Edward Venator" w:date="2013-04-11T09:41:00Z">
        <w:r w:rsidR="00F84E58" w:rsidRPr="00F84E58">
          <w:t>[28]</w:t>
        </w:r>
        <w:r w:rsidR="00F84E58">
          <w:fldChar w:fldCharType="end"/>
        </w:r>
      </w:ins>
      <w:r>
        <w:t xml:space="preserve"> for the PR2 robot. This software identifies a tabletop surface in a point cloud </w:t>
      </w:r>
      <w:ins w:id="2160" w:author="Ed" w:date="2013-04-01T15:13:00Z">
        <w:r w:rsidR="002A42A1">
          <w:t xml:space="preserve">from the Kinect </w:t>
        </w:r>
      </w:ins>
      <w:r>
        <w:t xml:space="preserve">using RANSAC </w:t>
      </w:r>
      <w:ins w:id="2161" w:author="Edward Venator" w:date="2013-04-11T09:41:00Z">
        <w:r w:rsidR="00F84E58">
          <w:fldChar w:fldCharType="begin"/>
        </w:r>
        <w:r w:rsidR="00F84E58">
          <w:instrText xml:space="preserve"> ADDIN ZOTERO_ITEM CSL_CITATION {"citationID":"1gmsls6du4","properties":{"formattedCitation":"[29]","plainCitation":"[29]"},"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ins>
      <w:r w:rsidR="00F84E58">
        <w:fldChar w:fldCharType="separate"/>
      </w:r>
      <w:ins w:id="2162" w:author="Edward Venator" w:date="2013-04-11T09:41:00Z">
        <w:r w:rsidR="00F84E58" w:rsidRPr="00F84E58">
          <w:t>[29]</w:t>
        </w:r>
        <w:r w:rsidR="00F84E58">
          <w:fldChar w:fldCharType="end"/>
        </w:r>
      </w:ins>
      <w:del w:id="2163" w:author="Edward Venator" w:date="2013-04-11T09:41:00Z">
        <w:r w:rsidR="006B701A" w:rsidDel="00F84E58">
          <w:fldChar w:fldCharType="begin"/>
        </w:r>
      </w:del>
      <w:ins w:id="2164" w:author="Ed" w:date="2013-04-08T09:52:00Z">
        <w:del w:id="2165" w:author="Edward Venator" w:date="2013-04-11T09:20:00Z">
          <w:r w:rsidR="006B59B9" w:rsidDel="006F1159">
            <w:delInstrText xml:space="preserve"> ADDIN ZOTERO_ITEM CSL_CITATION {"citationID":"en4aql3mi","properties":{"formattedCitation":"[</w:delInstrText>
          </w:r>
        </w:del>
      </w:ins>
      <w:del w:id="2166" w:author="Edward Venator" w:date="2013-04-11T09:20:00Z">
        <w:r w:rsidR="003E136B" w:rsidDel="006F1159">
          <w:delInstrText>30</w:delInstrText>
        </w:r>
      </w:del>
      <w:ins w:id="2167" w:author="Ed" w:date="2013-04-08T09:52:00Z">
        <w:del w:id="2168" w:author="Edward Venator" w:date="2013-04-11T09:20:00Z">
          <w:r w:rsidR="006B59B9" w:rsidDel="006F1159">
            <w:delInstrText>29]","plainCitation":"[</w:delInstrText>
          </w:r>
        </w:del>
      </w:ins>
      <w:del w:id="2169" w:author="Edward Venator" w:date="2013-04-11T09:20:00Z">
        <w:r w:rsidR="003E136B" w:rsidDel="006F1159">
          <w:delInstrText>30</w:delInstrText>
        </w:r>
      </w:del>
      <w:ins w:id="2170" w:author="Ed" w:date="2013-04-08T09:52:00Z">
        <w:del w:id="2171" w:author="Edward Venator" w:date="2013-04-11T09:20:00Z">
          <w:r w:rsidR="006B59B9" w:rsidDel="006F1159">
            <w:delInstrText xml:space="preserve">29]"},"citationItems":[{"id":154,"uris":["http://zotero.org/users/1284010/items/5CCJ2UJ8"],"uri":["http://zotero.org/users/1284010/items/5CCJ2UJ8"],"itemData":{"id":154,"type":"report","title":"Random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delInstrText>
          </w:r>
        </w:del>
      </w:ins>
      <w:del w:id="2172" w:author="Edward Venator" w:date="2013-04-11T09:20:00Z">
        <w:r w:rsidR="007A0A93" w:rsidDel="006F1159">
          <w:delInstrText xml:space="preserve"> ADDIN ZOTERO_ITEM CSL_CITATION {"citationID":"en4aql3mi","properties":{"formattedCitation":"[27]","plainCitation":"[27]"},"citationItems":[{"id":154,"uris":["http://zotero.org/users/1284010/items/5CCJ2UJ8"],"uri":["http://zotero.org/users/1284010/items/5CCJ2UJ8"],"itemData":{"id":154,"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delInstrText>
        </w:r>
      </w:del>
      <w:del w:id="2173" w:author="Edward Venator" w:date="2013-04-11T09:41:00Z">
        <w:r w:rsidR="006B701A" w:rsidDel="00F84E58">
          <w:fldChar w:fldCharType="separate"/>
        </w:r>
      </w:del>
      <w:ins w:id="2174" w:author="Ed" w:date="2013-04-08T09:52:00Z">
        <w:del w:id="2175" w:author="Edward Venator" w:date="2013-04-11T09:41:00Z">
          <w:r w:rsidR="006B701A" w:rsidRPr="006B701A" w:rsidDel="00F84E58">
            <w:rPr>
              <w:rPrChange w:id="2176" w:author="Ed" w:date="2013-04-08T09:52:00Z">
                <w:rPr>
                  <w:color w:val="000080"/>
                  <w:u w:val="single"/>
                </w:rPr>
              </w:rPrChange>
            </w:rPr>
            <w:delText>[29]</w:delText>
          </w:r>
        </w:del>
      </w:ins>
      <w:del w:id="2177" w:author="Edward Venator" w:date="2013-04-11T09:41:00Z">
        <w:r w:rsidR="006B701A" w:rsidRPr="006B701A" w:rsidDel="00F84E58">
          <w:rPr>
            <w:rPrChange w:id="2178" w:author="Ed" w:date="2013-04-08T09:52:00Z">
              <w:rPr>
                <w:color w:val="000080"/>
                <w:u w:val="single"/>
              </w:rPr>
            </w:rPrChange>
          </w:rPr>
          <w:delText>[27]</w:delText>
        </w:r>
        <w:r w:rsidR="006B701A" w:rsidDel="00F84E58">
          <w:fldChar w:fldCharType="end"/>
        </w:r>
      </w:del>
      <w:r>
        <w:t xml:space="preserve"> and adds it to the collision environment as an object. Objects on top of the table (</w:t>
      </w:r>
      <w:proofErr w:type="spellStart"/>
      <w:r>
        <w:t>detected_objects</w:t>
      </w:r>
      <w:proofErr w:type="spellEnd"/>
      <w:r>
        <w:t>) are segmented into separate point clouds</w:t>
      </w:r>
      <w:del w:id="2179" w:author="Ed" w:date="2013-04-01T15:15:00Z">
        <w:r w:rsidDel="002A42A1">
          <w:delText>. These point clouds are</w:delText>
        </w:r>
      </w:del>
      <w:ins w:id="2180" w:author="Ed" w:date="2013-04-01T15:15:00Z">
        <w:r w:rsidR="002A42A1">
          <w:t xml:space="preserve"> and</w:t>
        </w:r>
      </w:ins>
      <w:r>
        <w:t xml:space="preserve"> inserted into the collision environment as Graspable Objects. These Graspable Objects are used later by the manipulation package during the </w:t>
      </w:r>
      <w:r>
        <w:lastRenderedPageBreak/>
        <w:t xml:space="preserve">pick() step to identify and locate the objects in the robot's environment. The pick() and place() steps are performed by the box manipulator </w:t>
      </w:r>
      <w:ins w:id="2181" w:author="Edward Venator" w:date="2013-04-11T09:12:00Z">
        <w:r w:rsidR="002A42A1">
          <w:t>node</w:t>
        </w:r>
      </w:ins>
      <w:del w:id="2182" w:author="Ed" w:date="2013-04-01T15:15:00Z">
        <w:r w:rsidDel="002A42A1">
          <w:delText>package</w:delText>
        </w:r>
      </w:del>
      <w:ins w:id="2183" w:author="Ed" w:date="2013-04-01T15:15:00Z">
        <w:del w:id="2184" w:author="Edward Venator" w:date="2013-04-11T09:42:00Z">
          <w:r w:rsidR="002A42A1" w:rsidDel="00F84E58">
            <w:delText>node</w:delText>
          </w:r>
        </w:del>
      </w:ins>
      <w:r>
        <w:t xml:space="preserve">, which exposes them as action services using a standard pick-and-place API defined in ROS. This standard API allows the box manipulation package to be easily replaced by a new manipulation package, or the manipulation controller to be replaced by a more sophisticated package. In the final step, </w:t>
      </w:r>
      <w:proofErr w:type="spellStart"/>
      <w:r>
        <w:t>stow_arm</w:t>
      </w:r>
      <w:proofErr w:type="spellEnd"/>
      <w:r>
        <w:t>(), the arm is moved to a predefined stowed position, which minimizes the robot's footprint while it is driving.</w:t>
      </w:r>
    </w:p>
    <w:p w:rsidR="00E141B1" w:rsidRDefault="0053034D">
      <w:pPr>
        <w:pStyle w:val="Heading3"/>
        <w:pPrChange w:id="2185" w:author="Ed" w:date="2013-04-02T11:35:00Z">
          <w:pPr>
            <w:pStyle w:val="Heading2"/>
          </w:pPr>
        </w:pPrChange>
      </w:pPr>
      <w:bookmarkStart w:id="2186" w:name="_Toc351559267"/>
      <w:bookmarkStart w:id="2187" w:name="_Toc353177990"/>
      <w:bookmarkStart w:id="2188" w:name="_Toc352798811"/>
      <w:bookmarkStart w:id="2189" w:name="_Toc353435288"/>
      <w:r>
        <w:t>Box Manipulation</w:t>
      </w:r>
      <w:bookmarkEnd w:id="2186"/>
      <w:bookmarkEnd w:id="2187"/>
      <w:bookmarkEnd w:id="2188"/>
      <w:bookmarkEnd w:id="2189"/>
    </w:p>
    <w:p w:rsidR="0053034D" w:rsidRDefault="0053034D" w:rsidP="00CA427F">
      <w:r>
        <w:t xml:space="preserve">The box manipulator </w:t>
      </w:r>
      <w:ins w:id="2190" w:author="Edward Venator" w:date="2013-04-11T09:42:00Z">
        <w:r w:rsidR="00F84E58">
          <w:t>node</w:t>
        </w:r>
      </w:ins>
      <w:del w:id="2191" w:author="Edward Venator" w:date="2013-04-11T09:42:00Z">
        <w:r w:rsidDel="00F84E58">
          <w:delText>package is designed</w:delText>
        </w:r>
      </w:del>
      <w:ins w:id="2192" w:author="Ed" w:date="2013-04-01T15:15:00Z">
        <w:del w:id="2193" w:author="Edward Venator" w:date="2013-04-11T09:42:00Z">
          <w:r w:rsidR="002A42A1" w:rsidDel="00F84E58">
            <w:delText>node</w:delText>
          </w:r>
        </w:del>
        <w:r w:rsidR="002A42A1">
          <w:t xml:space="preserve"> was written for this project</w:t>
        </w:r>
      </w:ins>
      <w:r>
        <w:t xml:space="preserve"> to be able to lift small boxes from a shelf or table and place them. It provides two services—one to pick up a graspable object, and one to place the currently held graspable object at a set of coordinates.</w:t>
      </w:r>
    </w:p>
    <w:p w:rsidR="0053034D" w:rsidRDefault="0053034D" w:rsidP="00CA427F">
      <w:r>
        <w:t xml:space="preserve">When the manipulation controller calls the pick service on a Graspable Object in </w:t>
      </w:r>
      <w:proofErr w:type="spellStart"/>
      <w:r>
        <w:t>detected_objects</w:t>
      </w:r>
      <w:proofErr w:type="spellEnd"/>
      <w:r>
        <w:t xml:space="preserve">, it uses another node created by Willow Garage for the PR2 to fit a bounding box to the Graspable Object's point cloud. Since the objects being manipulated are themselves boxes, the bounding box is a fairly accurate representation of the object. This bounding box is then used to generate an approach path composed of two poses. The first is a </w:t>
      </w:r>
      <w:proofErr w:type="spellStart"/>
      <w:r>
        <w:t>pregrasp</w:t>
      </w:r>
      <w:proofErr w:type="spellEnd"/>
      <w:r>
        <w:t xml:space="preserve"> pose close to the box</w:t>
      </w:r>
      <w:r w:rsidR="00DC7331">
        <w:t>, with the gripper pointed at the box center and</w:t>
      </w:r>
      <w:r>
        <w:t xml:space="preserve"> the gripper jaws parallel to the sides of the box. This pose is sent to the arm navigation package, which generates a trajectory and moves the arm to the pose. The second pose is the grasp pose, with the box between the gripper jaws. This pose is also sent to the arm navigation package, and once the robot is in the grasp pose, the gripper is closed around the object.</w:t>
      </w:r>
    </w:p>
    <w:p w:rsidR="00E141B1" w:rsidRDefault="0053034D">
      <w:pPr>
        <w:rPr>
          <w:ins w:id="2194" w:author="Ed" w:date="2013-04-03T15:52:00Z"/>
        </w:rPr>
        <w:pPrChange w:id="2195" w:author="Ed" w:date="2013-04-03T15:52:00Z">
          <w:pPr>
            <w:pStyle w:val="Heading2"/>
          </w:pPr>
        </w:pPrChange>
      </w:pPr>
      <w:r>
        <w:lastRenderedPageBreak/>
        <w:t>Once the gripper is closed around the object, the object manipulation controller calls the place() service with a pose in the robot's onboard storage bin as a target. This service sends the pose to the arm navigation package, which generates a trajectory and moves the arm to the bin. The gripper is then opened.</w:t>
      </w:r>
    </w:p>
    <w:p w:rsidR="00B4623C" w:rsidRDefault="00B4623C" w:rsidP="00B4623C">
      <w:pPr>
        <w:pStyle w:val="Heading2"/>
        <w:rPr>
          <w:ins w:id="2196" w:author="Ed" w:date="2013-04-03T15:51:00Z"/>
        </w:rPr>
      </w:pPr>
      <w:bookmarkStart w:id="2197" w:name="_Toc353177991"/>
      <w:bookmarkStart w:id="2198" w:name="_Toc352798812"/>
      <w:bookmarkStart w:id="2199" w:name="_Toc353435289"/>
      <w:ins w:id="2200" w:author="Ed" w:date="2013-04-03T15:51:00Z">
        <w:r>
          <w:t>Calibration</w:t>
        </w:r>
        <w:bookmarkEnd w:id="2197"/>
        <w:bookmarkEnd w:id="2198"/>
        <w:bookmarkEnd w:id="2199"/>
      </w:ins>
    </w:p>
    <w:p w:rsidR="00B4623C" w:rsidRDefault="00B4623C" w:rsidP="00B4623C">
      <w:pPr>
        <w:rPr>
          <w:ins w:id="2201" w:author="Ed" w:date="2013-04-03T15:51:00Z"/>
        </w:rPr>
      </w:pPr>
      <w:ins w:id="2202" w:author="Ed" w:date="2013-04-03T15:51:00Z">
        <w:r>
          <w:t>In order for the point cloud data from the Kinect to be usable for arm navigation, the positions of the Kinect and the arm must be correctly registered in 3D space.</w:t>
        </w:r>
      </w:ins>
      <w:ins w:id="2203" w:author="Ed" w:date="2013-04-03T15:53:00Z">
        <w:r>
          <w:t xml:space="preserve"> </w:t>
        </w:r>
      </w:ins>
      <w:ins w:id="2204" w:author="Ed" w:date="2013-04-03T15:51:00Z">
        <w:r>
          <w:t>Because the position of the Kinect camera's optical frames within its housing are not precisely known, it was necessary to perform a simple extrinsic calibration routine to determine the position and yaw angle of this frame.</w:t>
        </w:r>
      </w:ins>
    </w:p>
    <w:p w:rsidR="00B4623C" w:rsidRDefault="00B4623C" w:rsidP="00B4623C">
      <w:pPr>
        <w:rPr>
          <w:ins w:id="2205" w:author="Ed" w:date="2013-04-03T15:51:00Z"/>
        </w:rPr>
      </w:pPr>
      <w:ins w:id="2206" w:author="Ed" w:date="2013-04-03T15:51:00Z">
        <w:r>
          <w:t>To determine the height and yaw angle, the robot was placed so the Kinect had an unobstructed view of the floor in front of it. RANSAC was used to fit a plane to the floor, and the transform from the fitted plane to the Kinect was calculated. A similar method was used to determine the x position of the Kinect. The robot was placed so that the Kinect had an unobstructed view of a wall at a known distance in front of it, and RANSAC was used to fit a plane to the wall. The distance of the wall plane was then used to calculate the position of the Kinect. The y position of the camera was estimated known to be centered on the robot, and the y-positions of the lenses were determined from the CAD model of the Kinect.</w:t>
        </w:r>
      </w:ins>
    </w:p>
    <w:p w:rsidR="00B4623C" w:rsidRDefault="00B4623C">
      <w:pPr>
        <w:rPr>
          <w:ins w:id="2207" w:author="Ed" w:date="2013-04-03T15:54:00Z"/>
        </w:rPr>
      </w:pPr>
      <w:ins w:id="2208" w:author="Ed" w:date="2013-04-03T15:51:00Z">
        <w:r>
          <w:t xml:space="preserve">With the position of the Kinect now known, it was necessary to precisely determine the pose of the arm relative to the Kinect. Due to the length of the arm, a small error in the orientation of the arm base pose could cause significant disparity between coordinates in </w:t>
        </w:r>
        <w:r>
          <w:lastRenderedPageBreak/>
          <w:t xml:space="preserve">the Kinect's frame of reference compared to the position of the robot's gripper calculated using forward kinematics. The pose of the arm base was originally taken from the CAD models used to design the robot, but </w:t>
        </w:r>
      </w:ins>
      <w:ins w:id="2209" w:author="Ed" w:date="2013-04-03T15:53:00Z">
        <w:r>
          <w:t>the model</w:t>
        </w:r>
      </w:ins>
      <w:ins w:id="2210" w:author="Ed" w:date="2013-04-03T15:54:00Z">
        <w:r>
          <w:t>’s fidelity to the robot was not sufficiently precise</w:t>
        </w:r>
      </w:ins>
      <w:ins w:id="2211" w:author="Ed" w:date="2013-04-03T15:51:00Z">
        <w:r>
          <w:t>.</w:t>
        </w:r>
      </w:ins>
    </w:p>
    <w:p w:rsidR="0053034D" w:rsidRPr="00934523" w:rsidRDefault="00B4623C">
      <w:ins w:id="2212" w:author="Ed" w:date="2013-04-03T15:54:00Z">
        <w:r>
          <w:t>A more precise</w:t>
        </w:r>
      </w:ins>
      <w:ins w:id="2213" w:author="Ed" w:date="2013-04-03T15:51:00Z">
        <w:r>
          <w:t xml:space="preserve"> transform was calculated</w:t>
        </w:r>
      </w:ins>
      <w:ins w:id="2214" w:author="Ed" w:date="2013-04-03T15:54:00Z">
        <w:r>
          <w:t xml:space="preserve"> from test data</w:t>
        </w:r>
      </w:ins>
      <w:ins w:id="2215" w:author="Ed" w:date="2013-04-03T15:51:00Z">
        <w:r>
          <w:t xml:space="preserve"> using Mathematica. Given a set of data points, each one containing the position of the tip of the gripper with respect to the Kinect, measured from a manually-selected point in the Kinect point cloud, and the pose of the gripper with respect to the base link of the arm, calculated by ROS's TF server using forward kinematics, the program calculates the transform (translation and rotation) between the Kinect and the arm base link that minimizes RMS error in the gripper tip position. This program was run using an input consisting of forty-two data points, and the resulting transform was used in the robot's URDF to define the position of the arm.</w:t>
        </w:r>
      </w:ins>
    </w:p>
    <w:p w:rsidR="0053034D" w:rsidRDefault="0053034D">
      <w:pPr>
        <w:pStyle w:val="Heading2"/>
      </w:pPr>
      <w:bookmarkStart w:id="2216" w:name="_Toc351559268"/>
      <w:bookmarkStart w:id="2217" w:name="_Toc353177992"/>
      <w:bookmarkStart w:id="2218" w:name="_Toc352798813"/>
      <w:bookmarkStart w:id="2219" w:name="_Toc353435290"/>
      <w:r>
        <w:t>QR Code Recognition and 3D Localization</w:t>
      </w:r>
      <w:bookmarkEnd w:id="2216"/>
      <w:bookmarkEnd w:id="2217"/>
      <w:bookmarkEnd w:id="2218"/>
      <w:bookmarkEnd w:id="2219"/>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del w:id="2220" w:author="Ed" w:date="2013-04-01T15:16:00Z">
        <w:r w:rsidDel="002A42A1">
          <w:delText xml:space="preserve">and </w:delText>
        </w:r>
      </w:del>
      <w:ins w:id="2221" w:author="Ed" w:date="2013-04-01T15:16:00Z">
        <w:r w:rsidR="002A42A1">
          <w:t xml:space="preserve">an </w:t>
        </w:r>
      </w:ins>
      <w:r>
        <w:t xml:space="preserve">object can be greatly simplified by simply putting manipulation information on the object itself. </w:t>
      </w:r>
      <w:r w:rsidRPr="008F2EF0">
        <w:rPr>
          <w:rFonts w:eastAsia="+mn-ea"/>
        </w:rPr>
        <w:t xml:space="preserve">For more complex information, the object could link </w:t>
      </w:r>
      <w:r>
        <w:t xml:space="preserve">back to an entry in a database. Properties salient to mobile industrial manipulation, such as grasp affordances, mass, volumetric data, and visual cues for registration and localization, can all be encoded into visual or RFID tags on </w:t>
      </w:r>
      <w:proofErr w:type="spellStart"/>
      <w:r>
        <w:t>manipulable</w:t>
      </w:r>
      <w:proofErr w:type="spellEnd"/>
      <w:r>
        <w:t xml:space="preserve"> </w:t>
      </w:r>
      <w:r>
        <w:lastRenderedPageBreak/>
        <w:t>objects. To this end, an exploration was made into using the Kinect in conjunction with a higher-resolution camera to read QR code tags on boxes and use the QR code to perform 3D localization of the box.</w:t>
      </w:r>
    </w:p>
    <w:p w:rsidR="00E57186" w:rsidRDefault="00E57186" w:rsidP="001638A1">
      <w:pPr>
        <w:jc w:val="center"/>
        <w:rPr>
          <w:del w:id="2222" w:author="Ed" w:date="2013-04-11T09:12:00Z"/>
        </w:rPr>
      </w:pPr>
      <w:del w:id="2223" w:author="Ed" w:date="2013-04-11T09:12:00Z">
        <w:r>
          <w:rPr>
            <w:noProof/>
            <w:lang w:bidi="ar-SA"/>
          </w:rPr>
          <w:drawing>
            <wp:inline distT="0" distB="0" distL="0" distR="0">
              <wp:extent cx="2095500" cy="2095500"/>
              <wp:effectExtent l="0" t="0" r="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5500" cy="2095500"/>
                      </a:xfrm>
                      <a:prstGeom prst="rect">
                        <a:avLst/>
                      </a:prstGeom>
                    </pic:spPr>
                  </pic:pic>
                </a:graphicData>
              </a:graphic>
            </wp:inline>
          </w:drawing>
        </w:r>
      </w:del>
    </w:p>
    <w:p w:rsidR="00E57186" w:rsidRDefault="00E57186" w:rsidP="001638A1">
      <w:pPr>
        <w:jc w:val="center"/>
        <w:rPr>
          <w:ins w:id="2224" w:author="Ed" w:date="2013-04-11T09:12:00Z"/>
        </w:rPr>
      </w:pPr>
      <w:ins w:id="2225" w:author="Ed" w:date="2013-04-11T09:12:00Z">
        <w:r>
          <w:rPr>
            <w:noProof/>
            <w:lang w:bidi="ar-SA"/>
          </w:rPr>
          <w:drawing>
            <wp:inline distT="0" distB="0" distL="0" distR="0">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5500" cy="2095500"/>
                      </a:xfrm>
                      <a:prstGeom prst="rect">
                        <a:avLst/>
                      </a:prstGeom>
                    </pic:spPr>
                  </pic:pic>
                </a:graphicData>
              </a:graphic>
            </wp:inline>
          </w:drawing>
        </w:r>
      </w:ins>
    </w:p>
    <w:p w:rsidR="0053034D" w:rsidRDefault="00E57186" w:rsidP="00CA427F">
      <w:pPr>
        <w:pStyle w:val="Caption"/>
      </w:pPr>
      <w:bookmarkStart w:id="2226" w:name="_Toc351997947"/>
      <w:bookmarkStart w:id="2227" w:name="_Toc353178062"/>
      <w:r>
        <w:t xml:space="preserve">Figure </w:t>
      </w:r>
      <w:ins w:id="2228" w:author="Ed" w:date="2013-04-08T09:44:00Z">
        <w:r w:rsidR="006B701A">
          <w:fldChar w:fldCharType="begin"/>
        </w:r>
        <w:r w:rsidR="00851713">
          <w:instrText xml:space="preserve"> SEQ Figure \* ARABIC </w:instrText>
        </w:r>
      </w:ins>
      <w:r w:rsidR="006B701A">
        <w:fldChar w:fldCharType="separate"/>
      </w:r>
      <w:ins w:id="2229" w:author="Edward Venator" w:date="2013-04-11T09:15:00Z">
        <w:r w:rsidR="00E141B1">
          <w:rPr>
            <w:noProof/>
          </w:rPr>
          <w:t>14</w:t>
        </w:r>
      </w:ins>
      <w:ins w:id="2230" w:author="Ed" w:date="2013-04-08T09:50:00Z">
        <w:del w:id="2231" w:author="Edward Venator" w:date="2013-04-11T09:15:00Z">
          <w:r w:rsidR="006B59B9" w:rsidDel="00E141B1">
            <w:rPr>
              <w:noProof/>
            </w:rPr>
            <w:delText>13</w:delText>
          </w:r>
        </w:del>
      </w:ins>
      <w:ins w:id="2232" w:author="Ed" w:date="2013-04-08T09:44:00Z">
        <w:r w:rsidR="006B701A">
          <w:fldChar w:fldCharType="end"/>
        </w:r>
      </w:ins>
      <w:del w:id="2233" w:author="Ed" w:date="2013-04-08T09:44:00Z">
        <w:r w:rsidR="006B701A" w:rsidDel="00851713">
          <w:fldChar w:fldCharType="begin"/>
        </w:r>
        <w:r w:rsidR="00DB619F" w:rsidDel="00851713">
          <w:delInstrText xml:space="preserve"> SEQ Figure \* ARABIC </w:delInstrText>
        </w:r>
        <w:r w:rsidR="006B701A" w:rsidDel="00851713">
          <w:fldChar w:fldCharType="separate"/>
        </w:r>
      </w:del>
      <w:del w:id="2234" w:author="Ed" w:date="2013-04-08T09:42:00Z">
        <w:r w:rsidR="008F4491" w:rsidDel="00B60E2F">
          <w:rPr>
            <w:noProof/>
          </w:rPr>
          <w:delText>13</w:delText>
        </w:r>
      </w:del>
      <w:del w:id="2235" w:author="Ed" w:date="2013-04-08T09:44:00Z">
        <w:r w:rsidR="006B701A" w:rsidDel="00851713">
          <w:rPr>
            <w:noProof/>
          </w:rPr>
          <w:fldChar w:fldCharType="end"/>
        </w:r>
      </w:del>
      <w:r>
        <w:t>: QR Level 3 code</w:t>
      </w:r>
      <w:r w:rsidR="004719AB">
        <w:t xml:space="preserve"> </w:t>
      </w:r>
      <w:r>
        <w:t>(Source: Wikipedia, licensed under Creative Commons Attribution Share-Alike License)</w:t>
      </w:r>
      <w:bookmarkEnd w:id="2226"/>
      <w:bookmarkEnd w:id="2227"/>
    </w:p>
    <w:p w:rsidR="0053034D" w:rsidRDefault="0053034D" w:rsidP="00CA427F">
      <w:r>
        <w:t xml:space="preserve">QR codes can hold up to 3 kilobytes of data, or 174 bytes with 7% error correction. They include 3 "finder square" </w:t>
      </w:r>
      <w:proofErr w:type="spellStart"/>
      <w:r>
        <w:t>fiducials</w:t>
      </w:r>
      <w:proofErr w:type="spellEnd"/>
      <w:r>
        <w:t>, which can be used to acquire and correct the skew and size of the code. QR codes are already used throughout the automot</w:t>
      </w:r>
      <w:r w:rsidR="00595217">
        <w:t>ive industry for part labeling</w:t>
      </w:r>
      <w:del w:id="2236" w:author="Ed" w:date="2013-04-02T10:27:00Z">
        <w:r w:rsidR="00595217" w:rsidDel="002D6416">
          <w:delText>.</w:delText>
        </w:r>
      </w:del>
      <w:r w:rsidR="006B701A">
        <w:fldChar w:fldCharType="begin"/>
      </w:r>
      <w:ins w:id="2237" w:author="Edward Venator" w:date="2013-04-11T09:20:00Z">
        <w:r w:rsidR="006F1159">
          <w:instrText xml:space="preserve"> ADDIN ZOTERO_ITEM CSL_CITATION {"citationID":"1sn9bam90o","properties":{"formattedCitation":"[30]","plainCitation":"[30]"},"citationItems":[{"id":169,"uris":["http://zotero.org/users/1284010/items/CDIES7D5"],"uri":["http://zotero.org/users/1284010/items/CDIES7D5"],"itemData":{"id":169,"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ins>
      <w:ins w:id="2238" w:author="Ed" w:date="2013-04-08T09:52:00Z">
        <w:del w:id="2239" w:author="Edward Venator" w:date="2013-04-11T09:20:00Z">
          <w:r w:rsidR="006B59B9" w:rsidDel="006F1159">
            <w:delInstrText xml:space="preserve"> ADDIN ZOTERO_ITEM CSL_CITATION {"citationID":"1sn9bam90o","properties":{"formattedCitation":"[</w:delInstrText>
          </w:r>
        </w:del>
      </w:ins>
      <w:del w:id="2240" w:author="Edward Venator" w:date="2013-04-11T09:20:00Z">
        <w:r w:rsidR="003E136B" w:rsidDel="006F1159">
          <w:delInstrText>31</w:delInstrText>
        </w:r>
      </w:del>
      <w:ins w:id="2241" w:author="Ed" w:date="2013-04-08T09:52:00Z">
        <w:del w:id="2242" w:author="Edward Venator" w:date="2013-04-11T09:20:00Z">
          <w:r w:rsidR="006B59B9" w:rsidDel="006F1159">
            <w:delInstrText>30]","plainCitation":"[</w:delInstrText>
          </w:r>
        </w:del>
      </w:ins>
      <w:del w:id="2243" w:author="Edward Venator" w:date="2013-04-11T09:20:00Z">
        <w:r w:rsidR="003E136B" w:rsidDel="006F1159">
          <w:delInstrText>31</w:delInstrText>
        </w:r>
      </w:del>
      <w:ins w:id="2244" w:author="Ed" w:date="2013-04-08T09:52:00Z">
        <w:del w:id="2245" w:author="Edward Venator" w:date="2013-04-11T09:20:00Z">
          <w:r w:rsidR="006B59B9" w:rsidDel="006F1159">
            <w:delInstrText xml:space="preserve">30]"},"citationItems":[{"id":157,"uris":["http://zotero.org/users/1284010/items/CDIES7D5"],"uri":["http://zotero.org/users/1284010/items/CDIES7D5"],"itemData":{"id":157,"type":"entry-encyclopedia","title":"QR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delInstrText>
          </w:r>
        </w:del>
      </w:ins>
      <w:del w:id="2246" w:author="Edward Venator" w:date="2013-04-11T09:20:00Z">
        <w:r w:rsidR="007A0A93" w:rsidDel="006F1159">
          <w:delInstrText xml:space="preserve"> ADDIN ZOTERO_ITEM CSL_CITATION {"citationID":"1sn9bam90o","properties":{"formattedCitation":"[28]","plainCitation":"[28]"},"citationItems":[{"id":157,"uris":["http://zotero.org/users/1284010/items/CDIES7D5"],"uri":["http://zotero.org/users/1284010/items/CDIES7D5"],"itemData":{"id":157,"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delInstrText>
        </w:r>
      </w:del>
      <w:r w:rsidR="006B701A">
        <w:fldChar w:fldCharType="separate"/>
      </w:r>
      <w:ins w:id="2247" w:author="Ed" w:date="2013-04-08T09:52:00Z">
        <w:r w:rsidR="006B701A" w:rsidRPr="006B701A">
          <w:rPr>
            <w:rPrChange w:id="2248" w:author="Ed" w:date="2013-04-08T09:52:00Z">
              <w:rPr>
                <w:color w:val="000080"/>
                <w:u w:val="single"/>
              </w:rPr>
            </w:rPrChange>
          </w:rPr>
          <w:t>[</w:t>
        </w:r>
      </w:ins>
      <w:ins w:id="2249" w:author="Edward Venator" w:date="2013-04-11T09:12:00Z">
        <w:r w:rsidR="00D52129" w:rsidRPr="00D52129">
          <w:t>31</w:t>
        </w:r>
      </w:ins>
      <w:ins w:id="2250" w:author="Ed" w:date="2013-04-08T09:52:00Z">
        <w:r w:rsidR="006B701A" w:rsidRPr="006B701A">
          <w:rPr>
            <w:rPrChange w:id="2251" w:author="Ed" w:date="2013-04-08T09:52:00Z">
              <w:rPr>
                <w:color w:val="000080"/>
                <w:u w:val="single"/>
              </w:rPr>
            </w:rPrChange>
          </w:rPr>
          <w:t>30]</w:t>
        </w:r>
      </w:ins>
      <w:del w:id="2252" w:author="Ed" w:date="2013-04-03T15:41:00Z">
        <w:r w:rsidR="006B701A" w:rsidRPr="006B701A">
          <w:rPr>
            <w:rPrChange w:id="2253" w:author="Ed" w:date="2013-04-08T09:52:00Z">
              <w:rPr>
                <w:color w:val="000080"/>
                <w:u w:val="single"/>
              </w:rPr>
            </w:rPrChange>
          </w:rPr>
          <w:delText>[28]</w:delText>
        </w:r>
      </w:del>
      <w:r w:rsidR="006B701A">
        <w:fldChar w:fldCharType="end"/>
      </w:r>
      <w:ins w:id="2254" w:author="Ed" w:date="2013-04-02T10:27:00Z">
        <w:r w:rsidR="002D6416">
          <w:t>.</w:t>
        </w:r>
      </w:ins>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which I call an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lastRenderedPageBreak/>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t>If the object can be grabbed from the sides by a gripper, the affordance cue contains gripping force constraints and the information necessary to locate the sides relative to the tag.</w:t>
      </w:r>
    </w:p>
    <w:p w:rsidR="009531CE" w:rsidRPr="009531CE" w:rsidRDefault="009531CE" w:rsidP="00CA427F">
      <w:pPr>
        <w:rPr>
          <w:del w:id="2255" w:author="Ed" w:date="2013-04-11T09:12:00Z"/>
        </w:rPr>
      </w:pPr>
      <w:del w:id="2256" w:author="Ed" w:date="2013-04-11T09:12:00Z">
        <w:r w:rsidRPr="009531CE">
          <w:rPr>
            <w:noProof/>
            <w:lang w:bidi="ar-SA"/>
          </w:rPr>
          <w:drawing>
            <wp:inline distT="0" distB="0" distL="0" distR="0">
              <wp:extent cx="3009900" cy="2257425"/>
              <wp:effectExtent l="19050" t="0" r="0" b="0"/>
              <wp:docPr id="33"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44" cstate="print"/>
                      <a:stretch>
                        <a:fillRect/>
                      </a:stretch>
                    </pic:blipFill>
                    <pic:spPr bwMode="auto">
                      <a:xfrm>
                        <a:off x="0" y="0"/>
                        <a:ext cx="3009900" cy="2257425"/>
                      </a:xfrm>
                      <a:prstGeom prst="rect">
                        <a:avLst/>
                      </a:prstGeom>
                      <a:noFill/>
                      <a:ln w="9525">
                        <a:noFill/>
                        <a:miter lim="800000"/>
                        <a:headEnd/>
                        <a:tailEnd/>
                      </a:ln>
                      <a:effectLst/>
                    </pic:spPr>
                  </pic:pic>
                </a:graphicData>
              </a:graphic>
            </wp:inline>
          </w:drawing>
        </w:r>
      </w:del>
    </w:p>
    <w:p w:rsidR="009531CE" w:rsidRPr="009531CE" w:rsidRDefault="009531CE" w:rsidP="00CA427F">
      <w:pPr>
        <w:rPr>
          <w:ins w:id="2257" w:author="Ed" w:date="2013-04-11T09:12:00Z"/>
        </w:rPr>
      </w:pPr>
      <w:ins w:id="2258" w:author="Ed" w:date="2013-04-11T09:12:00Z">
        <w:r w:rsidRPr="009531CE">
          <w:rPr>
            <w:noProof/>
            <w:lang w:bidi="ar-SA"/>
          </w:rPr>
          <w:drawing>
            <wp:inline distT="0" distB="0" distL="0" distR="0">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45"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ins>
    </w:p>
    <w:p w:rsidR="0053034D" w:rsidRPr="009531CE" w:rsidRDefault="009531CE" w:rsidP="00CA427F">
      <w:pPr>
        <w:pStyle w:val="Caption"/>
      </w:pPr>
      <w:bookmarkStart w:id="2259" w:name="_Ref351966571"/>
      <w:bookmarkStart w:id="2260" w:name="_Ref351966576"/>
      <w:bookmarkStart w:id="2261" w:name="_Toc351997948"/>
      <w:bookmarkStart w:id="2262" w:name="_Toc353178063"/>
      <w:bookmarkStart w:id="2263" w:name="_Toc353435256"/>
      <w:r w:rsidRPr="009531CE">
        <w:t xml:space="preserve">Figure </w:t>
      </w:r>
      <w:ins w:id="2264" w:author="Ed" w:date="2013-04-08T09:44:00Z">
        <w:r w:rsidR="006B701A">
          <w:fldChar w:fldCharType="begin"/>
        </w:r>
        <w:r w:rsidR="00851713">
          <w:instrText xml:space="preserve"> SEQ Figure \* ARABIC </w:instrText>
        </w:r>
      </w:ins>
      <w:r w:rsidR="006B701A">
        <w:fldChar w:fldCharType="separate"/>
      </w:r>
      <w:ins w:id="2265" w:author="Edward Venator" w:date="2013-04-11T09:15:00Z">
        <w:r w:rsidR="00E141B1">
          <w:rPr>
            <w:noProof/>
          </w:rPr>
          <w:t>15</w:t>
        </w:r>
      </w:ins>
      <w:ins w:id="2266" w:author="Ed" w:date="2013-04-08T09:50:00Z">
        <w:del w:id="2267" w:author="Edward Venator" w:date="2013-04-11T09:15:00Z">
          <w:r w:rsidR="006B59B9" w:rsidDel="00E141B1">
            <w:rPr>
              <w:noProof/>
            </w:rPr>
            <w:delText>14</w:delText>
          </w:r>
        </w:del>
      </w:ins>
      <w:ins w:id="2268" w:author="Ed" w:date="2013-04-08T09:44:00Z">
        <w:r w:rsidR="006B701A">
          <w:fldChar w:fldCharType="end"/>
        </w:r>
      </w:ins>
      <w:del w:id="2269" w:author="Ed" w:date="2013-04-08T09:44:00Z">
        <w:r w:rsidR="006B701A" w:rsidDel="00851713">
          <w:fldChar w:fldCharType="begin"/>
        </w:r>
        <w:r w:rsidR="00DB619F" w:rsidDel="00851713">
          <w:delInstrText xml:space="preserve"> SEQ Figure \* ARABIC </w:delInstrText>
        </w:r>
        <w:r w:rsidR="006B701A" w:rsidDel="00851713">
          <w:fldChar w:fldCharType="separate"/>
        </w:r>
      </w:del>
      <w:del w:id="2270" w:author="Ed" w:date="2013-04-08T09:42:00Z">
        <w:r w:rsidR="008F4491" w:rsidDel="00B60E2F">
          <w:rPr>
            <w:noProof/>
          </w:rPr>
          <w:delText>14</w:delText>
        </w:r>
      </w:del>
      <w:del w:id="2271" w:author="Ed" w:date="2013-04-08T09:44:00Z">
        <w:r w:rsidR="006B701A" w:rsidDel="00851713">
          <w:rPr>
            <w:noProof/>
          </w:rPr>
          <w:fldChar w:fldCharType="end"/>
        </w:r>
      </w:del>
      <w:bookmarkEnd w:id="2259"/>
      <w:r w:rsidRPr="009531CE">
        <w:t>: A box localized using the QR code.</w:t>
      </w:r>
      <w:r w:rsidR="0053034D" w:rsidRPr="009531CE">
        <w:t xml:space="preserve"> </w:t>
      </w:r>
      <w:r w:rsidR="0053034D" w:rsidRPr="009531CE">
        <w:rPr>
          <w:rFonts w:eastAsia="+mn-ea"/>
        </w:rPr>
        <w:t>Red dots are the QR code finder pattern. Blue is the projected handle center. Green are the handle corners.</w:t>
      </w:r>
      <w:bookmarkEnd w:id="2260"/>
      <w:bookmarkEnd w:id="2261"/>
      <w:bookmarkEnd w:id="2262"/>
      <w:bookmarkEnd w:id="2263"/>
    </w:p>
    <w:p w:rsidR="0053034D" w:rsidRPr="008F2EF0" w:rsidRDefault="0053034D" w:rsidP="00CA427F">
      <w:r w:rsidRPr="009531CE">
        <w:rPr>
          <w:rFonts w:eastAsia="+mn-ea"/>
        </w:rPr>
        <w:t xml:space="preserve">Using a Kinect sensor and </w:t>
      </w:r>
      <w:proofErr w:type="spellStart"/>
      <w:r w:rsidRPr="009531CE">
        <w:rPr>
          <w:rFonts w:eastAsia="+mn-ea"/>
        </w:rPr>
        <w:t>MatLab</w:t>
      </w:r>
      <w:proofErr w:type="spellEnd"/>
      <w:r w:rsidRPr="009531CE">
        <w:rPr>
          <w:rFonts w:eastAsia="+mn-ea"/>
        </w:rPr>
        <w:t xml:space="preserve">,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w:t>
      </w:r>
      <w:r>
        <w:lastRenderedPageBreak/>
        <w:t xml:space="preserve">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6B701A">
        <w:rPr>
          <w:rFonts w:eastAsia="+mn-ea"/>
        </w:rPr>
        <w:fldChar w:fldCharType="begin"/>
      </w:r>
      <w:r w:rsidR="009531CE">
        <w:rPr>
          <w:rFonts w:eastAsia="+mn-ea"/>
        </w:rPr>
        <w:instrText xml:space="preserve"> REF _Ref351966571 \h </w:instrText>
      </w:r>
      <w:r w:rsidR="006B701A">
        <w:rPr>
          <w:rFonts w:eastAsia="+mn-ea"/>
        </w:rPr>
      </w:r>
      <w:r w:rsidR="006B701A">
        <w:rPr>
          <w:rFonts w:eastAsia="+mn-ea"/>
        </w:rPr>
        <w:fldChar w:fldCharType="separate"/>
      </w:r>
      <w:ins w:id="2272" w:author="Edward Venator" w:date="2013-04-11T09:15:00Z">
        <w:r w:rsidR="00E141B1" w:rsidRPr="009531CE">
          <w:t xml:space="preserve">Figure </w:t>
        </w:r>
        <w:r w:rsidR="00E141B1">
          <w:rPr>
            <w:noProof/>
          </w:rPr>
          <w:t>15</w:t>
        </w:r>
      </w:ins>
      <w:ins w:id="2273" w:author="Ed" w:date="2013-04-08T09:50:00Z">
        <w:del w:id="2274" w:author="Edward Venator" w:date="2013-04-11T09:15:00Z">
          <w:r w:rsidR="006B59B9" w:rsidRPr="009531CE" w:rsidDel="00E141B1">
            <w:delText xml:space="preserve">Figure </w:delText>
          </w:r>
          <w:r w:rsidR="006B59B9" w:rsidDel="00E141B1">
            <w:rPr>
              <w:noProof/>
            </w:rPr>
            <w:delText>14</w:delText>
          </w:r>
        </w:del>
      </w:ins>
      <w:del w:id="2275" w:author="Edward Venator" w:date="2013-04-11T09:15:00Z">
        <w:r w:rsidR="002557A2" w:rsidRPr="009531CE" w:rsidDel="00E141B1">
          <w:delText xml:space="preserve">Figure </w:delText>
        </w:r>
        <w:r w:rsidR="002557A2" w:rsidDel="00E141B1">
          <w:rPr>
            <w:noProof/>
          </w:rPr>
          <w:delText>14</w:delText>
        </w:r>
      </w:del>
      <w:r w:rsidR="006B701A">
        <w:rPr>
          <w:rFonts w:eastAsia="+mn-ea"/>
        </w:rPr>
        <w:fldChar w:fldCharType="end"/>
      </w:r>
      <w:r w:rsidR="009531CE">
        <w:rPr>
          <w:rFonts w:eastAsia="+mn-ea"/>
        </w:rPr>
        <w:t xml:space="preserve"> </w:t>
      </w:r>
      <w:r w:rsidR="006B701A">
        <w:rPr>
          <w:rFonts w:eastAsia="+mn-ea"/>
        </w:rPr>
        <w:fldChar w:fldCharType="begin"/>
      </w:r>
      <w:r w:rsidR="009531CE">
        <w:rPr>
          <w:rFonts w:eastAsia="+mn-ea"/>
        </w:rPr>
        <w:instrText xml:space="preserve"> REF _Ref351966576 \p \h </w:instrText>
      </w:r>
      <w:r w:rsidR="006B701A">
        <w:rPr>
          <w:rFonts w:eastAsia="+mn-ea"/>
        </w:rPr>
      </w:r>
      <w:r w:rsidR="006B701A">
        <w:rPr>
          <w:rFonts w:eastAsia="+mn-ea"/>
        </w:rPr>
        <w:fldChar w:fldCharType="separate"/>
      </w:r>
      <w:r w:rsidR="00E141B1">
        <w:rPr>
          <w:rFonts w:eastAsia="+mn-ea"/>
        </w:rPr>
        <w:t>above</w:t>
      </w:r>
      <w:r w:rsidR="006B701A">
        <w:rPr>
          <w:rFonts w:eastAsia="+mn-ea"/>
        </w:rPr>
        <w:fldChar w:fldCharType="end"/>
      </w:r>
      <w:r w:rsidR="009531CE">
        <w:rPr>
          <w:rFonts w:eastAsia="+mn-ea"/>
        </w:rPr>
        <w:t>.</w:t>
      </w:r>
    </w:p>
    <w:p w:rsidR="00F66CBB" w:rsidRPr="00F66CBB" w:rsidRDefault="0053034D" w:rsidP="00CA427F">
      <w:r>
        <w:t>Because the Kinect RGB camera does not have sufficiently high resolution for the task, these experiments were not performed on the robot. However, this line of research is one of the planned future purposes of the robot, once a high resolution camera can be acquired, mounted, and calibrated to the Kinect.</w:t>
      </w:r>
    </w:p>
    <w:p w:rsidR="00021F0A" w:rsidRDefault="00021F0A">
      <w:pPr>
        <w:pStyle w:val="Heading1"/>
      </w:pPr>
      <w:bookmarkStart w:id="2276" w:name="_Toc353177993"/>
      <w:bookmarkStart w:id="2277" w:name="_Toc352798814"/>
      <w:bookmarkStart w:id="2278" w:name="_Toc353435291"/>
      <w:r>
        <w:lastRenderedPageBreak/>
        <w:t>Industrial Safety</w:t>
      </w:r>
      <w:bookmarkEnd w:id="2276"/>
      <w:bookmarkEnd w:id="2277"/>
      <w:bookmarkEnd w:id="2278"/>
    </w:p>
    <w:p w:rsidR="005B23F0" w:rsidRDefault="005B23F0" w:rsidP="00CA427F">
      <w:r>
        <w:t xml:space="preserve">Mobile robots, particularly experimental platforms, require safety systems to disable them. These systems fall into two major categories. Reflexive </w:t>
      </w:r>
      <w:ins w:id="2279" w:author="Edward Venator" w:date="2013-04-11T09:44:00Z">
        <w:r w:rsidR="00F84E58">
          <w:t>collision</w:t>
        </w:r>
      </w:ins>
      <w:del w:id="2280" w:author="Edward Venator" w:date="2013-04-11T09:44:00Z">
        <w:r w:rsidDel="00F84E58">
          <w:delText>halt and speed and separation monitoring</w:delText>
        </w:r>
      </w:del>
      <w:ins w:id="2281" w:author="Ed" w:date="2013-04-01T15:18:00Z">
        <w:del w:id="2282" w:author="Edward Venator" w:date="2013-04-11T09:44:00Z">
          <w:r w:rsidR="008A123A" w:rsidDel="00F84E58">
            <w:delText>collision</w:delText>
          </w:r>
        </w:del>
        <w:r w:rsidR="008A123A">
          <w:t xml:space="preserve"> avoidance</w:t>
        </w:r>
      </w:ins>
      <w:r>
        <w:t xml:space="preserve"> systems keep robots from colliding with humans</w:t>
      </w:r>
      <w:ins w:id="2283" w:author="Edward Venator" w:date="2013-04-11T09:44:00Z">
        <w:r w:rsidR="00F84E58">
          <w:t xml:space="preserve"> </w:t>
        </w:r>
      </w:ins>
      <w:del w:id="2284" w:author="Edward Venator" w:date="2013-04-11T09:12:00Z">
        <w:r>
          <w:delText xml:space="preserve"> </w:delText>
        </w:r>
      </w:del>
      <w:del w:id="2285" w:author="Ed" w:date="2013-04-01T15:18:00Z">
        <w:r w:rsidDel="008A123A">
          <w:delText xml:space="preserve">operators and workers </w:delText>
        </w:r>
      </w:del>
      <w:r>
        <w:t xml:space="preserve">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w:t>
      </w:r>
      <w:commentRangeStart w:id="2286"/>
      <w:r>
        <w:t>robot</w:t>
      </w:r>
      <w:commentRangeEnd w:id="2286"/>
      <w:r w:rsidR="00A17829">
        <w:rPr>
          <w:rStyle w:val="CommentReference"/>
        </w:rPr>
        <w:commentReference w:id="2286"/>
      </w:r>
      <w:r>
        <w:t>.</w:t>
      </w:r>
    </w:p>
    <w:p w:rsidR="005B23F0" w:rsidRDefault="005B23F0">
      <w:pPr>
        <w:pStyle w:val="Heading2"/>
      </w:pPr>
      <w:bookmarkStart w:id="2287" w:name="_Toc353177994"/>
      <w:bookmarkStart w:id="2288" w:name="_Toc352798815"/>
      <w:bookmarkStart w:id="2289" w:name="_Toc353435292"/>
      <w:r>
        <w:t>Reflexive Speed Limiting</w:t>
      </w:r>
      <w:bookmarkEnd w:id="2287"/>
      <w:bookmarkEnd w:id="2288"/>
      <w:bookmarkEnd w:id="2289"/>
    </w:p>
    <w:p w:rsidR="005B23F0" w:rsidRPr="00241825" w:rsidRDefault="005B23F0" w:rsidP="00CA427F">
      <w:r>
        <w:t>A key safety feature of many robots is reflexive speed limiting or halting. Reflexive halting uses sensors to detect obstacles in the robot's path and prevent motion that would result in a collision. Reflexive speed limiting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lexive halting operates more quickly and on a lower level than planning and trajectory generation, and can override the velocity commands from the trajectory generator.</w:t>
      </w:r>
    </w:p>
    <w:p w:rsidR="005B23F0" w:rsidRDefault="005B23F0" w:rsidP="00CA427F">
      <w:r w:rsidRPr="00241825">
        <w:t xml:space="preserve">At this time, </w:t>
      </w:r>
      <w:del w:id="2290" w:author="Ed" w:date="2013-04-01T14:14:00Z">
        <w:r w:rsidRPr="00241825" w:rsidDel="00C26887">
          <w:delText>ABBY</w:delText>
        </w:r>
      </w:del>
      <w:ins w:id="2291" w:author="Ed" w:date="2013-04-01T14:14:00Z">
        <w:r w:rsidR="00C26887">
          <w:t>ABBY</w:t>
        </w:r>
      </w:ins>
      <w:r w:rsidRPr="00241825">
        <w:t xml:space="preserve"> does not implement a reflexive speed limit for the base or the manipulator. Because both operate at low speeds, the robot does not pose a safety threat to the operator and can be easily stopped with the emergency stop system described </w:t>
      </w:r>
      <w:r w:rsidRPr="00241825">
        <w:lastRenderedPageBreak/>
        <w:t>below. Before the robot can be tested or deployed in an industrial environment, and to allow for faster movement, reflexive speed limits must be imposed. This section describes proposed methods for reflexive speed limiting.</w:t>
      </w:r>
    </w:p>
    <w:p w:rsidR="00E141B1" w:rsidRDefault="005B23F0">
      <w:pPr>
        <w:pStyle w:val="Heading3"/>
        <w:pPrChange w:id="2292" w:author="Ed" w:date="2013-04-02T11:35:00Z">
          <w:pPr>
            <w:pStyle w:val="Heading2"/>
          </w:pPr>
        </w:pPrChange>
      </w:pPr>
      <w:bookmarkStart w:id="2293" w:name="_Toc351540617"/>
      <w:bookmarkStart w:id="2294" w:name="_Toc353177995"/>
      <w:bookmarkStart w:id="2295" w:name="_Toc352798816"/>
      <w:bookmarkStart w:id="2296" w:name="_Toc353435293"/>
      <w:r>
        <w:t>Reflexive Halt Methods for Mobile Bases</w:t>
      </w:r>
      <w:bookmarkEnd w:id="2293"/>
      <w:bookmarkEnd w:id="2294"/>
      <w:bookmarkEnd w:id="2295"/>
      <w:bookmarkEnd w:id="2296"/>
    </w:p>
    <w:p w:rsidR="005B23F0" w:rsidRDefault="00A17829" w:rsidP="00CA427F">
      <w:ins w:id="2297" w:author="Ed" w:date="2013-04-01T15:21:00Z">
        <w:r>
          <w:t xml:space="preserve">ABBY’s local planner will not allow for collisions with obstacles seen by the LIDAR, and it updates velocity commands at 12 Hz. Although this is sufficiently safe for testing, a more robust solution would be necessary in an industrial setting. </w:t>
        </w:r>
      </w:ins>
      <w:r w:rsidR="005B23F0">
        <w:t>Mobile robots often implement a reflexive halt as shown in</w:t>
      </w:r>
      <w:r w:rsidR="009800A1">
        <w:t xml:space="preserve"> </w:t>
      </w:r>
      <w:r w:rsidR="006B701A">
        <w:fldChar w:fldCharType="begin"/>
      </w:r>
      <w:r w:rsidR="00610622">
        <w:instrText xml:space="preserve"> REF _Ref351933155 \h </w:instrText>
      </w:r>
      <w:r w:rsidR="006B701A">
        <w:fldChar w:fldCharType="separate"/>
      </w:r>
      <w:r w:rsidR="00E141B1">
        <w:t xml:space="preserve">Algorithm </w:t>
      </w:r>
      <w:r w:rsidR="00E141B1">
        <w:rPr>
          <w:noProof/>
        </w:rPr>
        <w:t>3</w:t>
      </w:r>
      <w:r w:rsidR="006B701A">
        <w:fldChar w:fldCharType="end"/>
      </w:r>
      <w:r w:rsidR="005B23F0">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5B23F0" w:rsidRDefault="005B23F0" w:rsidP="00CA427F">
      <w:pPr>
        <w:pStyle w:val="algorithm"/>
      </w:pPr>
      <w:r>
        <w:t>Given:</w:t>
      </w:r>
      <w:r>
        <w:br/>
      </w:r>
      <w:r>
        <w:tab/>
        <w:t>Sensor measurements, M</w:t>
      </w:r>
      <w:r>
        <w:br/>
        <w:t>Do:</w:t>
      </w:r>
      <w:r>
        <w:br/>
      </w:r>
      <w:r>
        <w:tab/>
        <w:t>for each measurement m in M:</w:t>
      </w:r>
      <w:r>
        <w:br/>
      </w:r>
      <w:r>
        <w:tab/>
      </w:r>
      <w:r>
        <w:tab/>
        <w:t>if(dangerous(m)):</w:t>
      </w:r>
      <w:r>
        <w:br/>
      </w:r>
      <w:r>
        <w:tab/>
      </w:r>
      <w:r>
        <w:tab/>
      </w:r>
      <w:r>
        <w:tab/>
        <w:t>prevent motion in direction of m</w:t>
      </w:r>
    </w:p>
    <w:p w:rsidR="009800A1" w:rsidRDefault="009800A1" w:rsidP="00CA427F">
      <w:pPr>
        <w:pStyle w:val="Caption"/>
      </w:pPr>
      <w:bookmarkStart w:id="2298" w:name="_Ref351933155"/>
      <w:r>
        <w:t xml:space="preserve">Algorithm </w:t>
      </w:r>
      <w:r w:rsidR="006B701A">
        <w:fldChar w:fldCharType="begin"/>
      </w:r>
      <w:r w:rsidR="003E70E3">
        <w:instrText xml:space="preserve"> SEQ Algorithm \* ARABIC </w:instrText>
      </w:r>
      <w:r w:rsidR="006B701A">
        <w:fldChar w:fldCharType="separate"/>
      </w:r>
      <w:r w:rsidR="00E141B1">
        <w:rPr>
          <w:noProof/>
        </w:rPr>
        <w:t>3</w:t>
      </w:r>
      <w:r w:rsidR="006B701A">
        <w:rPr>
          <w:noProof/>
        </w:rPr>
        <w:fldChar w:fldCharType="end"/>
      </w:r>
      <w:bookmarkEnd w:id="2298"/>
      <w:r>
        <w:t>: A simple reflexive halt algorithm. If an obstacle is close to the robot, the robot is prevented from approaching closer.</w:t>
      </w:r>
    </w:p>
    <w:p w:rsidR="005B23F0" w:rsidRDefault="005B23F0" w:rsidP="00CA427F">
      <w:r>
        <w:t xml:space="preserve">Another approach to reflexive halting was described by Chad </w:t>
      </w:r>
      <w:proofErr w:type="spellStart"/>
      <w:r>
        <w:t>Rockey</w:t>
      </w:r>
      <w:proofErr w:type="spellEnd"/>
      <w:r>
        <w:t xml:space="preserve"> in his </w:t>
      </w:r>
      <w:proofErr w:type="spellStart"/>
      <w:r>
        <w:t>maste</w:t>
      </w:r>
      <w:r w:rsidR="00595217">
        <w:t>rs</w:t>
      </w:r>
      <w:proofErr w:type="spellEnd"/>
      <w:r w:rsidR="00595217">
        <w:t xml:space="preserve"> thesis</w:t>
      </w:r>
      <w:ins w:id="2299" w:author="Edward Venator" w:date="2013-04-11T09:45:00Z">
        <w:r w:rsidR="00F84E58">
          <w:fldChar w:fldCharType="begin"/>
        </w:r>
      </w:ins>
      <w:ins w:id="2300" w:author="Edward Venator" w:date="2013-04-11T09:46:00Z">
        <w:r w:rsidR="00F84E58">
          <w:instrText xml:space="preserve"> ADDIN ZOTERO_ITEM CSL_CITATION {"citationID":"1cjcfugc4k","properties":{"formattedCitation":"[31]","plainCitation":"[31]"},"citationItems":[{"id":14,"uris":["http://zotero.org/users/1284010/items/S5JG7XVB"],"uri":["http://zotero.org/users/1284010/items/S5JG7XVB"],"itemData":{"id":14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ins>
      <w:r w:rsidR="00F84E58">
        <w:fldChar w:fldCharType="separate"/>
      </w:r>
      <w:ins w:id="2301" w:author="Edward Venator" w:date="2013-04-11T09:46:00Z">
        <w:r w:rsidR="00F84E58" w:rsidRPr="00F84E58">
          <w:t>[31]</w:t>
        </w:r>
      </w:ins>
      <w:ins w:id="2302" w:author="Edward Venator" w:date="2013-04-11T09:45:00Z">
        <w:r w:rsidR="00F84E58">
          <w:fldChar w:fldCharType="end"/>
        </w:r>
      </w:ins>
      <w:del w:id="2303" w:author="Ed" w:date="2013-04-02T10:28:00Z">
        <w:r w:rsidDel="002D6416">
          <w:delText>.</w:delText>
        </w:r>
      </w:del>
      <w:del w:id="2304" w:author="Edward Venator" w:date="2013-04-11T09:45:00Z">
        <w:r w:rsidR="006B701A" w:rsidDel="00F84E58">
          <w:fldChar w:fldCharType="begin"/>
        </w:r>
      </w:del>
      <w:ins w:id="2305" w:author="Ed" w:date="2013-04-08T09:52:00Z">
        <w:del w:id="2306" w:author="Edward Venator" w:date="2013-04-11T09:20:00Z">
          <w:r w:rsidR="006B59B9" w:rsidDel="006F1159">
            <w:delInstrText xml:space="preserve"> ADDIN ZOTERO_ITEM CSL_CITATION {"citationID":"3kks8pshm","properties":{"formattedCitation":"[</w:delInstrText>
          </w:r>
        </w:del>
      </w:ins>
      <w:del w:id="2307" w:author="Edward Venator" w:date="2013-04-11T09:20:00Z">
        <w:r w:rsidR="003E136B" w:rsidDel="006F1159">
          <w:delInstrText>32</w:delInstrText>
        </w:r>
      </w:del>
      <w:ins w:id="2308" w:author="Ed" w:date="2013-04-08T09:52:00Z">
        <w:del w:id="2309" w:author="Edward Venator" w:date="2013-04-11T09:20:00Z">
          <w:r w:rsidR="006B59B9" w:rsidDel="006F1159">
            <w:delInstrText>31]","plainCitation":"[</w:delInstrText>
          </w:r>
        </w:del>
      </w:ins>
      <w:del w:id="2310" w:author="Edward Venator" w:date="2013-04-11T09:20:00Z">
        <w:r w:rsidR="003E136B" w:rsidDel="006F1159">
          <w:delInstrText>32</w:delInstrText>
        </w:r>
      </w:del>
      <w:ins w:id="2311" w:author="Ed" w:date="2013-04-08T09:52:00Z">
        <w:del w:id="2312" w:author="Edward Venator" w:date="2013-04-11T09:20:00Z">
          <w:r w:rsidR="006B59B9" w:rsidDel="006F1159">
            <w:delInstrText xml:space="preserve">31]"},"citationItems":[{"id":64,"uris":["http://zotero.org/users/1284010/items/S5JG7XVB"],"uri":["http://zotero.org/users/1284010/items/S5JG7XVB"],"itemData":{"id":64,"type":"thesis","title":"Low-Cost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delInstrText>
          </w:r>
        </w:del>
      </w:ins>
      <w:del w:id="2313" w:author="Edward Venator" w:date="2013-04-11T09:20:00Z">
        <w:r w:rsidR="007A0A93" w:rsidDel="006F1159">
          <w:delInstrText xml:space="preserve"> ADDIN ZOTERO_ITEM CSL_CITATION {"citationID":"3kks8pshm","properties":{"formattedCitation":"[29]","plainCitation":"[29]"},"citationItems":[{"id":64,"uris":["http://zotero.org/users/1284010/items/S5JG7XVB"],"uri":["http://zotero.org/users/1284010/items/S5JG7XVB"],"itemData":{"id":64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delInstrText>
        </w:r>
      </w:del>
      <w:del w:id="2314" w:author="Edward Venator" w:date="2013-04-11T09:45:00Z">
        <w:r w:rsidR="006B701A" w:rsidDel="00F84E58">
          <w:fldChar w:fldCharType="separate"/>
        </w:r>
      </w:del>
      <w:ins w:id="2315" w:author="Ed" w:date="2013-04-08T09:52:00Z">
        <w:del w:id="2316" w:author="Edward Venator" w:date="2013-04-11T09:45:00Z">
          <w:r w:rsidR="006B701A" w:rsidRPr="006B701A" w:rsidDel="00F84E58">
            <w:rPr>
              <w:rPrChange w:id="2317" w:author="Ed" w:date="2013-04-08T09:52:00Z">
                <w:rPr>
                  <w:color w:val="000080"/>
                  <w:u w:val="single"/>
                </w:rPr>
              </w:rPrChange>
            </w:rPr>
            <w:delText>[31]</w:delText>
          </w:r>
        </w:del>
      </w:ins>
      <w:del w:id="2318" w:author="Edward Venator" w:date="2013-04-11T09:45:00Z">
        <w:r w:rsidR="006B701A" w:rsidRPr="006B701A" w:rsidDel="00F84E58">
          <w:rPr>
            <w:rPrChange w:id="2319" w:author="Ed" w:date="2013-04-08T09:52:00Z">
              <w:rPr>
                <w:color w:val="000080"/>
                <w:u w:val="single"/>
              </w:rPr>
            </w:rPrChange>
          </w:rPr>
          <w:delText>[29]</w:delText>
        </w:r>
        <w:r w:rsidR="006B701A" w:rsidDel="00F84E58">
          <w:fldChar w:fldCharType="end"/>
        </w:r>
      </w:del>
      <w:ins w:id="2320" w:author="Ed" w:date="2013-04-02T10:27:00Z">
        <w:r w:rsidR="002D6416">
          <w:t>.</w:t>
        </w:r>
      </w:ins>
      <w:r>
        <w:t xml:space="preserve"> This approach, called Reflexive Avoidance Plus, was developed for a smart wheelchair, which must operate in crowded areas around people. Reflexive Avoidance Plus uses velocity limiting rather than preventing motion altogether. When a sensor detects an obstacle in the robot's path, it limits the maximum velocity in that direction </w:t>
      </w:r>
      <w:r>
        <w:lastRenderedPageBreak/>
        <w:t>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5B23F0" w:rsidRDefault="005B23F0" w:rsidP="00CA427F">
      <w:r>
        <w:t xml:space="preserve">Since the Reflexive Avoidance Plus method described by </w:t>
      </w:r>
      <w:proofErr w:type="spellStart"/>
      <w:r>
        <w:t>Rockey</w:t>
      </w:r>
      <w:proofErr w:type="spellEnd"/>
      <w:r>
        <w:t xml:space="preserve"> was implemented on a robotic platform of similar size and speed to this robot, it would be a good candidate for this robot. However, there is some work still to be done to adapt the code, which was designed specifically for the wheelchair, to </w:t>
      </w:r>
      <w:del w:id="2321" w:author="Ed" w:date="2013-04-01T14:14:00Z">
        <w:r w:rsidDel="00C26887">
          <w:delText>ABBY</w:delText>
        </w:r>
      </w:del>
      <w:ins w:id="2322" w:author="Ed" w:date="2013-04-01T14:14:00Z">
        <w:r w:rsidR="00C26887">
          <w:t>ABBY</w:t>
        </w:r>
      </w:ins>
      <w:r>
        <w:t>.</w:t>
      </w:r>
    </w:p>
    <w:p w:rsidR="00E141B1" w:rsidRDefault="005B23F0">
      <w:pPr>
        <w:pStyle w:val="Heading3"/>
        <w:pPrChange w:id="2323" w:author="Ed" w:date="2013-04-02T11:35:00Z">
          <w:pPr>
            <w:pStyle w:val="Heading2"/>
          </w:pPr>
        </w:pPrChange>
      </w:pPr>
      <w:bookmarkStart w:id="2324" w:name="_Toc351540618"/>
      <w:bookmarkStart w:id="2325" w:name="_Toc353177996"/>
      <w:bookmarkStart w:id="2326" w:name="_Toc352798817"/>
      <w:bookmarkStart w:id="2327" w:name="_Toc353435294"/>
      <w:r>
        <w:t>Reflexive Halting for Manipulators</w:t>
      </w:r>
      <w:bookmarkEnd w:id="2324"/>
      <w:bookmarkEnd w:id="2325"/>
      <w:bookmarkEnd w:id="2326"/>
      <w:bookmarkEnd w:id="2327"/>
    </w:p>
    <w:p w:rsidR="005B23F0" w:rsidRDefault="005B23F0" w:rsidP="00CA427F">
      <w:r>
        <w:t xml:space="preserve">In addition to the mobile base, </w:t>
      </w:r>
      <w:ins w:id="2328" w:author="Edward Venator" w:date="2013-04-11T09:12:00Z">
        <w:r w:rsidR="00C26887">
          <w:t>ABBY</w:t>
        </w:r>
        <w:r>
          <w:t>'s</w:t>
        </w:r>
      </w:ins>
      <w:del w:id="2329" w:author="Ed" w:date="2013-04-01T14:14:00Z">
        <w:r w:rsidDel="00C26887">
          <w:delText>ABBY</w:delText>
        </w:r>
      </w:del>
      <w:ins w:id="2330" w:author="Ed" w:date="2013-04-01T14:14:00Z">
        <w:del w:id="2331" w:author="Edward Venator" w:date="2013-04-11T09:46:00Z">
          <w:r w:rsidR="00C26887" w:rsidDel="00F84E58">
            <w:delText>ABBY</w:delText>
          </w:r>
        </w:del>
      </w:ins>
      <w:del w:id="2332" w:author="Edward Venator" w:date="2013-04-11T09:12:00Z">
        <w:r>
          <w:delText>'s</w:delText>
        </w:r>
      </w:del>
      <w:r>
        <w:t xml:space="preserve">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5B23F0" w:rsidRDefault="005B23F0" w:rsidP="00CA427F">
      <w:r>
        <w:t xml:space="preserve">Like the mobile base planner, the planner for the arm generates collision-free paths. However, the planner for the arm does not </w:t>
      </w:r>
      <w:proofErr w:type="spellStart"/>
      <w:r>
        <w:t>replan</w:t>
      </w:r>
      <w:proofErr w:type="spellEnd"/>
      <w:r>
        <w:t xml:space="preserve">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5B23F0" w:rsidRDefault="005B23F0" w:rsidP="00CA427F">
      <w:r>
        <w:lastRenderedPageBreak/>
        <w:t>Rethink Robo</w:t>
      </w:r>
      <w:r w:rsidR="00595217">
        <w:t>tics, with their robot Baxter</w:t>
      </w:r>
      <w:ins w:id="2333" w:author="Edward Venator" w:date="2013-04-11T09:46:00Z">
        <w:r w:rsidR="00F84E58">
          <w:fldChar w:fldCharType="begin"/>
        </w:r>
        <w:r w:rsidR="00F84E58">
          <w:instrText xml:space="preserve"> ADDIN ZOTERO_ITEM CSL_CITATION {"citationID":"v01spa55c","properties":{"formattedCitation":"[32]","plainCitation":"[32]"},"citationItems":[{"id":103,"uris":["http://zotero.org/users/1284010/items/WSIZ7GIQ"],"uri":["http://zotero.org/users/1284010/items/WSIZ7GIQ"],"itemData":{"id":103,"type":"article","title":"baxter","URL":"http://www.rethinkrobotics.com/index.php/download_file/view/44/173/","author":[{"family":"rethink robotics","given":""}]}}],"schema":"https://github.com/citation-style-language/schema/raw/master/csl-citation.json"} </w:instrText>
        </w:r>
      </w:ins>
      <w:r w:rsidR="00F84E58">
        <w:fldChar w:fldCharType="separate"/>
      </w:r>
      <w:ins w:id="2334" w:author="Edward Venator" w:date="2013-04-11T09:46:00Z">
        <w:r w:rsidR="00F84E58" w:rsidRPr="00F84E58">
          <w:t>[32]</w:t>
        </w:r>
        <w:r w:rsidR="00F84E58">
          <w:fldChar w:fldCharType="end"/>
        </w:r>
      </w:ins>
      <w:del w:id="2335" w:author="Ed" w:date="2013-04-02T10:28:00Z">
        <w:r w:rsidR="00595217" w:rsidDel="002D6416">
          <w:delText xml:space="preserve">, </w:delText>
        </w:r>
      </w:del>
      <w:del w:id="2336" w:author="Edward Venator" w:date="2013-04-11T09:46:00Z">
        <w:r w:rsidR="006B701A" w:rsidDel="00F84E58">
          <w:fldChar w:fldCharType="begin"/>
        </w:r>
      </w:del>
      <w:ins w:id="2337" w:author="Ed" w:date="2013-04-08T09:52:00Z">
        <w:del w:id="2338" w:author="Edward Venator" w:date="2013-04-11T09:20:00Z">
          <w:r w:rsidR="006B59B9" w:rsidDel="006F1159">
            <w:delInstrText xml:space="preserve"> ADDIN ZOTERO_ITEM CSL_CITATION {"citationID":"5rpcoplug","properties":{"formattedCitation":"[</w:delInstrText>
          </w:r>
        </w:del>
      </w:ins>
      <w:del w:id="2339" w:author="Edward Venator" w:date="2013-04-11T09:20:00Z">
        <w:r w:rsidR="003E136B" w:rsidDel="006F1159">
          <w:delInstrText>33</w:delInstrText>
        </w:r>
      </w:del>
      <w:ins w:id="2340" w:author="Ed" w:date="2013-04-08T09:52:00Z">
        <w:del w:id="2341" w:author="Edward Venator" w:date="2013-04-11T09:20:00Z">
          <w:r w:rsidR="006B59B9" w:rsidDel="006F1159">
            <w:delInstrText>32]","plainCitation":"[</w:delInstrText>
          </w:r>
        </w:del>
      </w:ins>
      <w:del w:id="2342" w:author="Edward Venator" w:date="2013-04-11T09:20:00Z">
        <w:r w:rsidR="003E136B" w:rsidDel="006F1159">
          <w:delInstrText>33</w:delInstrText>
        </w:r>
      </w:del>
      <w:ins w:id="2343" w:author="Ed" w:date="2013-04-08T09:52:00Z">
        <w:del w:id="2344" w:author="Edward Venator" w:date="2013-04-11T09:20:00Z">
          <w:r w:rsidR="006B59B9" w:rsidDel="006F1159">
            <w:delInstrText xml:space="preserve">32]"},"citationItems":[{"id":79,"uris":["http://zotero.org/users/1284010/items/WSIZ7GIQ"],"uri":["http://zotero.org/users/1284010/items/WSIZ7GIQ"],"itemData":{"id":79,"type":"article","title":"baxter","URL":"http://www.rethinkrobotics.com/index.php/download_file/view/44/173/","author":[{"family":"rethink robotics","given":""}]}}],"schema":"https://github.com/citation-style-language/schema/raw/master/csl-citation.json"} </w:delInstrText>
          </w:r>
        </w:del>
      </w:ins>
      <w:del w:id="2345" w:author="Edward Venator" w:date="2013-04-11T09:20:00Z">
        <w:r w:rsidR="007A0A93" w:rsidDel="006F1159">
          <w:delInstrText xml:space="preserve"> ADDIN ZOTERO_ITEM CSL_CITATION {"citationID":"5rpcoplug","properties":{"formattedCitation":"[30]","plainCitation":"[30]"},"citationItems":[{"id":79,"uris":["http://zotero.org/users/1284010/items/WSIZ7GIQ"],"uri":["http://zotero.org/users/1284010/items/WSIZ7GIQ"],"itemData":{"id":79,"type":"article","title":"baxter","URL":"http://www.rethinkrobotics.com/index.php/download_file/view/44/173/","author":[{"family":"rethink robotics","given":""}]}}],"schema":"https://github.com/citation-style-language/schema/raw/master/csl-citation.json"} </w:delInstrText>
        </w:r>
      </w:del>
      <w:del w:id="2346" w:author="Edward Venator" w:date="2013-04-11T09:46:00Z">
        <w:r w:rsidR="006B701A" w:rsidDel="00F84E58">
          <w:fldChar w:fldCharType="separate"/>
        </w:r>
      </w:del>
      <w:ins w:id="2347" w:author="Ed" w:date="2013-04-08T09:52:00Z">
        <w:del w:id="2348" w:author="Edward Venator" w:date="2013-04-11T09:46:00Z">
          <w:r w:rsidR="006B701A" w:rsidRPr="006B701A" w:rsidDel="00F84E58">
            <w:rPr>
              <w:rPrChange w:id="2349" w:author="Ed" w:date="2013-04-08T09:52:00Z">
                <w:rPr>
                  <w:color w:val="000080"/>
                  <w:u w:val="single"/>
                </w:rPr>
              </w:rPrChange>
            </w:rPr>
            <w:delText>[32]</w:delText>
          </w:r>
        </w:del>
      </w:ins>
      <w:del w:id="2350" w:author="Edward Venator" w:date="2013-04-11T09:46:00Z">
        <w:r w:rsidR="006B701A" w:rsidRPr="006B701A" w:rsidDel="00F84E58">
          <w:rPr>
            <w:rPrChange w:id="2351" w:author="Ed" w:date="2013-04-08T09:52:00Z">
              <w:rPr>
                <w:color w:val="000080"/>
                <w:u w:val="single"/>
              </w:rPr>
            </w:rPrChange>
          </w:rPr>
          <w:delText>[30]</w:delText>
        </w:r>
        <w:r w:rsidR="006B701A" w:rsidDel="00F84E58">
          <w:fldChar w:fldCharType="end"/>
        </w:r>
      </w:del>
      <w:ins w:id="2352" w:author="Ed" w:date="2013-04-02T10:28:00Z">
        <w:r w:rsidR="002D6416">
          <w:t>,</w:t>
        </w:r>
      </w:ins>
      <w:r>
        <w:t xml:space="preserve">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w:t>
      </w:r>
      <w:ins w:id="2353" w:author="Edward Venator" w:date="2013-04-11T09:12:00Z">
        <w:r w:rsidR="00C26887">
          <w:t>ABBY</w:t>
        </w:r>
        <w:r>
          <w:t>'s</w:t>
        </w:r>
      </w:ins>
      <w:del w:id="2354" w:author="Ed" w:date="2013-04-01T14:14:00Z">
        <w:r w:rsidDel="00C26887">
          <w:delText>ABBY</w:delText>
        </w:r>
      </w:del>
      <w:ins w:id="2355" w:author="Ed" w:date="2013-04-01T14:14:00Z">
        <w:del w:id="2356" w:author="Edward Venator" w:date="2013-04-11T09:46:00Z">
          <w:r w:rsidR="00C26887" w:rsidDel="00F84E58">
            <w:delText>ABBY</w:delText>
          </w:r>
        </w:del>
      </w:ins>
      <w:del w:id="2357" w:author="Edward Venator" w:date="2013-04-11T09:12:00Z">
        <w:r>
          <w:delText>'s</w:delText>
        </w:r>
      </w:del>
      <w:r>
        <w:t xml:space="preserve"> robotic arm does not have serial elastic actuators or force feedback in the joints, this solution is not possible.</w:t>
      </w:r>
    </w:p>
    <w:p w:rsidR="005B23F0" w:rsidRDefault="005B23F0" w:rsidP="00CA427F">
      <w:r>
        <w:t xml:space="preserve">Using the Kinect sensor, it would be possible to implement one of several possible reflexive collision avoidance methods on </w:t>
      </w:r>
      <w:del w:id="2358" w:author="Ed" w:date="2013-04-01T14:14:00Z">
        <w:r w:rsidDel="00C26887">
          <w:delText>ABBY</w:delText>
        </w:r>
      </w:del>
      <w:ins w:id="2359" w:author="Ed" w:date="2013-04-01T14:14:00Z">
        <w:r w:rsidR="00C26887">
          <w:t>ABBY</w:t>
        </w:r>
      </w:ins>
      <w:r>
        <w:t>.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5B23F0" w:rsidRDefault="005B23F0" w:rsidP="00CA427F">
      <w:r>
        <w:t>To resolve this problem, the reflexive halt behavior can be augmented as shown in</w:t>
      </w:r>
      <w:r w:rsidR="009800A1">
        <w:t xml:space="preserve"> </w:t>
      </w:r>
      <w:r w:rsidR="006B701A">
        <w:fldChar w:fldCharType="begin"/>
      </w:r>
      <w:r w:rsidR="00610622">
        <w:instrText xml:space="preserve"> REF _Ref351933242 \h </w:instrText>
      </w:r>
      <w:r w:rsidR="006B701A">
        <w:fldChar w:fldCharType="separate"/>
      </w:r>
      <w:r w:rsidR="00E141B1">
        <w:t xml:space="preserve">Algorithm </w:t>
      </w:r>
      <w:r w:rsidR="00E141B1">
        <w:rPr>
          <w:noProof/>
        </w:rPr>
        <w:t>4</w:t>
      </w:r>
      <w:r w:rsidR="006B701A">
        <w:fldChar w:fldCharType="end"/>
      </w:r>
      <w:r>
        <w:t>. In this algorithm, the currently planned path is repeatedly checked for dangerously close object</w:t>
      </w:r>
      <w:ins w:id="2360" w:author="Ed" w:date="2013-04-01T15:23:00Z">
        <w:r w:rsidR="00A17829">
          <w:t>s</w:t>
        </w:r>
      </w:ins>
      <w:r>
        <w:t xml:space="preserve"> (such as people) until execution is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5B23F0" w:rsidRDefault="005B23F0" w:rsidP="00CA427F">
      <w:pPr>
        <w:pStyle w:val="algorithm"/>
      </w:pPr>
      <w:r>
        <w:t>Given:</w:t>
      </w:r>
      <w:r>
        <w:br/>
      </w:r>
      <w:r>
        <w:tab/>
        <w:t>Current Plan P, Measurements M</w:t>
      </w:r>
      <w:r>
        <w:br/>
        <w:t>Do:</w:t>
      </w:r>
      <w:r>
        <w:br/>
      </w:r>
      <w:r>
        <w:tab/>
        <w:t>for each state s in P, measurement m in M:</w:t>
      </w:r>
      <w:bookmarkStart w:id="2361" w:name="__DdeLink__2_1481220653"/>
      <w:r>
        <w:br/>
      </w:r>
      <w:r>
        <w:tab/>
      </w:r>
      <w:r>
        <w:tab/>
        <w:t>if(dangerous(m, s)):</w:t>
      </w:r>
      <w:bookmarkEnd w:id="2361"/>
      <w:r>
        <w:br/>
      </w:r>
      <w:r>
        <w:tab/>
      </w:r>
      <w:r>
        <w:tab/>
      </w:r>
      <w:r>
        <w:tab/>
        <w:t>halt</w:t>
      </w:r>
      <w:r>
        <w:br/>
      </w:r>
      <w:r>
        <w:tab/>
      </w:r>
      <w:r>
        <w:tab/>
      </w:r>
      <w:r>
        <w:tab/>
        <w:t xml:space="preserve">wait for obstacle to move or </w:t>
      </w:r>
      <w:proofErr w:type="spellStart"/>
      <w:r>
        <w:t>replan</w:t>
      </w:r>
      <w:proofErr w:type="spellEnd"/>
    </w:p>
    <w:p w:rsidR="009800A1" w:rsidRDefault="009800A1" w:rsidP="00CA427F">
      <w:pPr>
        <w:pStyle w:val="Caption"/>
      </w:pPr>
      <w:bookmarkStart w:id="2362" w:name="_Ref351933242"/>
      <w:r>
        <w:t xml:space="preserve">Algorithm </w:t>
      </w:r>
      <w:r w:rsidR="006B701A">
        <w:fldChar w:fldCharType="begin"/>
      </w:r>
      <w:r w:rsidR="003E70E3">
        <w:instrText xml:space="preserve"> SEQ Algorithm \* ARABIC </w:instrText>
      </w:r>
      <w:r w:rsidR="006B701A">
        <w:fldChar w:fldCharType="separate"/>
      </w:r>
      <w:r w:rsidR="00E141B1">
        <w:rPr>
          <w:noProof/>
        </w:rPr>
        <w:t>4</w:t>
      </w:r>
      <w:r w:rsidR="006B701A">
        <w:rPr>
          <w:noProof/>
        </w:rPr>
        <w:fldChar w:fldCharType="end"/>
      </w:r>
      <w:bookmarkEnd w:id="2362"/>
      <w:r>
        <w:t xml:space="preserve">: An algorithm for reflexive halting for a mobile manipulator. If an obstacle enters the manipulation path, the robot waits, then </w:t>
      </w:r>
      <w:proofErr w:type="spellStart"/>
      <w:r>
        <w:t>replans</w:t>
      </w:r>
      <w:proofErr w:type="spellEnd"/>
      <w:r>
        <w:t>.</w:t>
      </w:r>
    </w:p>
    <w:p w:rsidR="005B23F0" w:rsidRDefault="005B23F0" w:rsidP="00CA427F">
      <w:r>
        <w:t xml:space="preserve">The National Institute for Standards and Tests (NIST) has developed an algorithm to determine a safe separation distance S for a human to approach a robot. </w:t>
      </w:r>
      <w:del w:id="2363" w:author="Ed" w:date="2013-04-01T15:24:00Z">
        <w:r w:rsidDel="00A17829">
          <w:delText>The equation [EQUATION]</w:delText>
        </w:r>
      </w:del>
      <w:ins w:id="2364" w:author="Ed" w:date="2013-04-01T15:24:00Z">
        <w:r w:rsidR="00A17829">
          <w:t>This is described in Equation 3 below</w:t>
        </w:r>
      </w:ins>
      <w:r>
        <w:t>,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ins w:id="2365" w:author="Edward Venator" w:date="2013-04-11T09:12:00Z">
        <w:r w:rsidR="008456AF">
          <w:fldChar w:fldCharType="begin"/>
        </w:r>
      </w:ins>
      <w:ins w:id="2366" w:author="Edward Venator" w:date="2013-04-11T09:20:00Z">
        <w:r w:rsidR="006F1159">
          <w:instrText xml:space="preserve"> ADDIN ZOTERO_ITEM CSL_CITATION {"citationID":"gj1o83pi6","properties":{"formattedCitation":"[33]","plainCitation":"[33]"},"citationItems":[{"id":53,"uris":["http://zotero.org/users/1284010/items/4RV6W54G"],"uri":["http://zotero.org/users/1284010/items/4RV6W54G"],"itemData":{"id":53,"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ins>
      <w:ins w:id="2367" w:author="Edward Venator" w:date="2013-04-11T09:12:00Z">
        <w:r w:rsidR="008456AF">
          <w:fldChar w:fldCharType="separate"/>
        </w:r>
      </w:ins>
      <w:ins w:id="2368" w:author="Edward Venator" w:date="2013-04-11T09:20:00Z">
        <w:r w:rsidR="006F1159" w:rsidRPr="006F1159">
          <w:t>[33]</w:t>
        </w:r>
      </w:ins>
      <w:ins w:id="2369" w:author="Edward Venator" w:date="2013-04-11T09:12:00Z">
        <w:r w:rsidR="008456AF">
          <w:fldChar w:fldCharType="end"/>
        </w:r>
      </w:ins>
      <w:del w:id="2370" w:author="Ed" w:date="2013-04-02T10:28:00Z">
        <w:r w:rsidDel="002D6416">
          <w:delText>.</w:delText>
        </w:r>
        <w:r w:rsidRPr="00F234A5" w:rsidDel="002D6416">
          <w:delText xml:space="preserve"> </w:delText>
        </w:r>
      </w:del>
      <w:ins w:id="2371" w:author="Ed" w:date="2013-04-11T09:12:00Z">
        <w:del w:id="2372" w:author="Edward Venator" w:date="2013-04-11T09:21:00Z">
          <w:r w:rsidR="006B701A" w:rsidRPr="006B701A" w:rsidDel="006F1159">
            <w:rPr>
              <w:rPrChange w:id="2373" w:author="Ed" w:date="2013-04-08T09:52:00Z">
                <w:rPr>
                  <w:color w:val="000080"/>
                  <w:u w:val="single"/>
                </w:rPr>
              </w:rPrChange>
            </w:rPr>
            <w:delText>[33]</w:delText>
          </w:r>
          <w:r w:rsidR="006B701A" w:rsidRPr="006B701A" w:rsidDel="006F1159">
            <w:rPr>
              <w:rPrChange w:id="2374" w:author="Ed" w:date="2013-04-08T09:52:00Z">
                <w:rPr>
                  <w:color w:val="000080"/>
                  <w:u w:val="single"/>
                </w:rPr>
              </w:rPrChange>
            </w:rPr>
            <w:delText>[31]</w:delText>
          </w:r>
        </w:del>
      </w:ins>
      <w:ins w:id="2375" w:author="Ed" w:date="2013-04-02T10:28:00Z">
        <w:r w:rsidR="002D6416">
          <w:t>.</w:t>
        </w:r>
      </w:ins>
    </w:p>
    <w:p w:rsidR="005B23F0" w:rsidRDefault="00F51417" w:rsidP="00CA427F">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rsidR="009800A1">
        <w:tab/>
      </w:r>
      <w:r w:rsidR="006B701A">
        <w:fldChar w:fldCharType="begin"/>
      </w:r>
      <w:r w:rsidR="00CA427F">
        <w:instrText xml:space="preserve"> SEQ Equation \* ARABIC </w:instrText>
      </w:r>
      <w:r w:rsidR="006B701A">
        <w:fldChar w:fldCharType="separate"/>
      </w:r>
      <w:r w:rsidR="00E141B1">
        <w:t>3</w:t>
      </w:r>
      <w:r w:rsidR="006B701A">
        <w:fldChar w:fldCharType="end"/>
      </w:r>
    </w:p>
    <w:p w:rsidR="005B23F0" w:rsidRDefault="005B23F0" w:rsidP="00CA427F">
      <w:r>
        <w:t>NIST researchers used this equation, LIDAR scanners, and a Kalman filter to track humans moving through the robot's work envelope and determine whether a human had entered a danger zone around the robot (if the distance from the robot to the human is less than S). T</w:t>
      </w:r>
      <w:r w:rsidR="009800A1">
        <w:t xml:space="preserve">his method completes </w:t>
      </w:r>
      <w:r w:rsidR="006B701A">
        <w:fldChar w:fldCharType="begin"/>
      </w:r>
      <w:r w:rsidR="00610622">
        <w:instrText xml:space="preserve"> REF _Ref351933242 \h </w:instrText>
      </w:r>
      <w:r w:rsidR="006B701A">
        <w:fldChar w:fldCharType="separate"/>
      </w:r>
      <w:r w:rsidR="00E141B1">
        <w:t xml:space="preserve">Algorithm </w:t>
      </w:r>
      <w:r w:rsidR="00E141B1">
        <w:rPr>
          <w:noProof/>
        </w:rPr>
        <w:t>4</w:t>
      </w:r>
      <w:r w:rsidR="006B701A">
        <w:fldChar w:fldCharType="end"/>
      </w:r>
      <w:r>
        <w:t xml:space="preserve"> by filling in the dangerous() function. In order to implement this algorithm on </w:t>
      </w:r>
      <w:del w:id="2376" w:author="Ed" w:date="2013-04-01T14:14:00Z">
        <w:r w:rsidDel="00C26887">
          <w:delText>ABBY</w:delText>
        </w:r>
      </w:del>
      <w:ins w:id="2377" w:author="Ed" w:date="2013-04-01T14:14:00Z">
        <w:r w:rsidR="00C26887">
          <w:t>ABBY</w:t>
        </w:r>
      </w:ins>
      <w:r>
        <w:t>, parameters B and C would first have to be determined for this platform. Then, the algorithm would have to be written as a ROS node and tested on this robot.</w:t>
      </w:r>
    </w:p>
    <w:p w:rsidR="005B23F0" w:rsidRDefault="005B23F0">
      <w:pPr>
        <w:pStyle w:val="Heading2"/>
      </w:pPr>
      <w:bookmarkStart w:id="2378" w:name="_Toc351540620"/>
      <w:bookmarkStart w:id="2379" w:name="_Ref351924510"/>
      <w:bookmarkStart w:id="2380" w:name="_Toc353177997"/>
      <w:bookmarkStart w:id="2381" w:name="_Toc352798818"/>
      <w:bookmarkStart w:id="2382" w:name="_Toc353435295"/>
      <w:r>
        <w:lastRenderedPageBreak/>
        <w:t>Emergency Stop System</w:t>
      </w:r>
      <w:bookmarkEnd w:id="2378"/>
      <w:bookmarkEnd w:id="2379"/>
      <w:bookmarkEnd w:id="2380"/>
      <w:bookmarkEnd w:id="2381"/>
      <w:bookmarkEnd w:id="2382"/>
    </w:p>
    <w:p w:rsidR="00E141B1" w:rsidRDefault="005B23F0">
      <w:pPr>
        <w:pStyle w:val="Heading3"/>
        <w:pPrChange w:id="2383" w:author="Ed" w:date="2013-04-02T11:36:00Z">
          <w:pPr>
            <w:pStyle w:val="Heading2"/>
          </w:pPr>
        </w:pPrChange>
      </w:pPr>
      <w:bookmarkStart w:id="2384" w:name="_Toc351540621"/>
      <w:bookmarkStart w:id="2385" w:name="_Toc353177998"/>
      <w:bookmarkStart w:id="2386" w:name="_Toc352798819"/>
      <w:bookmarkStart w:id="2387" w:name="_Toc353435296"/>
      <w:r>
        <w:t>E-Stop Systems Used in This Lab</w:t>
      </w:r>
      <w:bookmarkEnd w:id="2384"/>
      <w:bookmarkEnd w:id="2385"/>
      <w:bookmarkEnd w:id="2386"/>
      <w:bookmarkEnd w:id="2387"/>
    </w:p>
    <w:p w:rsidR="005B23F0" w:rsidRDefault="005B23F0" w:rsidP="00CA427F">
      <w:commentRangeStart w:id="2388"/>
      <w:r>
        <w:t>The</w:t>
      </w:r>
      <w:commentRangeEnd w:id="2388"/>
      <w:r w:rsidR="007E4599">
        <w:rPr>
          <w:rStyle w:val="CommentReference"/>
        </w:rPr>
        <w:commentReference w:id="2388"/>
      </w:r>
      <w:r>
        <w:t xml:space="preserv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ins w:id="2389" w:author="Ed" w:date="2013-04-01T15:25:00Z">
        <w:r w:rsidR="007E4599">
          <w:t xml:space="preserve">could operate in either autonomous or manual control modes, and </w:t>
        </w:r>
      </w:ins>
      <w:r>
        <w:t xml:space="preserve">used a custom remote </w:t>
      </w:r>
      <w:del w:id="2390" w:author="Ed" w:date="2013-04-01T15:25:00Z">
        <w:r w:rsidDel="007E4599">
          <w:delText xml:space="preserve">mode switching </w:delText>
        </w:r>
      </w:del>
      <w:r>
        <w:t xml:space="preserve">system </w:t>
      </w:r>
      <w:ins w:id="2391" w:author="Edward Venator" w:date="2013-04-11T09:12:00Z">
        <w:r w:rsidR="007E4599">
          <w:t>to</w:t>
        </w:r>
      </w:ins>
      <w:del w:id="2392" w:author="Ed" w:date="2013-04-01T15:25:00Z">
        <w:r w:rsidDel="007E4599">
          <w:delText>designed to interface with the Arduino-based control system used to control the wheelchair drivetrain</w:delText>
        </w:r>
      </w:del>
      <w:ins w:id="2393" w:author="Ed" w:date="2013-04-01T15:25:00Z">
        <w:del w:id="2394" w:author="Edward Venator" w:date="2013-04-11T09:48:00Z">
          <w:r w:rsidR="007E4599" w:rsidDel="00F84E58">
            <w:delText>to</w:delText>
          </w:r>
        </w:del>
        <w:r w:rsidR="007E4599">
          <w:t xml:space="preserve"> enable and disable autonomous mode</w:t>
        </w:r>
      </w:ins>
      <w:r>
        <w:t xml:space="preserve">. Using </w:t>
      </w:r>
      <w:ins w:id="2395" w:author="Ed" w:date="2013-04-01T15:26:00Z">
        <w:r w:rsidR="007E4599">
          <w:t xml:space="preserve">the GPIO mirroring function of </w:t>
        </w:r>
      </w:ins>
      <w:r>
        <w:t xml:space="preserve">a pair of </w:t>
      </w:r>
      <w:del w:id="2396" w:author="Ed" w:date="2013-04-02T09:32:00Z">
        <w:r w:rsidDel="00A15744">
          <w:delText>XBee</w:delText>
        </w:r>
      </w:del>
      <w:proofErr w:type="spellStart"/>
      <w:ins w:id="2397" w:author="Ed" w:date="2013-04-02T09:32:00Z">
        <w:r w:rsidR="00A15744">
          <w:t>XBee</w:t>
        </w:r>
      </w:ins>
      <w:proofErr w:type="spellEnd"/>
      <w:r>
        <w:t xml:space="preserve"> 2 Pro wireless network modules, a </w:t>
      </w:r>
      <w:del w:id="2398" w:author="Ed" w:date="2013-04-01T15:27:00Z">
        <w:r w:rsidDel="007E4599">
          <w:delText xml:space="preserve">GPIO </w:delText>
        </w:r>
      </w:del>
      <w:ins w:id="2399" w:author="Ed" w:date="2013-04-01T15:27:00Z">
        <w:r w:rsidR="007E4599">
          <w:t xml:space="preserve">digital </w:t>
        </w:r>
      </w:ins>
      <w:r>
        <w:t xml:space="preserve">signal </w:t>
      </w:r>
      <w:del w:id="2400" w:author="Ed" w:date="2013-04-01T15:26:00Z">
        <w:r w:rsidDel="007E4599">
          <w:delText xml:space="preserve">is </w:delText>
        </w:r>
      </w:del>
      <w:ins w:id="2401" w:author="Ed" w:date="2013-04-01T15:26:00Z">
        <w:r w:rsidR="007E4599">
          <w:t xml:space="preserve">was </w:t>
        </w:r>
      </w:ins>
      <w:r>
        <w:t xml:space="preserve">transmitted from a remote control unit to the input of </w:t>
      </w:r>
      <w:del w:id="2402" w:author="Ed" w:date="2013-04-01T15:26:00Z">
        <w:r w:rsidDel="007E4599">
          <w:delText xml:space="preserve">an </w:delText>
        </w:r>
      </w:del>
      <w:ins w:id="2403" w:author="Ed" w:date="2013-04-01T15:26:00Z">
        <w:r w:rsidR="007E4599">
          <w:t xml:space="preserve">the </w:t>
        </w:r>
      </w:ins>
      <w:r>
        <w:t>Arduino</w:t>
      </w:r>
      <w:ins w:id="2404" w:author="Edward Venator" w:date="2013-04-11T09:48:00Z">
        <w:r w:rsidR="00F84E58">
          <w:t xml:space="preserve"> </w:t>
        </w:r>
      </w:ins>
      <w:del w:id="2405" w:author="Edward Venator" w:date="2013-04-11T09:12:00Z">
        <w:r>
          <w:delText xml:space="preserve"> </w:delText>
        </w:r>
      </w:del>
      <w:del w:id="2406" w:author="Ed" w:date="2013-04-01T15:26:00Z">
        <w:r w:rsidDel="007E4599">
          <w:delText xml:space="preserve">on </w:delText>
        </w:r>
      </w:del>
      <w:ins w:id="2407" w:author="Ed" w:date="2013-04-01T15:26:00Z">
        <w:r w:rsidR="007E4599">
          <w:t xml:space="preserve">controlling </w:t>
        </w:r>
      </w:ins>
      <w:r>
        <w:t>the wheelchair</w:t>
      </w:r>
      <w:ins w:id="2408" w:author="Ed" w:date="2013-04-01T15:26:00Z">
        <w:r w:rsidR="007E4599">
          <w:t>’s motor controllers</w:t>
        </w:r>
      </w:ins>
      <w:r>
        <w:t xml:space="preserve">, disabling the autonomous functions of the wheelchair when a button </w:t>
      </w:r>
      <w:del w:id="2409" w:author="Ed" w:date="2013-04-01T15:26:00Z">
        <w:r w:rsidDel="007E4599">
          <w:delText xml:space="preserve">is </w:delText>
        </w:r>
      </w:del>
      <w:ins w:id="2410" w:author="Ed" w:date="2013-04-01T15:26:00Z">
        <w:r w:rsidR="007E4599">
          <w:t xml:space="preserve">was </w:t>
        </w:r>
      </w:ins>
      <w:r>
        <w:t xml:space="preserve">pushed on the remote. Because the </w:t>
      </w:r>
      <w:proofErr w:type="spellStart"/>
      <w:ins w:id="2411" w:author="Edward Venator" w:date="2013-04-11T09:12:00Z">
        <w:r w:rsidR="00A15744">
          <w:t>XBee</w:t>
        </w:r>
      </w:ins>
      <w:proofErr w:type="spellEnd"/>
      <w:del w:id="2412" w:author="Ed" w:date="2013-04-02T09:32:00Z">
        <w:r w:rsidDel="00A15744">
          <w:delText>Xbee</w:delText>
        </w:r>
      </w:del>
      <w:ins w:id="2413" w:author="Ed" w:date="2013-04-02T09:32:00Z">
        <w:del w:id="2414" w:author="Edward Venator" w:date="2013-04-11T09:48:00Z">
          <w:r w:rsidR="00A15744" w:rsidDel="00F84E58">
            <w:delText>XBee</w:delText>
          </w:r>
        </w:del>
      </w:ins>
      <w:r>
        <w:t xml:space="preserve"> wireless modules' GPIO mirroring has a programmable timeout and default output state, this system automatically </w:t>
      </w:r>
      <w:del w:id="2415" w:author="Ed" w:date="2013-04-01T15:27:00Z">
        <w:r w:rsidDel="007E4599">
          <w:delText xml:space="preserve">disables </w:delText>
        </w:r>
      </w:del>
      <w:ins w:id="2416" w:author="Ed" w:date="2013-04-01T15:27:00Z">
        <w:r w:rsidR="007E4599">
          <w:t xml:space="preserve">disabled </w:t>
        </w:r>
      </w:ins>
      <w:r>
        <w:t xml:space="preserve">autonomous functions if communication </w:t>
      </w:r>
      <w:del w:id="2417" w:author="Ed" w:date="2013-04-01T15:27:00Z">
        <w:r w:rsidDel="007E4599">
          <w:delText xml:space="preserve">is </w:delText>
        </w:r>
      </w:del>
      <w:ins w:id="2418" w:author="Ed" w:date="2013-04-01T15:27:00Z">
        <w:r w:rsidR="007E4599">
          <w:t xml:space="preserve">was </w:t>
        </w:r>
      </w:ins>
      <w:r>
        <w:t xml:space="preserve">lost between the remote and the robot. However, this system </w:t>
      </w:r>
      <w:ins w:id="2419" w:author="Edward Venator" w:date="2013-04-11T09:12:00Z">
        <w:r w:rsidR="007E4599">
          <w:t>relied</w:t>
        </w:r>
      </w:ins>
      <w:del w:id="2420" w:author="Ed" w:date="2013-04-01T15:27:00Z">
        <w:r w:rsidDel="007E4599">
          <w:delText>does rely</w:delText>
        </w:r>
      </w:del>
      <w:ins w:id="2421" w:author="Ed" w:date="2013-04-01T15:27:00Z">
        <w:del w:id="2422" w:author="Edward Venator" w:date="2013-04-11T09:48:00Z">
          <w:r w:rsidR="007E4599" w:rsidDel="00F84E58">
            <w:delText>relied</w:delText>
          </w:r>
        </w:del>
      </w:ins>
      <w:r>
        <w:t xml:space="preserve"> on an Arduino microcontroller and was not designed </w:t>
      </w:r>
      <w:r>
        <w:lastRenderedPageBreak/>
        <w:t>as an emergency stop system, but as a switch between autonomous operation and normal (joystick) operation of a wheelchair.</w:t>
      </w:r>
    </w:p>
    <w:p w:rsidR="00E141B1" w:rsidRDefault="005B23F0">
      <w:pPr>
        <w:pStyle w:val="Heading3"/>
        <w:pPrChange w:id="2423" w:author="Ed" w:date="2013-04-02T11:36:00Z">
          <w:pPr>
            <w:pStyle w:val="Heading2"/>
          </w:pPr>
        </w:pPrChange>
      </w:pPr>
      <w:bookmarkStart w:id="2424" w:name="_Toc351540622"/>
      <w:bookmarkStart w:id="2425" w:name="_Toc353177999"/>
      <w:bookmarkStart w:id="2426" w:name="_Toc352798820"/>
      <w:bookmarkStart w:id="2427" w:name="_Toc353435297"/>
      <w:r>
        <w:t>E-Stop Requirements for This Robot</w:t>
      </w:r>
      <w:bookmarkEnd w:id="2424"/>
      <w:bookmarkEnd w:id="2425"/>
      <w:bookmarkEnd w:id="2426"/>
      <w:bookmarkEnd w:id="2427"/>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Change w:id="2428" w:author="Ed" w:date="2013-04-01T15:25:00Z">
          <w:pPr/>
        </w:pPrChange>
      </w:pPr>
      <w:r>
        <w:t>5 volt active-high enable signal from the cRIO, which is controlled by the ROS software</w:t>
      </w:r>
    </w:p>
    <w:p w:rsidR="00E141B1" w:rsidRDefault="005B23F0">
      <w:pPr>
        <w:pStyle w:val="ListParagraph"/>
        <w:numPr>
          <w:ilvl w:val="0"/>
          <w:numId w:val="10"/>
        </w:numPr>
        <w:pPrChange w:id="2429" w:author="Ed" w:date="2013-04-01T15:25:00Z">
          <w:pPr/>
        </w:pPrChange>
      </w:pPr>
      <w:r>
        <w:t xml:space="preserve">24 volt active-high emergency stop signal from the IRC5, which is controlled by the emergency stop switches on the IRC5 and </w:t>
      </w:r>
      <w:proofErr w:type="spellStart"/>
      <w:r>
        <w:t>FlexPendant</w:t>
      </w:r>
      <w:proofErr w:type="spellEnd"/>
      <w:r>
        <w:t xml:space="preserve"> and by RAPID software. </w:t>
      </w:r>
    </w:p>
    <w:p w:rsidR="00E141B1" w:rsidRDefault="005B23F0">
      <w:pPr>
        <w:pStyle w:val="ListParagraph"/>
        <w:numPr>
          <w:ilvl w:val="0"/>
          <w:numId w:val="10"/>
        </w:numPr>
        <w:pPrChange w:id="2430" w:author="Ed" w:date="2013-04-01T15:25:00Z">
          <w:pPr/>
        </w:pPrChange>
      </w:pPr>
      <w:r>
        <w:t>Twist-lock stop switch mounted on the robot (The robot is disabled if the switch is opened or disconnected.)</w:t>
      </w:r>
    </w:p>
    <w:p w:rsidR="00E141B1" w:rsidRDefault="005B23F0">
      <w:pPr>
        <w:pStyle w:val="ListParagraph"/>
        <w:numPr>
          <w:ilvl w:val="0"/>
          <w:numId w:val="10"/>
        </w:numPr>
        <w:pPrChange w:id="2431" w:author="Ed" w:date="2013-04-01T15:25:00Z">
          <w:pPr/>
        </w:pPrChange>
      </w:pPr>
      <w:r>
        <w:t>Wireless remote control with a heartbeat signal of at least 1Hz</w:t>
      </w:r>
    </w:p>
    <w:p w:rsidR="005B23F0" w:rsidRDefault="005B23F0" w:rsidP="00CA427F">
      <w:r>
        <w:t xml:space="preserve">Fourth, the system should be implemented entirely in hardware for safety reasons. Software faults in a safety system are unacceptable and adequate testing of a software system would be too time-consuming for this project. Fifth, the remote control unit </w:t>
      </w:r>
      <w:r>
        <w:lastRenderedPageBreak/>
        <w:t>should have some feedback as to the state of the four emergency stop sources described above.</w:t>
      </w:r>
    </w:p>
    <w:p w:rsidR="00E141B1" w:rsidRDefault="005B23F0">
      <w:pPr>
        <w:pStyle w:val="Heading3"/>
        <w:pPrChange w:id="2432" w:author="Ed" w:date="2013-04-02T11:36:00Z">
          <w:pPr>
            <w:pStyle w:val="Heading2"/>
          </w:pPr>
        </w:pPrChange>
      </w:pPr>
      <w:bookmarkStart w:id="2433" w:name="_Toc351540623"/>
      <w:bookmarkStart w:id="2434" w:name="_Toc353178000"/>
      <w:bookmarkStart w:id="2435" w:name="_Toc352798821"/>
      <w:bookmarkStart w:id="2436" w:name="_Toc353435298"/>
      <w:r>
        <w:t>Version 1 Prototype</w:t>
      </w:r>
      <w:bookmarkEnd w:id="2433"/>
      <w:bookmarkEnd w:id="2434"/>
      <w:bookmarkEnd w:id="2435"/>
      <w:bookmarkEnd w:id="2436"/>
    </w:p>
    <w:p w:rsidR="005B23F0" w:rsidRDefault="005B23F0" w:rsidP="00CA427F">
      <w:r>
        <w:t xml:space="preserve">Given the requirements, an emergency stop system was designed and fabricated using printed circuit boards. The schematic of the system is shown in </w:t>
      </w:r>
      <w:r w:rsidR="006B701A">
        <w:fldChar w:fldCharType="begin"/>
      </w:r>
      <w:r w:rsidR="00610622">
        <w:instrText xml:space="preserve"> REF _Ref351933999 \h </w:instrText>
      </w:r>
      <w:r w:rsidR="006B701A">
        <w:fldChar w:fldCharType="separate"/>
      </w:r>
      <w:ins w:id="2437" w:author="Edward Venator" w:date="2013-04-11T09:15:00Z">
        <w:r w:rsidR="00E141B1">
          <w:t xml:space="preserve">Figure </w:t>
        </w:r>
        <w:r w:rsidR="00E141B1">
          <w:rPr>
            <w:noProof/>
          </w:rPr>
          <w:t>16</w:t>
        </w:r>
      </w:ins>
      <w:ins w:id="2438" w:author="Ed" w:date="2013-04-08T09:50:00Z">
        <w:del w:id="2439" w:author="Edward Venator" w:date="2013-04-11T09:15:00Z">
          <w:r w:rsidR="006B59B9" w:rsidDel="00E141B1">
            <w:delText xml:space="preserve">Figure </w:delText>
          </w:r>
          <w:r w:rsidR="006B59B9" w:rsidDel="00E141B1">
            <w:rPr>
              <w:noProof/>
            </w:rPr>
            <w:delText>15</w:delText>
          </w:r>
        </w:del>
      </w:ins>
      <w:del w:id="2440" w:author="Edward Venator" w:date="2013-04-11T09:15:00Z">
        <w:r w:rsidR="008F4491" w:rsidDel="00E141B1">
          <w:delText xml:space="preserve">Figure </w:delText>
        </w:r>
        <w:r w:rsidR="008F4491" w:rsidDel="00E141B1">
          <w:rPr>
            <w:noProof/>
          </w:rPr>
          <w:delText>15</w:delText>
        </w:r>
      </w:del>
      <w:r w:rsidR="006B701A">
        <w:fldChar w:fldCharType="end"/>
      </w:r>
      <w:r w:rsidR="00534635">
        <w:t xml:space="preserve"> and </w:t>
      </w:r>
      <w:r w:rsidR="006B701A">
        <w:fldChar w:fldCharType="begin"/>
      </w:r>
      <w:r w:rsidR="00610622">
        <w:instrText xml:space="preserve"> REF _Ref351934011 \h </w:instrText>
      </w:r>
      <w:r w:rsidR="006B701A">
        <w:fldChar w:fldCharType="separate"/>
      </w:r>
      <w:ins w:id="2441" w:author="Edward Venator" w:date="2013-04-11T09:15:00Z">
        <w:r w:rsidR="00E141B1">
          <w:t xml:space="preserve">Figure </w:t>
        </w:r>
        <w:r w:rsidR="00E141B1">
          <w:rPr>
            <w:noProof/>
          </w:rPr>
          <w:t>17</w:t>
        </w:r>
      </w:ins>
      <w:ins w:id="2442" w:author="Ed" w:date="2013-04-08T09:50:00Z">
        <w:del w:id="2443" w:author="Edward Venator" w:date="2013-04-11T09:15:00Z">
          <w:r w:rsidR="006B59B9" w:rsidDel="00E141B1">
            <w:delText xml:space="preserve">Figure </w:delText>
          </w:r>
          <w:r w:rsidR="006B59B9" w:rsidDel="00E141B1">
            <w:rPr>
              <w:noProof/>
            </w:rPr>
            <w:delText>16</w:delText>
          </w:r>
        </w:del>
      </w:ins>
      <w:del w:id="2444" w:author="Edward Venator" w:date="2013-04-11T09:15:00Z">
        <w:r w:rsidR="008F4491" w:rsidDel="00E141B1">
          <w:delText xml:space="preserve">Figure </w:delText>
        </w:r>
        <w:r w:rsidR="008F4491" w:rsidDel="00E141B1">
          <w:rPr>
            <w:noProof/>
          </w:rPr>
          <w:delText>16</w:delText>
        </w:r>
      </w:del>
      <w:r w:rsidR="006B701A">
        <w:fldChar w:fldCharType="end"/>
      </w:r>
      <w:r>
        <w:t>. The system consists of two circuits, a remote control and an emergency stop circuit on the robot.</w:t>
      </w:r>
    </w:p>
    <w:p w:rsidR="00534635" w:rsidRDefault="00534635" w:rsidP="00CA427F">
      <w:pPr>
        <w:rPr>
          <w:del w:id="2445" w:author="Ed" w:date="2013-04-11T09:12:00Z"/>
        </w:rPr>
      </w:pPr>
      <w:del w:id="2446" w:author="Ed" w:date="2013-04-11T09:12:00Z">
        <w:r>
          <w:rPr>
            <w:noProof/>
            <w:lang w:bidi="ar-SA"/>
          </w:rPr>
          <w:drawing>
            <wp:inline distT="0" distB="0" distL="0" distR="0">
              <wp:extent cx="5486400" cy="3549748"/>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del>
    </w:p>
    <w:p w:rsidR="00534635" w:rsidRDefault="00534635" w:rsidP="00CA427F">
      <w:pPr>
        <w:rPr>
          <w:ins w:id="2447" w:author="Ed" w:date="2013-04-11T09:12:00Z"/>
        </w:rPr>
      </w:pPr>
      <w:ins w:id="2448" w:author="Ed" w:date="2013-04-11T09:12:00Z">
        <w:r>
          <w:rPr>
            <w:noProof/>
            <w:lang w:bidi="ar-SA"/>
          </w:rPr>
          <w:drawing>
            <wp:inline distT="0" distB="0" distL="0" distR="0">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ins>
    </w:p>
    <w:p w:rsidR="00534635" w:rsidRDefault="00534635" w:rsidP="00CA427F">
      <w:pPr>
        <w:pStyle w:val="Caption"/>
      </w:pPr>
      <w:bookmarkStart w:id="2449" w:name="_Ref351933999"/>
      <w:bookmarkStart w:id="2450" w:name="_Toc351997949"/>
      <w:bookmarkStart w:id="2451" w:name="_Toc353178064"/>
      <w:bookmarkStart w:id="2452" w:name="_Toc353435257"/>
      <w:r>
        <w:t xml:space="preserve">Figure </w:t>
      </w:r>
      <w:ins w:id="2453" w:author="Ed" w:date="2013-04-08T09:44:00Z">
        <w:r w:rsidR="006B701A">
          <w:fldChar w:fldCharType="begin"/>
        </w:r>
        <w:r w:rsidR="00851713">
          <w:instrText xml:space="preserve"> SEQ Figure \* ARABIC </w:instrText>
        </w:r>
      </w:ins>
      <w:r w:rsidR="006B701A">
        <w:fldChar w:fldCharType="separate"/>
      </w:r>
      <w:ins w:id="2454" w:author="Edward Venator" w:date="2013-04-11T09:15:00Z">
        <w:r w:rsidR="00E141B1">
          <w:rPr>
            <w:noProof/>
          </w:rPr>
          <w:t>16</w:t>
        </w:r>
      </w:ins>
      <w:ins w:id="2455" w:author="Ed" w:date="2013-04-08T09:50:00Z">
        <w:del w:id="2456" w:author="Edward Venator" w:date="2013-04-11T09:15:00Z">
          <w:r w:rsidR="006B59B9" w:rsidDel="00E141B1">
            <w:rPr>
              <w:noProof/>
            </w:rPr>
            <w:delText>15</w:delText>
          </w:r>
        </w:del>
      </w:ins>
      <w:ins w:id="2457" w:author="Ed" w:date="2013-04-08T09:44:00Z">
        <w:r w:rsidR="006B701A">
          <w:fldChar w:fldCharType="end"/>
        </w:r>
      </w:ins>
      <w:del w:id="2458" w:author="Ed" w:date="2013-04-08T09:44:00Z">
        <w:r w:rsidR="006B701A" w:rsidDel="00851713">
          <w:fldChar w:fldCharType="begin"/>
        </w:r>
        <w:r w:rsidR="00DB619F" w:rsidDel="00851713">
          <w:delInstrText xml:space="preserve"> SEQ Figure \* ARABIC </w:delInstrText>
        </w:r>
        <w:r w:rsidR="006B701A" w:rsidDel="00851713">
          <w:fldChar w:fldCharType="separate"/>
        </w:r>
      </w:del>
      <w:del w:id="2459" w:author="Ed" w:date="2013-04-08T09:42:00Z">
        <w:r w:rsidR="008F4491" w:rsidDel="00B60E2F">
          <w:rPr>
            <w:noProof/>
          </w:rPr>
          <w:delText>15</w:delText>
        </w:r>
      </w:del>
      <w:del w:id="2460" w:author="Ed" w:date="2013-04-08T09:44:00Z">
        <w:r w:rsidR="006B701A" w:rsidDel="00851713">
          <w:rPr>
            <w:noProof/>
          </w:rPr>
          <w:fldChar w:fldCharType="end"/>
        </w:r>
      </w:del>
      <w:bookmarkEnd w:id="2449"/>
      <w:r>
        <w:t>: A design for an emergency stop remote.</w:t>
      </w:r>
      <w:bookmarkEnd w:id="2450"/>
      <w:bookmarkEnd w:id="2451"/>
      <w:bookmarkEnd w:id="2452"/>
    </w:p>
    <w:p w:rsidR="00534635" w:rsidRDefault="00534635" w:rsidP="00CA427F">
      <w:pPr>
        <w:rPr>
          <w:del w:id="2461" w:author="Ed" w:date="2013-04-11T09:12:00Z"/>
        </w:rPr>
      </w:pPr>
      <w:del w:id="2462" w:author="Ed" w:date="2013-04-11T09:12:00Z">
        <w:r>
          <w:rPr>
            <w:noProof/>
            <w:lang w:bidi="ar-SA"/>
          </w:rPr>
          <w:lastRenderedPageBreak/>
          <w:drawing>
            <wp:inline distT="0" distB="0" distL="0" distR="0">
              <wp:extent cx="5486400" cy="3549748"/>
              <wp:effectExtent l="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del>
    </w:p>
    <w:p w:rsidR="00534635" w:rsidRDefault="00534635" w:rsidP="00CA427F">
      <w:pPr>
        <w:rPr>
          <w:ins w:id="2463" w:author="Ed" w:date="2013-04-11T09:12:00Z"/>
        </w:rPr>
      </w:pPr>
      <w:ins w:id="2464" w:author="Ed" w:date="2013-04-11T09:12:00Z">
        <w:r>
          <w:rPr>
            <w:noProof/>
            <w:lang w:bidi="ar-SA"/>
          </w:rPr>
          <w:drawing>
            <wp:inline distT="0" distB="0" distL="0" distR="0">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ins>
    </w:p>
    <w:p w:rsidR="00534635" w:rsidRDefault="00534635" w:rsidP="00CA427F">
      <w:pPr>
        <w:pStyle w:val="Caption"/>
      </w:pPr>
      <w:bookmarkStart w:id="2465" w:name="_Ref351934011"/>
      <w:bookmarkStart w:id="2466" w:name="_Toc351997950"/>
      <w:bookmarkStart w:id="2467" w:name="_Toc353178065"/>
      <w:r>
        <w:t xml:space="preserve">Figure </w:t>
      </w:r>
      <w:ins w:id="2468" w:author="Ed" w:date="2013-04-08T09:44:00Z">
        <w:r w:rsidR="006B701A">
          <w:fldChar w:fldCharType="begin"/>
        </w:r>
        <w:r w:rsidR="00851713">
          <w:instrText xml:space="preserve"> SEQ Figure \* ARABIC </w:instrText>
        </w:r>
      </w:ins>
      <w:r w:rsidR="006B701A">
        <w:fldChar w:fldCharType="separate"/>
      </w:r>
      <w:ins w:id="2469" w:author="Edward Venator" w:date="2013-04-11T09:15:00Z">
        <w:r w:rsidR="00E141B1">
          <w:rPr>
            <w:noProof/>
          </w:rPr>
          <w:t>17</w:t>
        </w:r>
      </w:ins>
      <w:ins w:id="2470" w:author="Ed" w:date="2013-04-08T09:50:00Z">
        <w:del w:id="2471" w:author="Edward Venator" w:date="2013-04-11T09:15:00Z">
          <w:r w:rsidR="006B59B9" w:rsidDel="00E141B1">
            <w:rPr>
              <w:noProof/>
            </w:rPr>
            <w:delText>16</w:delText>
          </w:r>
        </w:del>
      </w:ins>
      <w:ins w:id="2472" w:author="Ed" w:date="2013-04-08T09:44:00Z">
        <w:r w:rsidR="006B701A">
          <w:fldChar w:fldCharType="end"/>
        </w:r>
      </w:ins>
      <w:del w:id="2473" w:author="Ed" w:date="2013-04-08T09:44:00Z">
        <w:r w:rsidR="006B701A" w:rsidDel="00851713">
          <w:fldChar w:fldCharType="begin"/>
        </w:r>
        <w:r w:rsidR="00DB619F" w:rsidDel="00851713">
          <w:delInstrText xml:space="preserve"> SEQ Figure \* ARABIC </w:delInstrText>
        </w:r>
        <w:r w:rsidR="006B701A" w:rsidDel="00851713">
          <w:fldChar w:fldCharType="separate"/>
        </w:r>
      </w:del>
      <w:del w:id="2474" w:author="Ed" w:date="2013-04-08T09:42:00Z">
        <w:r w:rsidR="008F4491" w:rsidDel="00B60E2F">
          <w:rPr>
            <w:noProof/>
          </w:rPr>
          <w:delText>16</w:delText>
        </w:r>
      </w:del>
      <w:del w:id="2475" w:author="Ed" w:date="2013-04-08T09:44:00Z">
        <w:r w:rsidR="006B701A" w:rsidDel="00851713">
          <w:rPr>
            <w:noProof/>
          </w:rPr>
          <w:fldChar w:fldCharType="end"/>
        </w:r>
      </w:del>
      <w:bookmarkEnd w:id="2465"/>
      <w:r>
        <w:t>: A design for an emergency stop receiver and aggregator.</w:t>
      </w:r>
      <w:bookmarkEnd w:id="2466"/>
      <w:bookmarkEnd w:id="2467"/>
    </w:p>
    <w:p w:rsidR="005B23F0" w:rsidRDefault="005B23F0" w:rsidP="00CA427F">
      <w:r>
        <w:t xml:space="preserve">The remote circuit uses an </w:t>
      </w:r>
      <w:del w:id="2476" w:author="Ed" w:date="2013-04-02T09:32:00Z">
        <w:r w:rsidDel="00A15744">
          <w:delText>XBee</w:delText>
        </w:r>
      </w:del>
      <w:proofErr w:type="spellStart"/>
      <w:ins w:id="2477" w:author="Ed" w:date="2013-04-02T09:32:00Z">
        <w:r w:rsidR="00A15744">
          <w:t>XBee</w:t>
        </w:r>
      </w:ins>
      <w:proofErr w:type="spellEnd"/>
      <w:r>
        <w:t xml:space="preserve"> radio module's GPIO mirroring function is used to transmit the state of the emergency stop button to the emergency stop circuit on the robot in the same manner it was used on OTTO. This system also uses the GPIO mirroring function to send the states of the </w:t>
      </w:r>
      <w:del w:id="2478" w:author="Ed" w:date="2013-04-02T09:28:00Z">
        <w:r w:rsidDel="00A15744">
          <w:delText xml:space="preserve">other </w:delText>
        </w:r>
      </w:del>
      <w:ins w:id="2479" w:author="Ed" w:date="2013-04-02T09:28:00Z">
        <w:r w:rsidR="00A15744">
          <w:t xml:space="preserve">onboard </w:t>
        </w:r>
      </w:ins>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ins w:id="2480" w:author="Ed" w:date="2013-04-02T09:28:00Z">
        <w:r w:rsidR="00A15744">
          <w:t xml:space="preserve"> If communication between the </w:t>
        </w:r>
      </w:ins>
      <w:ins w:id="2481" w:author="Ed" w:date="2013-04-02T09:32:00Z">
        <w:r w:rsidR="00A15744">
          <w:t>XBEE</w:t>
        </w:r>
      </w:ins>
      <w:ins w:id="2482" w:author="Ed" w:date="2013-04-02T09:28:00Z">
        <w:r w:rsidR="00A15744">
          <w:t xml:space="preserve"> modems in interrupted for any </w:t>
        </w:r>
        <w:proofErr w:type="spellStart"/>
        <w:r w:rsidR="00A15744">
          <w:t>rason</w:t>
        </w:r>
        <w:proofErr w:type="spellEnd"/>
        <w:r w:rsidR="00A15744">
          <w:t>, DIO3 in the emergency stop circuit goes low, disabling the robot.</w:t>
        </w:r>
      </w:ins>
    </w:p>
    <w:p w:rsidR="005B23F0" w:rsidRDefault="005B23F0" w:rsidP="00CA427F">
      <w:r>
        <w:t xml:space="preserve">The emergency stop circuit on the robot has inputs for the onboard emergency stop button, the cRIO's enable signal, and the emergency stop output of the IRC5. The input </w:t>
      </w:r>
      <w:r>
        <w:lastRenderedPageBreak/>
        <w:t xml:space="preserve">from the IRC5 goes into an </w:t>
      </w:r>
      <w:proofErr w:type="spellStart"/>
      <w:r>
        <w:t>optoisolator</w:t>
      </w:r>
      <w:proofErr w:type="spellEnd"/>
      <w:r>
        <w:t xml:space="preserve"> IC because the I</w:t>
      </w:r>
      <w:ins w:id="2483" w:author="Ed" w:date="2013-04-02T09:29:00Z">
        <w:r w:rsidR="00A15744">
          <w:t>/</w:t>
        </w:r>
      </w:ins>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ins w:id="2484" w:author="Ed" w:date="2013-04-02T09:29:00Z">
        <w:r w:rsidR="00A15744">
          <w:t xml:space="preserve"> (not shown in </w:t>
        </w:r>
        <w:r w:rsidR="006B701A">
          <w:fldChar w:fldCharType="begin"/>
        </w:r>
        <w:r w:rsidR="00A15744">
          <w:instrText xml:space="preserve"> REF _Ref351934011 \h </w:instrText>
        </w:r>
      </w:ins>
      <w:r w:rsidR="006B701A">
        <w:fldChar w:fldCharType="separate"/>
      </w:r>
      <w:ins w:id="2485" w:author="Edward Venator" w:date="2013-04-11T09:15:00Z">
        <w:r w:rsidR="00E141B1">
          <w:t xml:space="preserve">Figure </w:t>
        </w:r>
        <w:r w:rsidR="00E141B1">
          <w:rPr>
            <w:noProof/>
          </w:rPr>
          <w:t>17</w:t>
        </w:r>
      </w:ins>
      <w:ins w:id="2486" w:author="Ed" w:date="2013-04-08T09:50:00Z">
        <w:del w:id="2487" w:author="Edward Venator" w:date="2013-04-11T09:15:00Z">
          <w:r w:rsidR="006B59B9" w:rsidDel="00E141B1">
            <w:delText xml:space="preserve">Figure </w:delText>
          </w:r>
          <w:r w:rsidR="006B59B9" w:rsidDel="00E141B1">
            <w:rPr>
              <w:noProof/>
            </w:rPr>
            <w:delText>16</w:delText>
          </w:r>
        </w:del>
      </w:ins>
      <w:ins w:id="2488" w:author="Ed" w:date="2013-04-02T09:29:00Z">
        <w:r w:rsidR="006B701A">
          <w:fldChar w:fldCharType="end"/>
        </w:r>
        <w:r w:rsidR="00A15744">
          <w:t xml:space="preserve">; see </w:t>
        </w:r>
        <w:r w:rsidR="006B701A">
          <w:fldChar w:fldCharType="begin"/>
        </w:r>
        <w:r w:rsidR="00A15744">
          <w:instrText xml:space="preserve"> REF _Ref351926554 \h </w:instrText>
        </w:r>
      </w:ins>
      <w:r w:rsidR="006B701A">
        <w:fldChar w:fldCharType="separate"/>
      </w:r>
      <w:ins w:id="2489" w:author="Edward Venator" w:date="2013-04-11T09:15:00Z">
        <w:r w:rsidR="00E141B1">
          <w:t xml:space="preserve">Figure </w:t>
        </w:r>
        <w:r w:rsidR="00E141B1">
          <w:rPr>
            <w:noProof/>
          </w:rPr>
          <w:t>4</w:t>
        </w:r>
      </w:ins>
      <w:ins w:id="2490" w:author="Ed" w:date="2013-04-02T09:29:00Z">
        <w:r w:rsidR="006B701A">
          <w:fldChar w:fldCharType="end"/>
        </w:r>
        <w:r w:rsidR="00A15744">
          <w:t>)</w:t>
        </w:r>
      </w:ins>
      <w:r>
        <w:t xml:space="preserve">. The IRC5 output logic signal switches the 24v General Stop input of the IRC5 using an </w:t>
      </w:r>
      <w:proofErr w:type="spellStart"/>
      <w:r>
        <w:t>optoisolator</w:t>
      </w:r>
      <w:proofErr w:type="spellEnd"/>
      <w:r>
        <w:t xml:space="preserve"> IC.</w:t>
      </w:r>
    </w:p>
    <w:p w:rsidR="005B23F0" w:rsidRDefault="005B23F0" w:rsidP="00CA427F">
      <w:r>
        <w:t xml:space="preserve">These circuits were prototyped and installed on the robot. </w:t>
      </w:r>
      <w:ins w:id="2491" w:author="Ed" w:date="2013-04-02T09:30:00Z">
        <w:r w:rsidR="00A15744">
          <w:t xml:space="preserve">Because the RAPID software running on the IRC5 was not configured to output the emergency stop state, </w:t>
        </w:r>
      </w:ins>
      <w:ins w:id="2492" w:author="Edward Venator" w:date="2013-04-11T09:12:00Z">
        <w:r w:rsidR="00A15744">
          <w:t>t</w:t>
        </w:r>
        <w:r>
          <w:t>he</w:t>
        </w:r>
      </w:ins>
      <w:ins w:id="2493" w:author="Ed" w:date="2013-04-02T09:30:00Z">
        <w:del w:id="2494" w:author="Edward Venator" w:date="2013-04-11T09:49:00Z">
          <w:r w:rsidR="00A15744" w:rsidDel="00F84E58">
            <w:delText>t</w:delText>
          </w:r>
        </w:del>
      </w:ins>
      <w:del w:id="2495" w:author="Ed" w:date="2013-04-02T09:30:00Z">
        <w:r w:rsidDel="00A15744">
          <w:delText>T</w:delText>
        </w:r>
      </w:del>
      <w:del w:id="2496" w:author="Edward Venator" w:date="2013-04-11T09:12:00Z">
        <w:r>
          <w:delText>he</w:delText>
        </w:r>
      </w:del>
      <w:r>
        <w:t xml:space="preserve"> input from the IRC5's emergency stop was defeated by installing jumper J1</w:t>
      </w:r>
      <w:del w:id="2497" w:author="Ed" w:date="2013-04-02T09:30:00Z">
        <w:r w:rsidDel="00A15744">
          <w:delText xml:space="preserve"> because the output had not been configured in RAPID software</w:delText>
        </w:r>
      </w:del>
      <w:r>
        <w:t xml:space="preserve">. Additionally, testing showed that the 4N35 </w:t>
      </w:r>
      <w:proofErr w:type="spellStart"/>
      <w:r>
        <w:t>optoisolator</w:t>
      </w:r>
      <w:proofErr w:type="spellEnd"/>
      <w:r>
        <w:t xml:space="preserve"> used to switch the IRC5's emergency stop could not switch enough current to enable the emergency stop circuit, causing the IRC5 to go into General Stop mode seemingly at random. </w:t>
      </w:r>
      <w:del w:id="2498" w:author="Ed" w:date="2013-04-02T09:30:00Z">
        <w:r w:rsidDel="00A15744">
          <w:delText>This function</w:delText>
        </w:r>
      </w:del>
      <w:ins w:id="2499" w:author="Ed" w:date="2013-04-02T09:30:00Z">
        <w:r w:rsidR="00A15744">
          <w:t>The ability to control the IRC5</w:t>
        </w:r>
      </w:ins>
      <w:ins w:id="2500" w:author="Ed" w:date="2013-04-02T09:31:00Z">
        <w:r w:rsidR="00A15744">
          <w:t>’s emergency stop state</w:t>
        </w:r>
      </w:ins>
      <w:r>
        <w:t xml:space="preserve"> was defe</w:t>
      </w:r>
      <w:r w:rsidR="00801869">
        <w:t xml:space="preserve">ated by disconnecting the IRC5 </w:t>
      </w:r>
      <w:r>
        <w:t xml:space="preserve">Stop output and shorting the General Stop input </w:t>
      </w:r>
      <w:del w:id="2501" w:author="Ed" w:date="2013-04-02T09:31:00Z">
        <w:r w:rsidDel="00A15744">
          <w:delText xml:space="preserve">of </w:delText>
        </w:r>
      </w:del>
      <w:ins w:id="2502" w:author="Ed" w:date="2013-04-02T09:31:00Z">
        <w:r w:rsidR="00A15744">
          <w:t xml:space="preserve">on </w:t>
        </w:r>
      </w:ins>
      <w:r>
        <w:t xml:space="preserve">the IRC5. These two changes completely decouple this emergency stop circuit from the IRC5, meaning it no longer meets requirements 2 and 3b described above. Furthermore, the wireless link between the </w:t>
      </w:r>
      <w:del w:id="2503" w:author="Ed" w:date="2013-04-02T09:32:00Z">
        <w:r w:rsidDel="00A15744">
          <w:delText>XBee</w:delText>
        </w:r>
      </w:del>
      <w:proofErr w:type="spellStart"/>
      <w:ins w:id="2504" w:author="Ed" w:date="2013-04-02T09:32:00Z">
        <w:r w:rsidR="00A15744">
          <w:t>XBee</w:t>
        </w:r>
      </w:ins>
      <w:proofErr w:type="spellEnd"/>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del w:id="2505" w:author="Ed" w:date="2013-04-02T09:32:00Z">
        <w:r w:rsidDel="00A15744">
          <w:delText>XBee</w:delText>
        </w:r>
      </w:del>
      <w:proofErr w:type="spellStart"/>
      <w:ins w:id="2506" w:author="Ed" w:date="2013-04-02T09:32:00Z">
        <w:r w:rsidR="00A15744">
          <w:t>XBee</w:t>
        </w:r>
      </w:ins>
      <w:proofErr w:type="spellEnd"/>
      <w:r>
        <w:t xml:space="preserve"> modules. In order to make the system usable, the wireless emergency stop was replaced with a twist-lock style emergency stop button on a ten foot wired tether. This modification means that the system no longer meets requirements 3d and 5 described above. The system does </w:t>
      </w:r>
      <w:r>
        <w:lastRenderedPageBreak/>
        <w:t>reliably control the power to the drive base, providing a level of safety for the robot, but revisions are required to make the system function as specified.</w:t>
      </w:r>
    </w:p>
    <w:p w:rsidR="00E141B1" w:rsidRDefault="005B23F0">
      <w:pPr>
        <w:pStyle w:val="Heading3"/>
        <w:pPrChange w:id="2507" w:author="Ed" w:date="2013-04-02T11:36:00Z">
          <w:pPr>
            <w:pStyle w:val="Heading2"/>
          </w:pPr>
        </w:pPrChange>
      </w:pPr>
      <w:bookmarkStart w:id="2508" w:name="_Toc351540624"/>
      <w:bookmarkStart w:id="2509" w:name="_Toc353178001"/>
      <w:bookmarkStart w:id="2510" w:name="_Toc352798822"/>
      <w:bookmarkStart w:id="2511" w:name="_Toc353435299"/>
      <w:r>
        <w:t>Version 2 Design</w:t>
      </w:r>
      <w:bookmarkEnd w:id="2508"/>
      <w:bookmarkEnd w:id="2509"/>
      <w:bookmarkEnd w:id="2510"/>
      <w:bookmarkEnd w:id="2511"/>
    </w:p>
    <w:p w:rsidR="005B23F0" w:rsidRDefault="005B23F0" w:rsidP="00CA427F">
      <w:r>
        <w:t>A revised version of this emergency stop circuit was designed and portions of it prototyped, but it has not been tested. This version should fix the problems discovered in the first version of the emergency stop.</w:t>
      </w:r>
    </w:p>
    <w:p w:rsidR="00F31439" w:rsidRDefault="00F31439" w:rsidP="00CA427F">
      <w:pPr>
        <w:rPr>
          <w:del w:id="2512" w:author="Ed" w:date="2013-04-11T09:12:00Z"/>
        </w:rPr>
      </w:pPr>
      <w:del w:id="2513" w:author="Ed" w:date="2013-04-11T09:12:00Z">
        <w:r>
          <w:rPr>
            <w:noProof/>
            <w:lang w:bidi="ar-SA"/>
          </w:rPr>
          <w:drawing>
            <wp:inline distT="0" distB="0" distL="0" distR="0">
              <wp:extent cx="5486400" cy="3547872"/>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7872"/>
                      </a:xfrm>
                      <a:prstGeom prst="rect">
                        <a:avLst/>
                      </a:prstGeom>
                    </pic:spPr>
                  </pic:pic>
                </a:graphicData>
              </a:graphic>
            </wp:inline>
          </w:drawing>
        </w:r>
      </w:del>
    </w:p>
    <w:p w:rsidR="00F31439" w:rsidRDefault="00F31439" w:rsidP="00CA427F">
      <w:pPr>
        <w:rPr>
          <w:ins w:id="2514" w:author="Ed" w:date="2013-04-11T09:12:00Z"/>
        </w:rPr>
      </w:pPr>
      <w:ins w:id="2515" w:author="Ed" w:date="2013-04-11T09:12:00Z">
        <w:r>
          <w:rPr>
            <w:noProof/>
            <w:lang w:bidi="ar-SA"/>
          </w:rPr>
          <w:drawing>
            <wp:inline distT="0" distB="0" distL="0" distR="0">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7872"/>
                      </a:xfrm>
                      <a:prstGeom prst="rect">
                        <a:avLst/>
                      </a:prstGeom>
                    </pic:spPr>
                  </pic:pic>
                </a:graphicData>
              </a:graphic>
            </wp:inline>
          </w:drawing>
        </w:r>
      </w:ins>
    </w:p>
    <w:p w:rsidR="00F31439" w:rsidRDefault="00F31439" w:rsidP="00CA427F">
      <w:pPr>
        <w:pStyle w:val="Caption"/>
      </w:pPr>
      <w:bookmarkStart w:id="2516" w:name="_Toc351997951"/>
      <w:bookmarkStart w:id="2517" w:name="_Toc353178066"/>
      <w:bookmarkStart w:id="2518" w:name="_Toc353435258"/>
      <w:r>
        <w:t xml:space="preserve">Figure </w:t>
      </w:r>
      <w:ins w:id="2519" w:author="Ed" w:date="2013-04-08T09:44:00Z">
        <w:r w:rsidR="006B701A">
          <w:fldChar w:fldCharType="begin"/>
        </w:r>
        <w:r w:rsidR="00851713">
          <w:instrText xml:space="preserve"> SEQ Figure \* ARABIC </w:instrText>
        </w:r>
      </w:ins>
      <w:r w:rsidR="006B701A">
        <w:fldChar w:fldCharType="separate"/>
      </w:r>
      <w:ins w:id="2520" w:author="Edward Venator" w:date="2013-04-11T09:15:00Z">
        <w:r w:rsidR="00E141B1">
          <w:rPr>
            <w:noProof/>
          </w:rPr>
          <w:t>18</w:t>
        </w:r>
      </w:ins>
      <w:ins w:id="2521" w:author="Ed" w:date="2013-04-08T09:50:00Z">
        <w:del w:id="2522" w:author="Edward Venator" w:date="2013-04-11T09:15:00Z">
          <w:r w:rsidR="006B59B9" w:rsidDel="00E141B1">
            <w:rPr>
              <w:noProof/>
            </w:rPr>
            <w:delText>17</w:delText>
          </w:r>
        </w:del>
      </w:ins>
      <w:ins w:id="2523" w:author="Ed" w:date="2013-04-08T09:44:00Z">
        <w:r w:rsidR="006B701A">
          <w:fldChar w:fldCharType="end"/>
        </w:r>
      </w:ins>
      <w:del w:id="2524" w:author="Ed" w:date="2013-04-08T09:44:00Z">
        <w:r w:rsidR="006B701A" w:rsidDel="00851713">
          <w:fldChar w:fldCharType="begin"/>
        </w:r>
        <w:r w:rsidR="00DB619F" w:rsidDel="00851713">
          <w:delInstrText xml:space="preserve"> SEQ Figure \* ARABIC </w:delInstrText>
        </w:r>
        <w:r w:rsidR="006B701A" w:rsidDel="00851713">
          <w:fldChar w:fldCharType="separate"/>
        </w:r>
      </w:del>
      <w:del w:id="2525" w:author="Ed" w:date="2013-04-08T09:42:00Z">
        <w:r w:rsidR="008F4491" w:rsidDel="00B60E2F">
          <w:rPr>
            <w:noProof/>
          </w:rPr>
          <w:delText>17</w:delText>
        </w:r>
      </w:del>
      <w:del w:id="2526" w:author="Ed" w:date="2013-04-08T09:44:00Z">
        <w:r w:rsidR="006B701A" w:rsidDel="00851713">
          <w:rPr>
            <w:noProof/>
          </w:rPr>
          <w:fldChar w:fldCharType="end"/>
        </w:r>
      </w:del>
      <w:r>
        <w:t xml:space="preserve">: Revised emergency stop remote </w:t>
      </w:r>
      <w:proofErr w:type="spellStart"/>
      <w:r>
        <w:t>ciruit</w:t>
      </w:r>
      <w:proofErr w:type="spellEnd"/>
      <w:r>
        <w:t>.</w:t>
      </w:r>
      <w:bookmarkEnd w:id="2516"/>
      <w:bookmarkEnd w:id="2517"/>
      <w:bookmarkEnd w:id="2518"/>
    </w:p>
    <w:p w:rsidR="00F31439" w:rsidRDefault="00F31439" w:rsidP="00CA427F">
      <w:pPr>
        <w:rPr>
          <w:del w:id="2527" w:author="Ed" w:date="2013-04-11T09:12:00Z"/>
        </w:rPr>
      </w:pPr>
      <w:del w:id="2528" w:author="Ed" w:date="2013-04-11T09:12:00Z">
        <w:r>
          <w:rPr>
            <w:noProof/>
            <w:lang w:bidi="ar-SA"/>
          </w:rPr>
          <w:lastRenderedPageBreak/>
          <w:drawing>
            <wp:inline distT="0" distB="0" distL="0" distR="0">
              <wp:extent cx="5486400" cy="3549748"/>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del>
    </w:p>
    <w:p w:rsidR="00F31439" w:rsidRDefault="00F31439" w:rsidP="00CA427F">
      <w:pPr>
        <w:rPr>
          <w:ins w:id="2529" w:author="Ed" w:date="2013-04-11T09:12:00Z"/>
        </w:rPr>
      </w:pPr>
      <w:ins w:id="2530" w:author="Ed" w:date="2013-04-11T09:12:00Z">
        <w:r>
          <w:rPr>
            <w:noProof/>
            <w:lang w:bidi="ar-SA"/>
          </w:rPr>
          <w:drawing>
            <wp:inline distT="0" distB="0" distL="0" distR="0">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ins>
    </w:p>
    <w:p w:rsidR="005B23F0" w:rsidRDefault="00F31439" w:rsidP="00CA427F">
      <w:pPr>
        <w:pStyle w:val="Caption"/>
      </w:pPr>
      <w:bookmarkStart w:id="2531" w:name="_Toc351997952"/>
      <w:bookmarkStart w:id="2532" w:name="_Toc353178067"/>
      <w:r>
        <w:t xml:space="preserve">Figure </w:t>
      </w:r>
      <w:ins w:id="2533" w:author="Ed" w:date="2013-04-08T09:44:00Z">
        <w:r w:rsidR="006B701A">
          <w:fldChar w:fldCharType="begin"/>
        </w:r>
        <w:r w:rsidR="00851713">
          <w:instrText xml:space="preserve"> SEQ Figure \* ARABIC </w:instrText>
        </w:r>
      </w:ins>
      <w:r w:rsidR="006B701A">
        <w:fldChar w:fldCharType="separate"/>
      </w:r>
      <w:ins w:id="2534" w:author="Edward Venator" w:date="2013-04-11T09:15:00Z">
        <w:r w:rsidR="00E141B1">
          <w:rPr>
            <w:noProof/>
          </w:rPr>
          <w:t>19</w:t>
        </w:r>
      </w:ins>
      <w:ins w:id="2535" w:author="Ed" w:date="2013-04-08T09:50:00Z">
        <w:del w:id="2536" w:author="Edward Venator" w:date="2013-04-11T09:15:00Z">
          <w:r w:rsidR="006B59B9" w:rsidDel="00E141B1">
            <w:rPr>
              <w:noProof/>
            </w:rPr>
            <w:delText>18</w:delText>
          </w:r>
        </w:del>
      </w:ins>
      <w:ins w:id="2537" w:author="Ed" w:date="2013-04-08T09:44:00Z">
        <w:r w:rsidR="006B701A">
          <w:fldChar w:fldCharType="end"/>
        </w:r>
      </w:ins>
      <w:del w:id="2538" w:author="Ed" w:date="2013-04-08T09:44:00Z">
        <w:r w:rsidR="006B701A" w:rsidDel="00851713">
          <w:fldChar w:fldCharType="begin"/>
        </w:r>
        <w:r w:rsidR="00DB619F" w:rsidDel="00851713">
          <w:delInstrText xml:space="preserve"> SEQ Figure \* ARABIC </w:delInstrText>
        </w:r>
        <w:r w:rsidR="006B701A" w:rsidDel="00851713">
          <w:fldChar w:fldCharType="separate"/>
        </w:r>
      </w:del>
      <w:del w:id="2539" w:author="Ed" w:date="2013-04-08T09:42:00Z">
        <w:r w:rsidR="008F4491" w:rsidDel="00B60E2F">
          <w:rPr>
            <w:noProof/>
          </w:rPr>
          <w:delText>18</w:delText>
        </w:r>
      </w:del>
      <w:del w:id="2540" w:author="Ed" w:date="2013-04-08T09:44:00Z">
        <w:r w:rsidR="006B701A" w:rsidDel="00851713">
          <w:rPr>
            <w:noProof/>
          </w:rPr>
          <w:fldChar w:fldCharType="end"/>
        </w:r>
      </w:del>
      <w:r>
        <w:t>: Revised emergency stop receiver/aggregator circuit.</w:t>
      </w:r>
      <w:bookmarkEnd w:id="2531"/>
      <w:bookmarkEnd w:id="2532"/>
    </w:p>
    <w:p w:rsidR="005B23F0" w:rsidRDefault="005B23F0" w:rsidP="00CA427F">
      <w:ins w:id="2541" w:author="Edward Venator" w:date="2013-04-11T09:12:00Z">
        <w:r>
          <w:t xml:space="preserve">To </w:t>
        </w:r>
        <w:r w:rsidR="00A15744">
          <w:t>allow</w:t>
        </w:r>
      </w:ins>
      <w:del w:id="2542" w:author="Edward Venator" w:date="2013-04-11T09:12:00Z">
        <w:r>
          <w:delText xml:space="preserve">To </w:delText>
        </w:r>
      </w:del>
      <w:del w:id="2543" w:author="Ed" w:date="2013-04-02T09:31:00Z">
        <w:r w:rsidDel="00A15744">
          <w:delText>integrate the system with</w:delText>
        </w:r>
      </w:del>
      <w:ins w:id="2544" w:author="Ed" w:date="2013-04-02T09:31:00Z">
        <w:del w:id="2545" w:author="Edward Venator" w:date="2013-04-11T09:50:00Z">
          <w:r w:rsidR="00A15744" w:rsidDel="00F84E58">
            <w:delText>allow</w:delText>
          </w:r>
        </w:del>
        <w:del w:id="2546" w:author="Edward Venator" w:date="2013-04-11T09:51:00Z">
          <w:r w:rsidR="00A15744" w:rsidDel="00F84E58">
            <w:delText xml:space="preserve"> </w:delText>
          </w:r>
        </w:del>
      </w:ins>
      <w:ins w:id="2547" w:author="Edward Venator" w:date="2013-04-11T09:51:00Z">
        <w:r w:rsidR="00F84E58">
          <w:t xml:space="preserve"> </w:t>
        </w:r>
      </w:ins>
      <w:ins w:id="2548" w:author="Ed" w:date="2013-04-02T09:31:00Z">
        <w:r w:rsidR="00A15744">
          <w:t>the system to stop</w:t>
        </w:r>
      </w:ins>
      <w:r>
        <w:t xml:space="preserve"> the IRC5, the </w:t>
      </w:r>
      <w:proofErr w:type="spellStart"/>
      <w:r>
        <w:t>optoisolator</w:t>
      </w:r>
      <w:proofErr w:type="spellEnd"/>
      <w:r>
        <w:t xml:space="preserve"> on the output of the emergency stop circuit was replaced with a relay module, which will more reliably switch the General Stop input of the IRC5. To complete integration with the IRC5, the RAPID software must be modified to output the current General Stop state to a GPIO, which </w:t>
      </w:r>
      <w:del w:id="2549" w:author="Ed" w:date="2013-04-02T09:32:00Z">
        <w:r w:rsidDel="00A15744">
          <w:delText xml:space="preserve">must </w:delText>
        </w:r>
      </w:del>
      <w:ins w:id="2550" w:author="Ed" w:date="2013-04-02T09:32:00Z">
        <w:r w:rsidR="00A15744">
          <w:t xml:space="preserve">should </w:t>
        </w:r>
      </w:ins>
      <w:r>
        <w:t>be connected to the IRC5 input of the emergency stop circuit.</w:t>
      </w:r>
    </w:p>
    <w:p w:rsidR="005B23F0" w:rsidRDefault="005B23F0" w:rsidP="00CA427F">
      <w:r>
        <w:t xml:space="preserve">To solve the wireless communication issues, the power supply in the remote was replaced with a 3.3 volt </w:t>
      </w:r>
      <w:ins w:id="2551" w:author="Ed" w:date="2013-04-02T09:32:00Z">
        <w:r w:rsidR="00A15744">
          <w:t xml:space="preserve">regulated </w:t>
        </w:r>
      </w:ins>
      <w:r>
        <w:t xml:space="preserve">boost supply, which should be much more reliable, and bypass capacitors were added to the power rails of the </w:t>
      </w:r>
      <w:del w:id="2552" w:author="Ed" w:date="2013-04-02T09:32:00Z">
        <w:r w:rsidDel="00A15744">
          <w:delText>XBee</w:delText>
        </w:r>
      </w:del>
      <w:proofErr w:type="spellStart"/>
      <w:ins w:id="2553" w:author="Ed" w:date="2013-04-02T09:32:00Z">
        <w:r w:rsidR="00A15744">
          <w:t>XBee</w:t>
        </w:r>
      </w:ins>
      <w:proofErr w:type="spellEnd"/>
      <w:r>
        <w:t xml:space="preserve"> modules on both the remote and the emergency stop circuit. Testing has shown that the </w:t>
      </w:r>
      <w:del w:id="2554" w:author="Ed" w:date="2013-04-02T09:32:00Z">
        <w:r w:rsidDel="00A15744">
          <w:delText>XBee</w:delText>
        </w:r>
      </w:del>
      <w:proofErr w:type="spellStart"/>
      <w:ins w:id="2555" w:author="Ed" w:date="2013-04-02T09:32:00Z">
        <w:r w:rsidR="00A15744">
          <w:t>XBee</w:t>
        </w:r>
      </w:ins>
      <w:proofErr w:type="spellEnd"/>
      <w:r>
        <w:t xml:space="preserve"> modules are reliable when a sufficiently clean and reliable DC supply is available to power them.</w:t>
      </w:r>
    </w:p>
    <w:p w:rsidR="005B23F0" w:rsidRDefault="005B23F0" w:rsidP="00CA427F">
      <w:r>
        <w:lastRenderedPageBreak/>
        <w:t xml:space="preserve">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w:t>
      </w:r>
      <w:proofErr w:type="spellStart"/>
      <w:r>
        <w:t>drivebase</w:t>
      </w:r>
      <w:proofErr w:type="spellEnd"/>
      <w:r>
        <w:t xml:space="preserve"> enable solenoid was replaced with a MOSFET circuit that performs the same function. To make the system easier to use and more reliable, the momentary switch and latch used on the previous version was replaced with a twist-lock style emergency stop switch.</w:t>
      </w:r>
    </w:p>
    <w:p w:rsidR="00F66CBB" w:rsidRPr="004B32C0" w:rsidRDefault="005B23F0">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AF0BEB" w:rsidRDefault="00AF0BEB">
      <w:pPr>
        <w:pStyle w:val="Heading1"/>
      </w:pPr>
      <w:bookmarkStart w:id="2556" w:name="_Toc353178002"/>
      <w:bookmarkStart w:id="2557" w:name="_Toc352798823"/>
      <w:del w:id="2558" w:author="Ed" w:date="2013-04-08T09:54:00Z">
        <w:r w:rsidDel="006B59B9">
          <w:lastRenderedPageBreak/>
          <w:delText xml:space="preserve">Experimental </w:delText>
        </w:r>
      </w:del>
      <w:bookmarkStart w:id="2559" w:name="_Toc353435300"/>
      <w:ins w:id="2560" w:author="Ed" w:date="2013-04-08T09:54:00Z">
        <w:r w:rsidR="006B59B9">
          <w:t xml:space="preserve">Validation </w:t>
        </w:r>
      </w:ins>
      <w:r>
        <w:t>Results</w:t>
      </w:r>
      <w:bookmarkEnd w:id="2556"/>
      <w:bookmarkEnd w:id="2557"/>
      <w:bookmarkEnd w:id="2559"/>
    </w:p>
    <w:p w:rsidR="00AF0BEB" w:rsidRDefault="00AF0BEB">
      <w:pPr>
        <w:pStyle w:val="Heading2"/>
      </w:pPr>
      <w:bookmarkStart w:id="2561" w:name="_Toc353178003"/>
      <w:bookmarkStart w:id="2562" w:name="_Toc352798824"/>
      <w:bookmarkStart w:id="2563" w:name="_Toc353435301"/>
      <w:r>
        <w:t>The Validation Task</w:t>
      </w:r>
      <w:bookmarkEnd w:id="2561"/>
      <w:bookmarkEnd w:id="2562"/>
      <w:bookmarkEnd w:id="2563"/>
    </w:p>
    <w:p w:rsidR="00AF0BEB" w:rsidRDefault="00AF0BEB" w:rsidP="00CA427F">
      <w:r>
        <w:t xml:space="preserve">In order to validate the basic functionality of the robot, a simple task was devised </w:t>
      </w:r>
      <w:del w:id="2564" w:author="Ed" w:date="2013-04-08T09:54:00Z">
        <w:r w:rsidDel="008976FA">
          <w:delText xml:space="preserve">to </w:delText>
        </w:r>
      </w:del>
      <w:del w:id="2565" w:author="Ed" w:date="2013-04-11T09:12:00Z">
        <w:r>
          <w:delText>simulate</w:delText>
        </w:r>
      </w:del>
      <w:ins w:id="2566" w:author="Ed" w:date="2013-04-08T09:54:00Z">
        <w:r w:rsidR="008976FA">
          <w:t xml:space="preserve">that </w:t>
        </w:r>
      </w:ins>
      <w:ins w:id="2567" w:author="Ed" w:date="2013-04-11T09:12:00Z">
        <w:r>
          <w:t>simulate</w:t>
        </w:r>
      </w:ins>
      <w:ins w:id="2568" w:author="Ed" w:date="2013-04-08T09:55:00Z">
        <w:r w:rsidR="008976FA">
          <w:t>s</w:t>
        </w:r>
      </w:ins>
      <w:r>
        <w:t xml:space="preserve"> part of the task of retrieving an assembly kit from factory inventory. </w:t>
      </w:r>
      <w:del w:id="2569" w:author="Ed" w:date="2013-04-08T09:59:00Z">
        <w:r w:rsidDel="008976FA">
          <w:delText xml:space="preserve">The task </w:delText>
        </w:r>
      </w:del>
      <w:del w:id="2570" w:author="Ed" w:date="2013-04-08T09:56:00Z">
        <w:r w:rsidDel="008976FA">
          <w:delText>is designed to test the</w:delText>
        </w:r>
      </w:del>
      <w:del w:id="2571" w:author="Ed" w:date="2013-04-08T09:59:00Z">
        <w:r w:rsidDel="008976FA">
          <w:delText xml:space="preserve"> localization and navigation systems</w:delText>
        </w:r>
      </w:del>
      <w:del w:id="2572" w:author="Ed" w:date="2013-04-08T09:55:00Z">
        <w:r w:rsidDel="008976FA">
          <w:delText>,</w:delText>
        </w:r>
      </w:del>
      <w:del w:id="2573" w:author="Ed" w:date="2013-04-08T09:59:00Z">
        <w:r w:rsidDel="008976FA">
          <w:delText xml:space="preserve"> the arm </w:delText>
        </w:r>
      </w:del>
      <w:del w:id="2574" w:author="Ed" w:date="2013-04-08T09:56:00Z">
        <w:r w:rsidDel="008976FA">
          <w:delText>navigation</w:delText>
        </w:r>
      </w:del>
      <w:del w:id="2575" w:author="Ed" w:date="2013-04-08T09:59:00Z">
        <w:r w:rsidDel="008976FA">
          <w:delText xml:space="preserve"> system, and the object recognition and obstacle avoidance using the Kinect. </w:delText>
        </w:r>
      </w:del>
      <w:r>
        <w:t>The task is as follows</w:t>
      </w:r>
      <w:ins w:id="2576" w:author="Ed" w:date="2013-04-08T09:59:00Z">
        <w:r w:rsidR="008976FA">
          <w:t>:</w:t>
        </w:r>
      </w:ins>
    </w:p>
    <w:p w:rsidR="00AF0BEB" w:rsidRDefault="00AF0BEB" w:rsidP="00CA427F">
      <w:pPr>
        <w:pStyle w:val="ListParagraph"/>
        <w:numPr>
          <w:ilvl w:val="1"/>
          <w:numId w:val="9"/>
        </w:numPr>
      </w:pPr>
      <w:r>
        <w:t xml:space="preserve">Beginning at </w:t>
      </w:r>
      <w:del w:id="2577" w:author="Ed" w:date="2013-04-08T09:56:00Z">
        <w:r w:rsidDel="008976FA">
          <w:delText>the operator’s station</w:delText>
        </w:r>
      </w:del>
      <w:ins w:id="2578" w:author="Ed" w:date="2013-04-08T09:56:00Z">
        <w:r w:rsidR="008976FA">
          <w:t>one of two starting locations</w:t>
        </w:r>
      </w:ins>
      <w:r>
        <w:t>, drive to a predetermined location near a table a few meters away.</w:t>
      </w:r>
      <w:del w:id="2579" w:author="Ed" w:date="2013-04-08T09:57:00Z">
        <w:r w:rsidDel="008976FA">
          <w:delText xml:space="preserve"> This validates the performance of the drive base hardware and the localization and base navigation systems.</w:delText>
        </w:r>
      </w:del>
    </w:p>
    <w:p w:rsidR="00AF0BEB" w:rsidRDefault="00AF0BEB" w:rsidP="00CA427F">
      <w:pPr>
        <w:pStyle w:val="ListParagraph"/>
        <w:numPr>
          <w:ilvl w:val="1"/>
          <w:numId w:val="9"/>
        </w:numPr>
      </w:pPr>
      <w:del w:id="2580" w:author="Ed" w:date="2013-04-08T09:57:00Z">
        <w:r w:rsidDel="008976FA">
          <w:delText xml:space="preserve">Once at the table, </w:delText>
        </w:r>
      </w:del>
      <w:del w:id="2581" w:author="Ed" w:date="2013-04-11T09:12:00Z">
        <w:r>
          <w:delText>locate</w:delText>
        </w:r>
      </w:del>
      <w:del w:id="2582" w:author="Ed" w:date="2013-04-08T09:57:00Z">
        <w:r w:rsidDel="008976FA">
          <w:delText>l</w:delText>
        </w:r>
      </w:del>
      <w:ins w:id="2583" w:author="Ed" w:date="2013-04-08T09:57:00Z">
        <w:r w:rsidR="008976FA">
          <w:t>L</w:t>
        </w:r>
      </w:ins>
      <w:ins w:id="2584" w:author="Ed" w:date="2013-04-11T09:12:00Z">
        <w:r>
          <w:t>ocate</w:t>
        </w:r>
      </w:ins>
      <w:r>
        <w:t xml:space="preserve"> </w:t>
      </w:r>
      <w:ins w:id="2585" w:author="Ed" w:date="2013-04-02T09:33:00Z">
        <w:r w:rsidR="00A15744">
          <w:t xml:space="preserve">at least one of </w:t>
        </w:r>
      </w:ins>
      <w:del w:id="2586" w:author="Ed" w:date="2013-04-08T09:57:00Z">
        <w:r w:rsidDel="008976FA">
          <w:delText xml:space="preserve">the </w:delText>
        </w:r>
      </w:del>
      <w:del w:id="2587" w:author="Ed" w:date="2013-04-11T09:12:00Z">
        <w:r w:rsidR="00A15744">
          <w:delText>four</w:delText>
        </w:r>
      </w:del>
      <w:ins w:id="2588" w:author="Ed" w:date="2013-04-08T09:57:00Z">
        <w:r w:rsidR="008976FA">
          <w:t>three</w:t>
        </w:r>
      </w:ins>
      <w:ins w:id="2589" w:author="Ed" w:date="2013-04-02T09:33:00Z">
        <w:r w:rsidR="00A15744">
          <w:t xml:space="preserve"> </w:t>
        </w:r>
      </w:ins>
      <w:r>
        <w:t xml:space="preserve">small </w:t>
      </w:r>
      <w:proofErr w:type="spellStart"/>
      <w:r>
        <w:t>manipulable</w:t>
      </w:r>
      <w:proofErr w:type="spellEnd"/>
      <w:r>
        <w:t xml:space="preserve"> </w:t>
      </w:r>
      <w:del w:id="2590" w:author="Ed" w:date="2013-04-11T09:12:00Z">
        <w:r>
          <w:delText>box</w:delText>
        </w:r>
        <w:r w:rsidR="00A15744">
          <w:delText>es</w:delText>
        </w:r>
      </w:del>
      <w:del w:id="2591" w:author="Ed" w:date="2013-04-08T09:57:00Z">
        <w:r w:rsidDel="008976FA">
          <w:delText xml:space="preserve">box </w:delText>
        </w:r>
      </w:del>
      <w:ins w:id="2592" w:author="Ed" w:date="2013-04-08T09:57:00Z">
        <w:r w:rsidR="008976FA">
          <w:t xml:space="preserve">objects </w:t>
        </w:r>
      </w:ins>
      <w:r>
        <w:t>on the table</w:t>
      </w:r>
      <w:ins w:id="2593" w:author="Ed" w:date="2013-04-08T09:57:00Z">
        <w:r w:rsidR="008976FA">
          <w:t xml:space="preserve"> using the Kinect.</w:t>
        </w:r>
      </w:ins>
      <w:del w:id="2594" w:author="Ed" w:date="2013-04-08T09:57:00Z">
        <w:r w:rsidDel="008976FA">
          <w:delText>. This validates the Kinect and the tabletop object recognition system.</w:delText>
        </w:r>
      </w:del>
    </w:p>
    <w:p w:rsidR="00AF0BEB" w:rsidRDefault="00AF0BEB" w:rsidP="00CA427F">
      <w:pPr>
        <w:pStyle w:val="ListParagraph"/>
        <w:numPr>
          <w:ilvl w:val="1"/>
          <w:numId w:val="9"/>
        </w:numPr>
      </w:pPr>
      <w:del w:id="2595" w:author="Ed" w:date="2013-04-08T09:57:00Z">
        <w:r w:rsidDel="008976FA">
          <w:delText xml:space="preserve">Perform the pick() operation on the box to lift it from the table. This operation is described in </w:delText>
        </w:r>
        <w:r w:rsidR="006B701A" w:rsidRPr="006B701A" w:rsidDel="008976FA">
          <w:rPr>
            <w:i/>
            <w:rPrChange w:id="2596" w:author="Ed" w:date="2013-04-11T09:12:00Z">
              <w:rPr/>
            </w:rPrChange>
          </w:rPr>
          <w:fldChar w:fldCharType="begin"/>
        </w:r>
        <w:r w:rsidR="006B701A" w:rsidRPr="006B701A">
          <w:rPr>
            <w:i/>
            <w:rPrChange w:id="2597" w:author="Ed" w:date="2013-04-11T09:12:00Z">
              <w:rPr/>
            </w:rPrChange>
          </w:rPr>
          <w:delInstrText xml:space="preserve"> REF _Ref351934904 \h </w:delInstrText>
        </w:r>
        <w:r w:rsidR="00A15744" w:rsidDel="008976FA">
          <w:rPr>
            <w:rPrChange w:id="2598" w:author="Edward Venator" w:date="2013-04-11T09:12:00Z">
              <w:rPr>
                <w:i/>
              </w:rPr>
            </w:rPrChange>
          </w:rPr>
          <w:delInstrText xml:space="preserve"> \* MERGEFORMAT </w:delInstrText>
        </w:r>
        <w:r w:rsidR="006B701A" w:rsidRPr="006B701A" w:rsidDel="008976FA">
          <w:rPr>
            <w:i/>
            <w:rPrChange w:id="2599" w:author="Ed" w:date="2013-04-11T09:12:00Z">
              <w:rPr/>
            </w:rPrChange>
          </w:rPr>
        </w:r>
        <w:r w:rsidR="006B701A" w:rsidRPr="006B701A" w:rsidDel="008976FA">
          <w:rPr>
            <w:i/>
            <w:rPrChange w:id="2600" w:author="Ed" w:date="2013-04-11T09:12:00Z">
              <w:rPr/>
            </w:rPrChange>
          </w:rPr>
          <w:fldChar w:fldCharType="separate"/>
        </w:r>
      </w:del>
      <w:del w:id="2601" w:author="Ed" w:date="2013-04-08T02:37:00Z">
        <w:r w:rsidR="003803BC" w:rsidRPr="003803BC" w:rsidDel="008F4491">
          <w:rPr>
            <w:i/>
          </w:rPr>
          <w:delText>Tabletop Box Manipulation</w:delText>
        </w:r>
      </w:del>
      <w:del w:id="2602" w:author="Ed" w:date="2013-04-08T09:57:00Z">
        <w:r w:rsidR="006B701A" w:rsidRPr="006B701A" w:rsidDel="008976FA">
          <w:rPr>
            <w:i/>
            <w:rPrChange w:id="2603" w:author="Ed" w:date="2013-04-11T09:12:00Z">
              <w:rPr/>
            </w:rPrChange>
          </w:rPr>
          <w:fldChar w:fldCharType="end"/>
        </w:r>
        <w:r w:rsidDel="008976FA">
          <w:delText xml:space="preserve"> above. This step validates the use of the Kinect to provide target poses for the arm, the </w:delText>
        </w:r>
      </w:del>
      <w:del w:id="2604" w:author="Ed" w:date="2013-04-11T09:12:00Z">
        <w:r w:rsidR="00A15744">
          <w:delText xml:space="preserve">inverse kinematics solver, </w:delText>
        </w:r>
        <w:r>
          <w:delText xml:space="preserve">the </w:delText>
        </w:r>
      </w:del>
      <w:del w:id="2605" w:author="Ed" w:date="2013-04-08T09:57:00Z">
        <w:r w:rsidDel="008976FA">
          <w:delText>arm and gripper hardware, and the box manipulation software.</w:delText>
        </w:r>
      </w:del>
      <w:ins w:id="2606" w:author="Ed" w:date="2013-04-08T09:57:00Z">
        <w:r w:rsidR="008976FA">
          <w:t>Lift one of the target objects from the table.</w:t>
        </w:r>
      </w:ins>
    </w:p>
    <w:p w:rsidR="00AF0BEB" w:rsidRDefault="008976FA" w:rsidP="00CA427F">
      <w:pPr>
        <w:pStyle w:val="ListParagraph"/>
        <w:numPr>
          <w:ilvl w:val="1"/>
          <w:numId w:val="9"/>
        </w:numPr>
      </w:pPr>
      <w:ins w:id="2607" w:author="Ed" w:date="2013-04-08T09:58:00Z">
        <w:r>
          <w:t>Place the target object in the onboard carrier bin.</w:t>
        </w:r>
      </w:ins>
      <w:del w:id="2608" w:author="Ed" w:date="2013-04-08T09:58:00Z">
        <w:r w:rsidR="00AF0BEB" w:rsidDel="008976FA">
          <w:delText xml:space="preserve">Perform the place() operation to place it in the bin. This operation is described in </w:delText>
        </w:r>
        <w:r w:rsidR="006B701A" w:rsidDel="008976FA">
          <w:fldChar w:fldCharType="begin"/>
        </w:r>
        <w:r w:rsidR="00610622" w:rsidDel="008976FA">
          <w:delInstrText xml:space="preserve"> REF _Ref351934912 \h </w:delInstrText>
        </w:r>
        <w:r w:rsidR="006B701A" w:rsidDel="008976FA">
          <w:fldChar w:fldCharType="separate"/>
        </w:r>
        <w:r w:rsidR="006B59B9" w:rsidDel="008976FA">
          <w:delText>Tabletop Box Manipulation</w:delText>
        </w:r>
        <w:r w:rsidR="006B701A" w:rsidDel="008976FA">
          <w:fldChar w:fldCharType="end"/>
        </w:r>
        <w:r w:rsidR="00AF0BEB" w:rsidDel="008976FA">
          <w:delText xml:space="preserve"> above. This step provides further validation of the arm, gripper, and manipulation software.</w:delText>
        </w:r>
      </w:del>
    </w:p>
    <w:p w:rsidR="00AF0BEB" w:rsidRDefault="00AF0BEB" w:rsidP="00CA427F">
      <w:pPr>
        <w:pStyle w:val="ListParagraph"/>
        <w:numPr>
          <w:ilvl w:val="1"/>
          <w:numId w:val="9"/>
        </w:numPr>
      </w:pPr>
      <w:del w:id="2609" w:author="Ed" w:date="2013-04-08T09:58:00Z">
        <w:r w:rsidDel="008976FA">
          <w:delText>Drive back to the operator with the box in the bin. This provides further validation of the drive base hardware and software.</w:delText>
        </w:r>
      </w:del>
      <w:ins w:id="2610" w:author="Ed" w:date="2013-04-08T09:58:00Z">
        <w:r w:rsidR="008976FA">
          <w:t>Drive to the final destination.</w:t>
        </w:r>
      </w:ins>
    </w:p>
    <w:p w:rsidR="00AF0BEB" w:rsidRDefault="00AF0BEB" w:rsidP="00CA427F">
      <w:pPr>
        <w:rPr>
          <w:ins w:id="2611" w:author="Ed" w:date="2013-04-08T09:59:00Z"/>
        </w:rPr>
      </w:pPr>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Pr="0004189D" w:rsidRDefault="008976FA" w:rsidP="00CA427F">
      <w:pPr>
        <w:rPr>
          <w:ins w:id="2612" w:author="Ed" w:date="2013-04-11T09:12:00Z"/>
        </w:rPr>
      </w:pPr>
      <w:ins w:id="2613" w:author="Ed" w:date="2013-04-08T09:59:00Z">
        <w:r>
          <w:t xml:space="preserve">The driving portions of the task validate the drive base hardware and software, including the localization and navigation systems. The object recognition portion of the task validates the </w:t>
        </w:r>
      </w:ins>
      <w:ins w:id="2614" w:author="Ed" w:date="2013-04-08T10:01:00Z">
        <w:r w:rsidR="008C0AF2">
          <w:t>Kinect and the tabletop perception software. The manipulation portions of the task validate the</w:t>
        </w:r>
      </w:ins>
      <w:ins w:id="2615" w:author="Ed" w:date="2013-04-08T10:02:00Z">
        <w:r w:rsidR="008C0AF2">
          <w:t xml:space="preserve"> arm hardware and the</w:t>
        </w:r>
      </w:ins>
      <w:ins w:id="2616" w:author="Ed" w:date="2013-04-08T10:01:00Z">
        <w:r w:rsidR="008C0AF2">
          <w:t xml:space="preserve"> arm navigation stack, including the </w:t>
        </w:r>
      </w:ins>
      <w:ins w:id="2617" w:author="Ed" w:date="2013-04-08T10:02:00Z">
        <w:r w:rsidR="008C0AF2">
          <w:t>inverse kinematic solver, path planner, and collision environment monitor.</w:t>
        </w:r>
      </w:ins>
    </w:p>
    <w:p w:rsidR="00AF0BEB" w:rsidDel="008758EB" w:rsidRDefault="008758EB">
      <w:pPr>
        <w:pStyle w:val="Heading2"/>
        <w:rPr>
          <w:del w:id="2618" w:author="Ed" w:date="2013-04-08T10:03:00Z"/>
        </w:rPr>
      </w:pPr>
      <w:bookmarkStart w:id="2619" w:name="_Toc353178004"/>
      <w:ins w:id="2620" w:author="Ed" w:date="2013-04-08T10:03:00Z">
        <w:r w:rsidDel="008758EB">
          <w:t xml:space="preserve"> </w:t>
        </w:r>
      </w:ins>
      <w:bookmarkStart w:id="2621" w:name="_Toc352798825"/>
      <w:del w:id="2622" w:author="Ed" w:date="2013-04-08T10:03:00Z">
        <w:r w:rsidR="00AF0BEB" w:rsidDel="008758EB">
          <w:delText>Validation Results</w:delText>
        </w:r>
        <w:bookmarkEnd w:id="2619"/>
        <w:bookmarkEnd w:id="2621"/>
      </w:del>
    </w:p>
    <w:p w:rsidR="00AF0BEB" w:rsidRPr="00801869" w:rsidRDefault="00801869" w:rsidP="00CA427F">
      <w:pPr>
        <w:rPr>
          <w:highlight w:val="yellow"/>
        </w:rPr>
      </w:pPr>
      <w:r w:rsidRPr="00801869">
        <w:rPr>
          <w:highlight w:val="yellow"/>
        </w:rPr>
        <w:t xml:space="preserve">[hey write some </w:t>
      </w:r>
      <w:del w:id="2623" w:author="Ed" w:date="2013-04-08T10:03:00Z">
        <w:r w:rsidRPr="00801869" w:rsidDel="008758EB">
          <w:rPr>
            <w:highlight w:val="yellow"/>
          </w:rPr>
          <w:delText>stuff</w:delText>
        </w:r>
      </w:del>
      <w:ins w:id="2624" w:author="Ed" w:date="2013-04-08T10:03:00Z">
        <w:r w:rsidR="008758EB">
          <w:rPr>
            <w:highlight w:val="yellow"/>
          </w:rPr>
          <w:t>results</w:t>
        </w:r>
      </w:ins>
      <w:r w:rsidRPr="00801869">
        <w:rPr>
          <w:highlight w:val="yellow"/>
        </w:rPr>
        <w:t>]</w:t>
      </w:r>
    </w:p>
    <w:p w:rsidR="00AF0BEB" w:rsidRPr="0001551D" w:rsidRDefault="00AF0BEB">
      <w:pPr>
        <w:pStyle w:val="Heading2"/>
      </w:pPr>
      <w:bookmarkStart w:id="2625" w:name="_Toc353178005"/>
      <w:bookmarkStart w:id="2626" w:name="_Toc352798826"/>
      <w:bookmarkStart w:id="2627" w:name="_Toc353435302"/>
      <w:r>
        <w:lastRenderedPageBreak/>
        <w:t>Mechanical and Electri</w:t>
      </w:r>
      <w:r w:rsidRPr="0001551D">
        <w:t>cal Systems</w:t>
      </w:r>
      <w:bookmarkEnd w:id="2625"/>
      <w:bookmarkEnd w:id="2626"/>
      <w:bookmarkEnd w:id="2627"/>
    </w:p>
    <w:p w:rsidR="008758EB" w:rsidRDefault="008758EB" w:rsidP="008758EB">
      <w:pPr>
        <w:rPr>
          <w:ins w:id="2628" w:author="Ed" w:date="2013-04-08T10:04:00Z"/>
        </w:rPr>
      </w:pPr>
      <w:bookmarkStart w:id="2629" w:name="_Toc353178006"/>
      <w:ins w:id="2630" w:author="Ed" w:date="2013-04-08T10:04:00Z">
        <w:r>
          <w:t xml:space="preserve">The odometry system was characterized by operating the robot using only the relative localization system and manually driving it along simple geometric paths.  When the robot is driven along a ten meter straight line with no observed wheel slip, the odometry error is 0.26 meters in the direction of travel and 0.90 meters perpendicular to the direction of travel. When the robot is driven in a circle with radius 1m for five laps with no observed wheel slip, the average odometry error over six trials is 1 meter in displacement and 26 degrees in heading. As expected, change in heading causes a greater error in the </w:t>
        </w:r>
        <w:proofErr w:type="spellStart"/>
        <w:r>
          <w:t>odometric</w:t>
        </w:r>
        <w:proofErr w:type="spellEnd"/>
        <w:r>
          <w:t xml:space="preserve"> localization. The greater error due to change in heading is a feature of the differential drive system on ABBY. For a differential drive system to turn, one or both wheels must slip, which introduces error into the odometry. In addition, rapid acceleration or deceleration of the robot causes the wheels to slip as the force exerted by the wheels exceeds the static friction between the wheels and the floor. This, in turn, introduces a sudden, relatively large error to the odometry.</w:t>
        </w:r>
      </w:ins>
    </w:p>
    <w:p w:rsidR="00E141B1" w:rsidRDefault="00AF0BEB">
      <w:pPr>
        <w:pStyle w:val="Heading3"/>
        <w:rPr>
          <w:del w:id="2631" w:author="Ed" w:date="2013-04-08T10:04:00Z"/>
        </w:rPr>
        <w:pPrChange w:id="2632" w:author="Ed" w:date="2013-04-02T11:36:00Z">
          <w:pPr/>
        </w:pPrChange>
      </w:pPr>
      <w:bookmarkStart w:id="2633" w:name="_Toc352798827"/>
      <w:del w:id="2634" w:author="Ed" w:date="2013-04-08T10:04:00Z">
        <w:r w:rsidRPr="0001551D" w:rsidDel="008758EB">
          <w:delText>Wheelchair Drivebase</w:delText>
        </w:r>
        <w:bookmarkEnd w:id="2629"/>
        <w:bookmarkEnd w:id="2633"/>
      </w:del>
    </w:p>
    <w:p w:rsidR="0001551D" w:rsidRPr="0001551D" w:rsidDel="008758EB" w:rsidRDefault="0001551D" w:rsidP="00CA427F">
      <w:pPr>
        <w:rPr>
          <w:del w:id="2635" w:author="Ed" w:date="2013-04-08T10:04:00Z"/>
        </w:rPr>
      </w:pPr>
      <w:del w:id="2636" w:author="Ed" w:date="2013-04-08T10:04:00Z">
        <w:r w:rsidRPr="0001551D" w:rsidDel="008758EB">
          <w:delText>The wheelchair drive base was only just adequate for this task. The main problems with the drive base are related to its adaptation to robotic control. The odometry is not very accurate, requiring the use of AMCL for localization, which might not be practical in industrial environments. Furthermore, the drivebase proved problematic for precision control. The control algorithms packaged in ROS were primarily developed for a holonomic drive base, which may be the cause of some of these problems, but many researchers have bad better success with these algorithms on differential drivebases, so it is reasonable to assume that this drivebase is particularly problematic.</w:delText>
        </w:r>
      </w:del>
    </w:p>
    <w:p w:rsidR="00596370" w:rsidRDefault="00A15744" w:rsidP="00596370">
      <w:pPr>
        <w:rPr>
          <w:del w:id="2637" w:author="Ed" w:date="2013-04-11T09:12:00Z"/>
        </w:rPr>
      </w:pPr>
      <w:del w:id="2638" w:author="Ed" w:date="2013-04-11T09:12:00Z">
        <w:r>
          <w:delText>On the lowest level, the PID controllers do not regulate the robot speed well. This was evident in the robot’s inability to turn at speeds below 0.</w:delText>
        </w:r>
        <w:r w:rsidR="00596370">
          <w:delText>35</w:delText>
        </w:r>
        <w:r>
          <w:delText xml:space="preserve"> radians per second, but was also illustrated by the robot drivetrain being back-drivable</w:delText>
        </w:r>
        <w:r w:rsidR="007B43CD">
          <w:delText xml:space="preserve"> and variability in robot performance as the batteries discharged</w:delText>
        </w:r>
        <w:r>
          <w:delText xml:space="preserve">. The PID controllers were written by previous researchers in LabVIEW, and </w:delText>
        </w:r>
        <w:r w:rsidR="00596370">
          <w:delText>rewriting them was beyond the scope of this project. Attempts to retune the PID controllers quickly resulted in instability, particularly when turning.</w:delText>
        </w:r>
        <w:r w:rsidR="001D42E6">
          <w:delText xml:space="preserve"> It was possible to increase the proportional gain by a factor of two without introducing instability, and this made a minor improvement to the robot’s performance.</w:delText>
        </w:r>
      </w:del>
    </w:p>
    <w:p w:rsidR="00AF0BEB" w:rsidRPr="0001551D" w:rsidDel="008758EB" w:rsidRDefault="0001551D" w:rsidP="00CA427F">
      <w:pPr>
        <w:rPr>
          <w:del w:id="2639" w:author="Ed" w:date="2013-04-08T10:04:00Z"/>
        </w:rPr>
      </w:pPr>
      <w:del w:id="2640" w:author="Ed" w:date="2013-04-08T10:04:00Z">
        <w:r w:rsidRPr="0001551D" w:rsidDel="008758EB">
          <w:delText xml:space="preserve">The global planner works well for this drive base, generating a spline from the robot’s current position to the desired pose. </w:delText>
        </w:r>
      </w:del>
      <w:del w:id="2641" w:author="Ed" w:date="2013-04-02T09:39:00Z">
        <w:r w:rsidRPr="0001551D" w:rsidDel="00596370">
          <w:delText>However, the local planner has difficulty with the robot</w:delText>
        </w:r>
      </w:del>
      <w:del w:id="2642" w:author="Ed" w:date="2013-04-11T09:12:00Z">
        <w:r w:rsidR="00596370">
          <w:delText xml:space="preserve">. </w:delText>
        </w:r>
        <w:r w:rsidR="00F15635">
          <w:delText xml:space="preserve">On ABBY, </w:delText>
        </w:r>
        <w:r w:rsidR="00596370">
          <w:delText>trajectory</w:delText>
        </w:r>
        <w:r w:rsidR="00F15635">
          <w:delText xml:space="preserve"> rollout planning sometimes results in unintuitive behavior as the robot approaches the goal. Namely, the robot will sometimes </w:delText>
        </w:r>
        <w:r w:rsidR="00596370">
          <w:delText>overshoot in its final rotation</w:delText>
        </w:r>
        <w:r w:rsidR="00F15635">
          <w:delText>, forcing it to turn all the way around</w:delText>
        </w:r>
        <w:r w:rsidR="00596370">
          <w:delText>, sometimes more than once,</w:delText>
        </w:r>
        <w:r w:rsidR="00F15635">
          <w:delText xml:space="preserve"> to reach the proper heading.</w:delText>
        </w:r>
        <w:r w:rsidRPr="0001551D">
          <w:delText xml:space="preserve"> </w:delText>
        </w:r>
        <w:r w:rsidR="00596370">
          <w:delText xml:space="preserve">This problem is </w:delText>
        </w:r>
      </w:del>
      <w:del w:id="2643" w:author="Ed" w:date="2013-04-02T09:45:00Z">
        <w:r w:rsidRPr="0001551D" w:rsidDel="00596370">
          <w:delText xml:space="preserve">, probably due to its assumption of a circular robot, an assumption that does not hold at all for </w:delText>
        </w:r>
      </w:del>
      <w:del w:id="2644" w:author="Ed" w:date="2013-04-01T14:14:00Z">
        <w:r w:rsidRPr="0001551D" w:rsidDel="00C26887">
          <w:delText>ABBY</w:delText>
        </w:r>
      </w:del>
      <w:del w:id="2645" w:author="Ed" w:date="2013-04-02T09:45:00Z">
        <w:r w:rsidRPr="0001551D" w:rsidDel="00596370">
          <w:delText xml:space="preserve">. In fact, because </w:delText>
        </w:r>
      </w:del>
      <w:del w:id="2646" w:author="Ed" w:date="2013-04-11T09:12:00Z">
        <w:r w:rsidR="00596370">
          <w:delText xml:space="preserve">of the poor low level control, combined with the robot being a long </w:delText>
        </w:r>
        <w:r w:rsidR="00D856A0">
          <w:delText>moment arm, with the</w:delText>
        </w:r>
      </w:del>
      <w:del w:id="2647" w:author="Ed" w:date="2013-04-01T14:14:00Z">
        <w:r w:rsidRPr="0001551D" w:rsidDel="00C26887">
          <w:delText>ABBY</w:delText>
        </w:r>
      </w:del>
      <w:del w:id="2648" w:author="Ed" w:date="2013-04-02T09:45:00Z">
        <w:r w:rsidRPr="0001551D" w:rsidDel="00596370">
          <w:delText xml:space="preserve">’s drive wheels </w:delText>
        </w:r>
      </w:del>
      <w:bookmarkStart w:id="2649" w:name="_Toc353435303"/>
      <w:del w:id="2650" w:author="Edward Venator" w:date="2013-04-11T09:52:00Z">
        <w:r w:rsidRPr="0001551D" w:rsidDel="003731CE">
          <w:delText>are in the back and the manipulator is on the front</w:delText>
        </w:r>
        <w:bookmarkEnd w:id="2649"/>
        <w:r w:rsidRPr="0001551D" w:rsidDel="003731CE">
          <w:delText xml:space="preserve">, there is a long moment arm that swings around whenever </w:delText>
        </w:r>
        <w:r w:rsidRPr="0001551D" w:rsidDel="003731CE">
          <w:delText>ABBY</w:delText>
        </w:r>
        <w:r w:rsidRPr="0001551D" w:rsidDel="003731CE">
          <w:delText xml:space="preserve"> turns.</w:delText>
        </w:r>
        <w:r w:rsidRPr="0001551D" w:rsidDel="003731CE">
          <w:delText xml:space="preserve"> </w:delText>
        </w:r>
        <w:r w:rsidRPr="0001551D" w:rsidDel="003731CE">
          <w:delText>This</w:delText>
        </w:r>
        <w:r w:rsidRPr="0001551D" w:rsidDel="003731CE">
          <w:delText xml:space="preserve"> complicates planning</w:delText>
        </w:r>
        <w:r w:rsidRPr="0001551D" w:rsidDel="003731CE">
          <w:delText>,</w:delText>
        </w:r>
        <w:r w:rsidRPr="0001551D" w:rsidDel="003731CE">
          <w:delText xml:space="preserve"> because the planner must be able to maneuver through tight spaces, and the robot needs are large area in order to turn freely without hitting something with the arm. </w:delText>
        </w:r>
      </w:del>
      <w:del w:id="2651" w:author="Ed" w:date="2013-04-02T09:50:00Z">
        <w:r w:rsidRPr="0001551D" w:rsidDel="00D856A0">
          <w:delText>The long moment arm also makes turning difficult for the drive base hardware. In order to overcome friction and inertia, the minimum turn speed is 0.3 rad/sec, which is relatively fast. This prevents the robot from making precision turns, and can cause the robot to overshoot when turning. This problem may be solvable by returning the PID controllers that control the wheel speeds, but initial attempts to improve the PID gains resulted in unstable controllers. It was possible to increase the proportional gain by a factor of 2 without introducing instability, and this made a minor improvement to the robot’s performance.</w:delText>
        </w:r>
      </w:del>
    </w:p>
    <w:p w:rsidR="00E141B1" w:rsidRDefault="00AF0BEB">
      <w:pPr>
        <w:pStyle w:val="Heading3"/>
        <w:pPrChange w:id="2652" w:author="Ed" w:date="2013-04-02T11:36:00Z">
          <w:pPr>
            <w:pStyle w:val="Heading2"/>
          </w:pPr>
        </w:pPrChange>
      </w:pPr>
      <w:bookmarkStart w:id="2653" w:name="_Toc353178007"/>
      <w:bookmarkStart w:id="2654" w:name="_Toc352798828"/>
      <w:bookmarkStart w:id="2655" w:name="_Toc353435304"/>
      <w:r>
        <w:t>Chassis Design</w:t>
      </w:r>
      <w:bookmarkEnd w:id="2653"/>
      <w:bookmarkEnd w:id="2654"/>
      <w:bookmarkEnd w:id="2655"/>
    </w:p>
    <w:p w:rsidR="00E141B1" w:rsidRDefault="008758EB">
      <w:ins w:id="2656" w:author="Ed" w:date="2013-04-08T10:05:00Z">
        <w:r>
          <w:t xml:space="preserve">The frame design proved to be strong and reliable. The robot has been in operation for over six months, and there have been </w:t>
        </w:r>
      </w:ins>
      <w:ins w:id="2657" w:author="Ed" w:date="2013-04-08T10:06:00Z">
        <w:r>
          <w:t>few</w:t>
        </w:r>
      </w:ins>
      <w:ins w:id="2658" w:author="Ed" w:date="2013-04-08T10:05:00Z">
        <w:r>
          <w:t xml:space="preserve"> mechanical problems. On</w:t>
        </w:r>
      </w:ins>
      <w:ins w:id="2659" w:author="Ed" w:date="2013-04-08T10:06:00Z">
        <w:r>
          <w:t>e</w:t>
        </w:r>
      </w:ins>
      <w:ins w:id="2660" w:author="Ed" w:date="2013-04-08T10:05:00Z">
        <w:r>
          <w:t xml:space="preserve"> probl</w:t>
        </w:r>
      </w:ins>
      <w:ins w:id="2661" w:author="Ed" w:date="2013-04-08T10:06:00Z">
        <w:r>
          <w:t>em is that</w:t>
        </w:r>
      </w:ins>
      <w:del w:id="2662" w:author="Ed" w:date="2013-04-08T10:05:00Z">
        <w:r w:rsidR="00AF0BEB" w:rsidDel="008758EB">
          <w:delText>The frame design proved to be somewhat problematic in a few ways. First, although Bosch rail made quick prototyping possible on the robot, it also made it difficult to reliably fix some components of the robot in place, namely the arm. The arm is held to the vertical rails of the robot using T-slot nuts, and</w:delText>
        </w:r>
      </w:del>
      <w:r w:rsidR="00AF0BEB">
        <w:t xml:space="preserve"> over the months that the robot was operated, </w:t>
      </w:r>
      <w:del w:id="2663" w:author="Ed" w:date="2013-04-08T10:06:00Z">
        <w:r w:rsidR="00AF0BEB" w:rsidDel="008758EB">
          <w:delText xml:space="preserve">it </w:delText>
        </w:r>
      </w:del>
      <w:ins w:id="2664" w:author="Ed" w:date="2013-04-08T10:06:00Z">
        <w:r>
          <w:t xml:space="preserve">the arm </w:t>
        </w:r>
      </w:ins>
      <w:r w:rsidR="00AF0BEB">
        <w:t xml:space="preserve">slipped down </w:t>
      </w:r>
      <w:ins w:id="2665" w:author="Ed" w:date="2013-04-08T10:06:00Z">
        <w:r>
          <w:t xml:space="preserve">the T-slot rails by </w:t>
        </w:r>
      </w:ins>
      <w:r w:rsidR="00AF0BEB">
        <w:t xml:space="preserve">a few centimeters, requiring </w:t>
      </w:r>
      <w:proofErr w:type="spellStart"/>
      <w:ins w:id="2666" w:author="Edward Venator" w:date="2013-04-11T09:12:00Z">
        <w:r w:rsidR="00B52883">
          <w:t>it</w:t>
        </w:r>
      </w:ins>
      <w:del w:id="2667" w:author="Ed" w:date="2013-04-02T09:53:00Z">
        <w:r w:rsidR="00AF0BEB" w:rsidDel="00B52883">
          <w:delText>the robot model be updated to reflect the new position</w:delText>
        </w:r>
      </w:del>
      <w:ins w:id="2668" w:author="Ed" w:date="2013-04-02T09:53:00Z">
        <w:r w:rsidR="00B52883">
          <w:t>it</w:t>
        </w:r>
        <w:proofErr w:type="spellEnd"/>
        <w:r w:rsidR="00B52883">
          <w:t xml:space="preserve"> to be raised and retightened</w:t>
        </w:r>
      </w:ins>
      <w:ins w:id="2669" w:author="Ed" w:date="2013-04-08T10:06:00Z">
        <w:r>
          <w:t>.</w:t>
        </w:r>
      </w:ins>
      <w:del w:id="2670" w:author="Ed" w:date="2013-04-08T10:06:00Z">
        <w:r w:rsidR="00AF0BEB" w:rsidDel="008758EB">
          <w:delText xml:space="preserve">. Second, the placement of the arm itself is less than ideal for the task the robot must perform. The center of the arm’s work envelope is directly in front of the center of the point where the base is mounted to the robot. Since the base is mounted at about </w:delText>
        </w:r>
        <w:commentRangeStart w:id="2671"/>
        <w:r w:rsidR="00AF0BEB" w:rsidDel="008758EB">
          <w:delText xml:space="preserve">1 meter </w:delText>
        </w:r>
        <w:commentRangeEnd w:id="2671"/>
        <w:r w:rsidR="00B52883" w:rsidDel="008758EB">
          <w:rPr>
            <w:rStyle w:val="CommentReference"/>
          </w:rPr>
          <w:commentReference w:id="2671"/>
        </w:r>
        <w:r w:rsidR="00AF0BEB" w:rsidDel="008758EB">
          <w:delText>off the ground, that puts the center of the work envelope only slightly above table height. Being able to reach under the table is useless, so much of the arm’s work space is unused. The arm should be raised higher if it is to be used for tabletop object manipulation</w:delText>
        </w:r>
      </w:del>
      <w:del w:id="2672" w:author="Ed" w:date="2013-04-11T09:12:00Z">
        <w:r w:rsidR="00B52883">
          <w:delText xml:space="preserve"> and mounted horizontally</w:delText>
        </w:r>
        <w:r w:rsidR="00AF0BEB">
          <w:delText>.</w:delText>
        </w:r>
      </w:del>
      <w:del w:id="2673" w:author="Ed" w:date="2013-04-08T10:06:00Z">
        <w:r w:rsidR="00AF0BEB" w:rsidDel="008758EB">
          <w:delText>. Last, the onboard storage bin’s location was chosen based on the available space within the reach of the arm, which was limited. A better location or a better bin design should be considered. Raising</w:delText>
        </w:r>
      </w:del>
      <w:del w:id="2674" w:author="Ed" w:date="2013-04-11T09:12:00Z">
        <w:r w:rsidR="00B52883">
          <w:delText xml:space="preserve"> or reorienting</w:delText>
        </w:r>
      </w:del>
      <w:del w:id="2675" w:author="Ed" w:date="2013-04-08T10:06:00Z">
        <w:r w:rsidR="00AF0BEB" w:rsidDel="008758EB">
          <w:delText xml:space="preserve"> the arm may open up more options as to the location of the bin.</w:delText>
        </w:r>
      </w:del>
    </w:p>
    <w:p w:rsidR="00E141B1" w:rsidRDefault="00AF0BEB">
      <w:pPr>
        <w:pStyle w:val="Heading3"/>
        <w:pPrChange w:id="2676" w:author="Ed" w:date="2013-04-02T11:37:00Z">
          <w:pPr>
            <w:pStyle w:val="Heading2"/>
          </w:pPr>
        </w:pPrChange>
      </w:pPr>
      <w:bookmarkStart w:id="2677" w:name="_Toc353178008"/>
      <w:bookmarkStart w:id="2678" w:name="_Toc352798829"/>
      <w:bookmarkStart w:id="2679" w:name="_Toc353435305"/>
      <w:r>
        <w:t>The ABB Arm System</w:t>
      </w:r>
      <w:bookmarkEnd w:id="2677"/>
      <w:bookmarkEnd w:id="2678"/>
      <w:bookmarkEnd w:id="2679"/>
    </w:p>
    <w:p w:rsidR="00AF0BEB" w:rsidRDefault="00AF0BEB" w:rsidP="00CA427F">
      <w:r>
        <w:t xml:space="preserve">This system performed well, but has a few drawbacks. </w:t>
      </w:r>
      <w:del w:id="2680" w:author="Ed" w:date="2013-04-08T10:07:00Z">
        <w:r w:rsidDel="008758EB">
          <w:delText xml:space="preserve">First, the IRC5 Compact controller dominates the robot volume, limiting the space available for other robot hardware. A smaller controller would have made the design of this system easier and resulted in a more elegant design. Second, the IRC5 Compact runs on 220 volt AC power. Finding a suitable inverter to create this from the 24 volt batteries was one of the more difficult parts of the system design. Finally, </w:delText>
        </w:r>
      </w:del>
      <w:del w:id="2681" w:author="Ed" w:date="2013-04-11T09:12:00Z">
        <w:r>
          <w:delText>the</w:delText>
        </w:r>
      </w:del>
      <w:del w:id="2682" w:author="Ed" w:date="2013-04-08T10:07:00Z">
        <w:r w:rsidDel="008758EB">
          <w:delText>t</w:delText>
        </w:r>
      </w:del>
      <w:ins w:id="2683" w:author="Ed" w:date="2013-04-08T10:07:00Z">
        <w:r w:rsidR="008758EB">
          <w:t>T</w:t>
        </w:r>
      </w:ins>
      <w:ins w:id="2684" w:author="Ed" w:date="2013-04-11T09:12:00Z">
        <w:r>
          <w:t>he</w:t>
        </w:r>
      </w:ins>
      <w:r>
        <w:t xml:space="preserve"> RAPID programming environment provided by ABB is antiquated, limited, and constricting. Although it performs excellently as a robot controller, it does not expose the lower level control of </w:t>
      </w:r>
      <w:r>
        <w:lastRenderedPageBreak/>
        <w:t xml:space="preserve">the arm, such as joint torques, which would be useful for performing more advanced control techniques than position control. </w:t>
      </w:r>
      <w:del w:id="2685" w:author="Ed" w:date="2013-04-08T10:07:00Z">
        <w:r w:rsidDel="008758EB">
          <w:delText>Fortunately</w:delText>
        </w:r>
      </w:del>
      <w:ins w:id="2686" w:author="Ed" w:date="2013-04-08T10:07:00Z">
        <w:r w:rsidR="008758EB">
          <w:t>Although these were major limiting factors on the project</w:t>
        </w:r>
      </w:ins>
      <w:r>
        <w:t>, this robot’s tasks are achievable using only position control, which the ABB system does very well.</w:t>
      </w:r>
    </w:p>
    <w:p w:rsidR="00E141B1" w:rsidRDefault="00AF0BEB">
      <w:pPr>
        <w:pStyle w:val="Heading3"/>
        <w:pPrChange w:id="2687" w:author="Ed" w:date="2013-04-02T11:37:00Z">
          <w:pPr>
            <w:pStyle w:val="Heading2"/>
          </w:pPr>
        </w:pPrChange>
      </w:pPr>
      <w:bookmarkStart w:id="2688" w:name="_Toc353178009"/>
      <w:bookmarkStart w:id="2689" w:name="_Toc352798830"/>
      <w:bookmarkStart w:id="2690" w:name="_Toc353435306"/>
      <w:r>
        <w:t>Gripper</w:t>
      </w:r>
      <w:bookmarkEnd w:id="2688"/>
      <w:bookmarkEnd w:id="2689"/>
      <w:bookmarkEnd w:id="2690"/>
    </w:p>
    <w:p w:rsidR="00AF0BEB" w:rsidRPr="000364D0" w:rsidRDefault="00AF0BEB" w:rsidP="00CA427F">
      <w:r>
        <w:t xml:space="preserve">The gripper was one of the biggest problems with this robot. It was chosen from a limited selection of available grippers, and is not appropriate to this robot’s task. The gripper is a very simple design, with only an open and a closed position and no grasping ability. This limited the manipulation capability of the robot to simple </w:t>
      </w:r>
      <w:del w:id="2691" w:author="Ed" w:date="2013-04-08T10:08:00Z">
        <w:r w:rsidDel="002E7AAE">
          <w:delText xml:space="preserve">boxes </w:delText>
        </w:r>
      </w:del>
      <w:ins w:id="2692" w:author="Ed" w:date="2013-04-08T10:08:00Z">
        <w:r w:rsidR="002E7AAE">
          <w:t xml:space="preserve">cylinders </w:t>
        </w:r>
      </w:ins>
      <w:r>
        <w:t xml:space="preserve">that were within the size range of the gripper. </w:t>
      </w:r>
      <w:del w:id="2693" w:author="Ed" w:date="2013-04-08T10:08:00Z">
        <w:r w:rsidDel="002E7AAE">
          <w:delText xml:space="preserve">Although </w:delText>
        </w:r>
      </w:del>
      <w:del w:id="2694" w:author="Ed" w:date="2013-04-11T09:12:00Z">
        <w:r>
          <w:delText>the</w:delText>
        </w:r>
      </w:del>
      <w:del w:id="2695" w:author="Ed" w:date="2013-04-08T10:08:00Z">
        <w:r w:rsidDel="002E7AAE">
          <w:delText>t</w:delText>
        </w:r>
      </w:del>
      <w:ins w:id="2696" w:author="Ed" w:date="2013-04-08T10:08:00Z">
        <w:r w:rsidR="002E7AAE">
          <w:t>T</w:t>
        </w:r>
      </w:ins>
      <w:ins w:id="2697" w:author="Ed" w:date="2013-04-11T09:12:00Z">
        <w:r>
          <w:t>he</w:t>
        </w:r>
      </w:ins>
      <w:r>
        <w:t xml:space="preserve"> </w:t>
      </w:r>
      <w:del w:id="2698" w:author="Ed" w:date="2013-04-08T10:08:00Z">
        <w:r w:rsidDel="002E7AAE">
          <w:delText xml:space="preserve">gripper’s overall size is about right for the boxes that the robot must manipulate, the </w:delText>
        </w:r>
      </w:del>
      <w:r>
        <w:t xml:space="preserve">difference between </w:t>
      </w:r>
      <w:del w:id="2699" w:author="Ed" w:date="2013-04-08T10:08:00Z">
        <w:r w:rsidDel="002E7AAE">
          <w:delText xml:space="preserve">its </w:delText>
        </w:r>
      </w:del>
      <w:ins w:id="2700" w:author="Ed" w:date="2013-04-08T10:08:00Z">
        <w:r w:rsidR="002E7AAE">
          <w:t xml:space="preserve">the gripper-s </w:t>
        </w:r>
      </w:ins>
      <w:r>
        <w:t>open size (6 cm) and its closed size (7.8 cm) is only 1.8 cm. This makes picking up objects difficult because the gripper must be very precisely placed</w:t>
      </w:r>
      <w:del w:id="2701" w:author="Ed" w:date="2013-04-08T10:08:00Z">
        <w:r w:rsidDel="002E7AAE">
          <w:delText xml:space="preserve">. Unfortunately, </w:delText>
        </w:r>
      </w:del>
      <w:del w:id="2702" w:author="Ed" w:date="2013-04-11T09:12:00Z">
        <w:r>
          <w:delText>this</w:delText>
        </w:r>
      </w:del>
      <w:del w:id="2703" w:author="Ed" w:date="2013-04-08T10:08:00Z">
        <w:r w:rsidDel="002E7AAE">
          <w:delText>t</w:delText>
        </w:r>
      </w:del>
      <w:ins w:id="2704" w:author="Ed" w:date="2013-04-08T10:08:00Z">
        <w:r w:rsidR="002E7AAE">
          <w:t>. T</w:t>
        </w:r>
      </w:ins>
      <w:ins w:id="2705" w:author="Ed" w:date="2013-04-11T09:12:00Z">
        <w:r>
          <w:t>his</w:t>
        </w:r>
      </w:ins>
      <w:r>
        <w:t xml:space="preserve"> is difficult </w:t>
      </w:r>
      <w:del w:id="2706" w:author="Ed" w:date="2013-04-08T10:09:00Z">
        <w:r w:rsidDel="002E7AAE">
          <w:delText xml:space="preserve">or impossible </w:delText>
        </w:r>
      </w:del>
      <w:ins w:id="2707" w:author="Ed" w:date="2013-04-08T10:09:00Z">
        <w:r w:rsidR="002E7AAE">
          <w:t xml:space="preserve">to achieve </w:t>
        </w:r>
      </w:ins>
      <w:r>
        <w:t>using the Kinect. A gripper with a longer throw between its open and closed positions would have been able to pick up a wider range of objects sizes and also pick up objects that are not precisely centered in the jaws</w:t>
      </w:r>
      <w:ins w:id="2708" w:author="Edward Venator" w:date="2013-04-11T09:53:00Z">
        <w:r w:rsidR="003731CE">
          <w:t>.</w:t>
        </w:r>
      </w:ins>
      <w:del w:id="2709" w:author="Ed" w:date="2013-04-08T10:09:00Z">
        <w:r w:rsidDel="002E7AAE">
          <w:delText>. Finally, the gripping force of the gripper was only somewhat adjustable. The solenoid valve used to open and close it only works at above 210 kPa of pressure, which set the</w:delText>
        </w:r>
        <w:r w:rsidR="00961E9C" w:rsidDel="002E7AAE">
          <w:delText xml:space="preserve"> lower bound for gripping force</w:delText>
        </w:r>
        <w:r w:rsidDel="002E7AAE">
          <w:delText xml:space="preserve">. This means that the robot cannot pick up delicate objects without crushing them. The </w:delText>
        </w:r>
      </w:del>
      <w:del w:id="2710" w:author="Ed" w:date="2013-04-02T09:54:00Z">
        <w:r w:rsidDel="006A20FF">
          <w:delText>corrugated cardboard</w:delText>
        </w:r>
      </w:del>
      <w:del w:id="2711" w:author="Ed" w:date="2013-04-08T10:09:00Z">
        <w:r w:rsidDel="002E7AAE">
          <w:delText xml:space="preserve"> boxes used in the validation task were only barely stiff enough to withstand this force.</w:delText>
        </w:r>
      </w:del>
    </w:p>
    <w:p w:rsidR="00E141B1" w:rsidRDefault="00AF0BEB">
      <w:pPr>
        <w:pStyle w:val="Heading3"/>
        <w:pPrChange w:id="2712" w:author="Ed" w:date="2013-04-02T11:37:00Z">
          <w:pPr>
            <w:pStyle w:val="Heading2"/>
          </w:pPr>
        </w:pPrChange>
      </w:pPr>
      <w:bookmarkStart w:id="2713" w:name="_Toc353178010"/>
      <w:bookmarkStart w:id="2714" w:name="_Toc352798831"/>
      <w:bookmarkStart w:id="2715" w:name="_Toc353435307"/>
      <w:r>
        <w:t>Battery Life</w:t>
      </w:r>
      <w:bookmarkEnd w:id="2713"/>
      <w:bookmarkEnd w:id="2714"/>
      <w:bookmarkEnd w:id="2715"/>
    </w:p>
    <w:p w:rsidR="00AF0BEB" w:rsidRDefault="00AF0BEB" w:rsidP="00CA427F">
      <w:r>
        <w:t>Three tests were performed to determine the life of the battery. In each test, the test process was run until the battery voltage reached 21.5 volts DC, which was considered the critical shutdown voltage. At this point, each cell in the lead acid battery has been depleted to about 1.8 volts, or 90% of its nominal voltage.</w:t>
      </w:r>
    </w:p>
    <w:p w:rsidR="00961E9C" w:rsidRDefault="00961E9C" w:rsidP="00CA427F">
      <w:pPr>
        <w:rPr>
          <w:del w:id="2716" w:author="Ed" w:date="2013-04-11T09:12:00Z"/>
        </w:rPr>
      </w:pPr>
      <w:del w:id="2717" w:author="Ed" w:date="2013-04-11T09:12:00Z">
        <w:r>
          <w:rPr>
            <w:noProof/>
            <w:lang w:bidi="ar-SA"/>
          </w:rPr>
          <w:lastRenderedPageBreak/>
          <w:drawing>
            <wp:inline distT="0" distB="0" distL="0" distR="0">
              <wp:extent cx="5486400" cy="3050345"/>
              <wp:effectExtent l="0" t="0" r="0"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345"/>
                      </a:xfrm>
                      <a:prstGeom prst="rect">
                        <a:avLst/>
                      </a:prstGeom>
                    </pic:spPr>
                  </pic:pic>
                </a:graphicData>
              </a:graphic>
            </wp:inline>
          </w:drawing>
        </w:r>
      </w:del>
    </w:p>
    <w:p w:rsidR="00961E9C" w:rsidRDefault="00961E9C" w:rsidP="00CA427F">
      <w:pPr>
        <w:rPr>
          <w:ins w:id="2718" w:author="Ed" w:date="2013-04-11T09:12:00Z"/>
        </w:rPr>
      </w:pPr>
      <w:ins w:id="2719" w:author="Ed" w:date="2013-04-11T09:12:00Z">
        <w:r>
          <w:rPr>
            <w:noProof/>
            <w:lang w:bidi="ar-SA"/>
          </w:rPr>
          <w:drawing>
            <wp:inline distT="0" distB="0" distL="0" distR="0">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345"/>
                      </a:xfrm>
                      <a:prstGeom prst="rect">
                        <a:avLst/>
                      </a:prstGeom>
                    </pic:spPr>
                  </pic:pic>
                </a:graphicData>
              </a:graphic>
            </wp:inline>
          </w:drawing>
        </w:r>
      </w:ins>
    </w:p>
    <w:p w:rsidR="00961E9C" w:rsidRDefault="00961E9C" w:rsidP="00CA427F">
      <w:pPr>
        <w:pStyle w:val="Caption"/>
      </w:pPr>
      <w:bookmarkStart w:id="2720" w:name="_Toc351997953"/>
      <w:bookmarkStart w:id="2721" w:name="_Toc353178068"/>
      <w:r>
        <w:t xml:space="preserve">Figure </w:t>
      </w:r>
      <w:ins w:id="2722" w:author="Ed" w:date="2013-04-08T09:44:00Z">
        <w:r w:rsidR="006B701A">
          <w:fldChar w:fldCharType="begin"/>
        </w:r>
        <w:r w:rsidR="00851713">
          <w:instrText xml:space="preserve"> SEQ Figure \* ARABIC </w:instrText>
        </w:r>
      </w:ins>
      <w:r w:rsidR="006B701A">
        <w:fldChar w:fldCharType="separate"/>
      </w:r>
      <w:ins w:id="2723" w:author="Edward Venator" w:date="2013-04-11T09:15:00Z">
        <w:r w:rsidR="00E141B1">
          <w:rPr>
            <w:noProof/>
          </w:rPr>
          <w:t>20</w:t>
        </w:r>
      </w:ins>
      <w:ins w:id="2724" w:author="Ed" w:date="2013-04-08T09:50:00Z">
        <w:del w:id="2725" w:author="Edward Venator" w:date="2013-04-11T09:15:00Z">
          <w:r w:rsidR="006B59B9" w:rsidDel="00E141B1">
            <w:rPr>
              <w:noProof/>
            </w:rPr>
            <w:delText>19</w:delText>
          </w:r>
        </w:del>
      </w:ins>
      <w:ins w:id="2726" w:author="Ed" w:date="2013-04-08T09:44:00Z">
        <w:r w:rsidR="006B701A">
          <w:fldChar w:fldCharType="end"/>
        </w:r>
      </w:ins>
      <w:del w:id="2727" w:author="Ed" w:date="2013-04-08T09:44:00Z">
        <w:r w:rsidR="006B701A" w:rsidDel="00851713">
          <w:fldChar w:fldCharType="begin"/>
        </w:r>
        <w:r w:rsidR="00DB619F" w:rsidDel="00851713">
          <w:delInstrText xml:space="preserve"> SEQ Figure \* ARABIC </w:delInstrText>
        </w:r>
        <w:r w:rsidR="006B701A" w:rsidDel="00851713">
          <w:fldChar w:fldCharType="separate"/>
        </w:r>
      </w:del>
      <w:del w:id="2728" w:author="Ed" w:date="2013-04-08T09:42:00Z">
        <w:r w:rsidR="008F4491" w:rsidDel="00B60E2F">
          <w:rPr>
            <w:noProof/>
          </w:rPr>
          <w:delText>19</w:delText>
        </w:r>
      </w:del>
      <w:del w:id="2729" w:author="Ed" w:date="2013-04-08T09:44:00Z">
        <w:r w:rsidR="006B701A" w:rsidDel="00851713">
          <w:rPr>
            <w:noProof/>
          </w:rPr>
          <w:fldChar w:fldCharType="end"/>
        </w:r>
      </w:del>
      <w:r>
        <w:t>: Voltage curve during discharge test with actuators idle.</w:t>
      </w:r>
      <w:bookmarkEnd w:id="2720"/>
      <w:bookmarkEnd w:id="2721"/>
    </w:p>
    <w:p w:rsidR="00AF0BEB" w:rsidRDefault="00AF0BEB" w:rsidP="00CA427F">
      <w:r>
        <w:t>In the first test, the robot’s systems are all turned on, but the actuators are disabled. In this idle test, the robot ran for 4 hours and 44 minutes before it hit the critical voltage.</w:t>
      </w:r>
    </w:p>
    <w:p w:rsidR="00961E9C" w:rsidRDefault="00961E9C" w:rsidP="00CA427F">
      <w:pPr>
        <w:rPr>
          <w:del w:id="2730" w:author="Ed" w:date="2013-04-11T09:12:00Z"/>
        </w:rPr>
      </w:pPr>
      <w:del w:id="2731" w:author="Ed" w:date="2013-04-11T09:12:00Z">
        <w:r>
          <w:rPr>
            <w:noProof/>
            <w:lang w:bidi="ar-SA"/>
          </w:rPr>
          <w:drawing>
            <wp:inline distT="0" distB="0" distL="0" distR="0">
              <wp:extent cx="5486400" cy="3050345"/>
              <wp:effectExtent l="0" t="0" r="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345"/>
                      </a:xfrm>
                      <a:prstGeom prst="rect">
                        <a:avLst/>
                      </a:prstGeom>
                    </pic:spPr>
                  </pic:pic>
                </a:graphicData>
              </a:graphic>
            </wp:inline>
          </w:drawing>
        </w:r>
      </w:del>
    </w:p>
    <w:p w:rsidR="00961E9C" w:rsidRDefault="00961E9C" w:rsidP="00CA427F">
      <w:pPr>
        <w:rPr>
          <w:ins w:id="2732" w:author="Ed" w:date="2013-04-11T09:12:00Z"/>
        </w:rPr>
      </w:pPr>
      <w:ins w:id="2733" w:author="Ed" w:date="2013-04-11T09:12:00Z">
        <w:r>
          <w:rPr>
            <w:noProof/>
            <w:lang w:bidi="ar-SA"/>
          </w:rPr>
          <w:drawing>
            <wp:inline distT="0" distB="0" distL="0" distR="0">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345"/>
                      </a:xfrm>
                      <a:prstGeom prst="rect">
                        <a:avLst/>
                      </a:prstGeom>
                    </pic:spPr>
                  </pic:pic>
                </a:graphicData>
              </a:graphic>
            </wp:inline>
          </w:drawing>
        </w:r>
      </w:ins>
    </w:p>
    <w:p w:rsidR="00961E9C" w:rsidRDefault="00961E9C" w:rsidP="00CA427F">
      <w:pPr>
        <w:pStyle w:val="Caption"/>
      </w:pPr>
      <w:bookmarkStart w:id="2734" w:name="_Toc351997954"/>
      <w:bookmarkStart w:id="2735" w:name="_Toc353178069"/>
      <w:r>
        <w:t xml:space="preserve">Figure </w:t>
      </w:r>
      <w:ins w:id="2736" w:author="Ed" w:date="2013-04-08T09:44:00Z">
        <w:r w:rsidR="006B701A">
          <w:fldChar w:fldCharType="begin"/>
        </w:r>
        <w:r w:rsidR="00851713">
          <w:instrText xml:space="preserve"> SEQ Figure \* ARABIC </w:instrText>
        </w:r>
      </w:ins>
      <w:r w:rsidR="006B701A">
        <w:fldChar w:fldCharType="separate"/>
      </w:r>
      <w:ins w:id="2737" w:author="Edward Venator" w:date="2013-04-11T09:15:00Z">
        <w:r w:rsidR="00E141B1">
          <w:rPr>
            <w:noProof/>
          </w:rPr>
          <w:t>21</w:t>
        </w:r>
      </w:ins>
      <w:ins w:id="2738" w:author="Ed" w:date="2013-04-08T09:50:00Z">
        <w:del w:id="2739" w:author="Edward Venator" w:date="2013-04-11T09:15:00Z">
          <w:r w:rsidR="006B59B9" w:rsidDel="00E141B1">
            <w:rPr>
              <w:noProof/>
            </w:rPr>
            <w:delText>20</w:delText>
          </w:r>
        </w:del>
      </w:ins>
      <w:ins w:id="2740" w:author="Ed" w:date="2013-04-08T09:44:00Z">
        <w:r w:rsidR="006B701A">
          <w:fldChar w:fldCharType="end"/>
        </w:r>
      </w:ins>
      <w:del w:id="2741" w:author="Ed" w:date="2013-04-08T09:44:00Z">
        <w:r w:rsidR="006B701A" w:rsidDel="00851713">
          <w:fldChar w:fldCharType="begin"/>
        </w:r>
        <w:r w:rsidR="00DB619F" w:rsidDel="00851713">
          <w:delInstrText xml:space="preserve"> SEQ Figure \* ARABIC </w:delInstrText>
        </w:r>
        <w:r w:rsidR="006B701A" w:rsidDel="00851713">
          <w:fldChar w:fldCharType="separate"/>
        </w:r>
      </w:del>
      <w:del w:id="2742" w:author="Ed" w:date="2013-04-08T09:42:00Z">
        <w:r w:rsidR="008F4491" w:rsidDel="00B60E2F">
          <w:rPr>
            <w:noProof/>
          </w:rPr>
          <w:delText>20</w:delText>
        </w:r>
      </w:del>
      <w:del w:id="2743" w:author="Ed" w:date="2013-04-08T09:44:00Z">
        <w:r w:rsidR="006B701A" w:rsidDel="00851713">
          <w:rPr>
            <w:noProof/>
          </w:rPr>
          <w:fldChar w:fldCharType="end"/>
        </w:r>
      </w:del>
      <w:r>
        <w:t xml:space="preserve">: Voltage curve during discharge test with </w:t>
      </w:r>
      <w:proofErr w:type="spellStart"/>
      <w:r>
        <w:t>drivetrain</w:t>
      </w:r>
      <w:proofErr w:type="spellEnd"/>
      <w:r>
        <w:t xml:space="preserve"> exercised.</w:t>
      </w:r>
      <w:bookmarkEnd w:id="2734"/>
      <w:bookmarkEnd w:id="2735"/>
    </w:p>
    <w:p w:rsidR="00AF0BEB" w:rsidRDefault="00AF0BEB" w:rsidP="00CA427F">
      <w:r>
        <w:lastRenderedPageBreak/>
        <w:t xml:space="preserve">In the second test, the robot was strapped to a platform with rollers, and the </w:t>
      </w:r>
      <w:proofErr w:type="spellStart"/>
      <w:r>
        <w:t>drivetrain</w:t>
      </w:r>
      <w:proofErr w:type="spellEnd"/>
      <w:r>
        <w:t xml:space="preserve"> was exercised by commanding rotational velocities that followed a </w:t>
      </w:r>
      <w:proofErr w:type="spellStart"/>
      <w:r>
        <w:t>sawtooth</w:t>
      </w:r>
      <w:proofErr w:type="spellEnd"/>
      <w:r>
        <w:t xml:space="preserve"> profile, increasing from the maximum negative velocity to the maximum positive velocity, then resetting back to the maximum negative velocity. In this test, the robot ran for 3 hours and 13 minutes before it hit the critical voltage.</w:t>
      </w:r>
    </w:p>
    <w:p w:rsidR="00AF0BEB" w:rsidRPr="00801869" w:rsidRDefault="00801869" w:rsidP="00CA427F">
      <w:pPr>
        <w:rPr>
          <w:highlight w:val="yellow"/>
        </w:rPr>
      </w:pPr>
      <w:r>
        <w:rPr>
          <w:highlight w:val="yellow"/>
        </w:rPr>
        <w:t>[ARM VOLTAGE F</w:t>
      </w:r>
      <w:r w:rsidR="00AF0BEB" w:rsidRPr="00801869">
        <w:rPr>
          <w:highlight w:val="yellow"/>
        </w:rPr>
        <w:t>IGURE]</w:t>
      </w:r>
    </w:p>
    <w:p w:rsidR="00AF0BEB" w:rsidRDefault="00AF0BEB" w:rsidP="00CA427F">
      <w:r>
        <w:t xml:space="preserve">In the third test, the </w:t>
      </w:r>
      <w:proofErr w:type="spellStart"/>
      <w:r>
        <w:t>drivetrain</w:t>
      </w:r>
      <w:proofErr w:type="spellEnd"/>
      <w:r>
        <w:t xml:space="preserve"> was disabled but the arm was commanded to repeatedly execute trajectories between the stow position and the position to drop an object in the bin. At the end of each trajectory, the gripper was opened and closed. In this test, the robot ran for [</w:t>
      </w:r>
      <w:r w:rsidRPr="00801869">
        <w:rPr>
          <w:highlight w:val="yellow"/>
        </w:rPr>
        <w:t>RUNNING TIME</w:t>
      </w:r>
      <w:r>
        <w:t>].</w:t>
      </w:r>
    </w:p>
    <w:p w:rsidR="00AF0BEB" w:rsidRPr="00A76EAD" w:rsidRDefault="00AF0BEB" w:rsidP="00CA427F">
      <w:r>
        <w:t>From these tests, it appears likely that the rob</w:t>
      </w:r>
      <w:bookmarkStart w:id="2744" w:name="_GoBack"/>
      <w:bookmarkEnd w:id="2744"/>
      <w:r>
        <w:t>ot could run in typical operation for about 3 [</w:t>
      </w:r>
      <w:r w:rsidRPr="00801869">
        <w:rPr>
          <w:highlight w:val="yellow"/>
        </w:rPr>
        <w:t>CHECK THIS</w:t>
      </w:r>
      <w:r>
        <w:t>] hours before its batteries are critically low. With adequate charging facilities and redundant robots or batteries, this should be adequate for a factory environment.</w:t>
      </w:r>
    </w:p>
    <w:p w:rsidR="00AF0BEB" w:rsidRDefault="00AF0BEB">
      <w:pPr>
        <w:pStyle w:val="Heading2"/>
      </w:pPr>
      <w:bookmarkStart w:id="2745" w:name="_Toc353178011"/>
      <w:bookmarkStart w:id="2746" w:name="_Toc352798832"/>
      <w:bookmarkStart w:id="2747" w:name="_Toc353435308"/>
      <w:r>
        <w:t>The Kinect</w:t>
      </w:r>
      <w:bookmarkEnd w:id="2745"/>
      <w:bookmarkEnd w:id="2746"/>
      <w:bookmarkEnd w:id="2747"/>
    </w:p>
    <w:p w:rsidR="00E141B1" w:rsidRDefault="00AF0BEB">
      <w:pPr>
        <w:pStyle w:val="Heading3"/>
        <w:pPrChange w:id="2748" w:author="Ed" w:date="2013-04-02T11:37:00Z">
          <w:pPr>
            <w:pStyle w:val="Heading2"/>
          </w:pPr>
        </w:pPrChange>
      </w:pPr>
      <w:bookmarkStart w:id="2749" w:name="_Toc353178012"/>
      <w:bookmarkStart w:id="2750" w:name="_Toc352798833"/>
      <w:bookmarkStart w:id="2751" w:name="_Toc353435309"/>
      <w:r>
        <w:t>For Object Localization and Arm Planning</w:t>
      </w:r>
      <w:bookmarkEnd w:id="2749"/>
      <w:bookmarkEnd w:id="2750"/>
      <w:bookmarkEnd w:id="2751"/>
    </w:p>
    <w:p w:rsidR="00AF0BEB" w:rsidRDefault="00AF0BEB" w:rsidP="00CA427F">
      <w:r>
        <w:t>A major part of the validation task depended on the Kinect as a sensor for object segmentation and recognition.</w:t>
      </w:r>
      <w:del w:id="2752" w:author="Ed" w:date="2013-04-08T11:25:00Z">
        <w:r w:rsidDel="008A5227">
          <w:delText xml:space="preserve"> Unfortunately, the data from the Kinect proved to be unreliable.</w:delText>
        </w:r>
      </w:del>
      <w:del w:id="2753" w:author="Ed" w:date="2013-04-11T09:12:00Z">
        <w:r>
          <w:delText xml:space="preserve"> </w:delText>
        </w:r>
      </w:del>
      <w:ins w:id="2754" w:author="Ed" w:date="2013-04-11T09:12:00Z">
        <w:r>
          <w:t xml:space="preserve"> </w:t>
        </w:r>
      </w:ins>
      <w:ins w:id="2755" w:author="Ed" w:date="2013-04-08T11:25:00Z">
        <w:r w:rsidR="008A5227">
          <w:t xml:space="preserve">The Kinect point cloud was used as the input to segmentation and localization nodes to determine the location of </w:t>
        </w:r>
        <w:proofErr w:type="spellStart"/>
        <w:r w:rsidR="008A5227">
          <w:t>manipulable</w:t>
        </w:r>
        <w:proofErr w:type="spellEnd"/>
        <w:r w:rsidR="008A5227">
          <w:t xml:space="preserve"> objects on a table. </w:t>
        </w:r>
      </w:ins>
      <w:ins w:id="2756" w:author="Ed" w:date="2013-04-08T11:30:00Z">
        <w:r w:rsidR="008A5227">
          <w:t>The Kinect’s accuracy was the largest obstacle to successfully completing the validation task. [</w:t>
        </w:r>
        <w:r w:rsidR="006B701A" w:rsidRPr="006B701A">
          <w:rPr>
            <w:highlight w:val="yellow"/>
            <w:rPrChange w:id="2757" w:author="Ed" w:date="2013-04-08T11:31:00Z">
              <w:rPr>
                <w:color w:val="000080"/>
                <w:u w:val="single"/>
              </w:rPr>
            </w:rPrChange>
          </w:rPr>
          <w:t>MORE AS THE STORY DEVELOPS. DETAILS AT 11]</w:t>
        </w:r>
      </w:ins>
    </w:p>
    <w:p w:rsidR="00E141B1" w:rsidRDefault="00AF0BEB">
      <w:pPr>
        <w:pStyle w:val="Heading3"/>
        <w:pPrChange w:id="2758" w:author="Ed" w:date="2013-04-02T11:37:00Z">
          <w:pPr>
            <w:pStyle w:val="Heading2"/>
          </w:pPr>
        </w:pPrChange>
      </w:pPr>
      <w:bookmarkStart w:id="2759" w:name="_Toc353178013"/>
      <w:bookmarkStart w:id="2760" w:name="_Toc352798834"/>
      <w:bookmarkStart w:id="2761" w:name="_Toc353435310"/>
      <w:r>
        <w:t>For Reading QR Codes</w:t>
      </w:r>
      <w:bookmarkEnd w:id="2759"/>
      <w:bookmarkEnd w:id="2760"/>
      <w:bookmarkEnd w:id="2761"/>
    </w:p>
    <w:p w:rsidR="00AF0BEB" w:rsidDel="003731CE" w:rsidRDefault="00AF0BEB" w:rsidP="003731CE">
      <w:pPr>
        <w:rPr>
          <w:del w:id="2762" w:author="Edward Venator" w:date="2013-04-11T09:54:00Z"/>
        </w:rPr>
        <w:pPrChange w:id="2763" w:author="Edward Venator" w:date="2013-04-11T09:54:00Z">
          <w:pPr>
            <w:pStyle w:val="Heading1"/>
            <w:pageBreakBefore w:val="0"/>
            <w:numPr>
              <w:numId w:val="0"/>
            </w:numPr>
            <w:ind w:left="0" w:firstLine="0"/>
          </w:pPr>
        </w:pPrChange>
      </w:pPr>
      <w:r>
        <w:lastRenderedPageBreak/>
        <w:t xml:space="preserve">The Kinect’s RGB camera captures video at VGA resolution (640 by 480 pixels). Experiments with reading QR codes showed that a Kinect did not have sufficient resolution to read a tag, even when the tag filled the entire field of view of the Kinect. </w:t>
      </w:r>
      <w:del w:id="2764" w:author="Ed" w:date="2013-04-08T11:26:00Z">
        <w:r w:rsidDel="008A5227">
          <w:delText xml:space="preserve">Unfortunately, </w:delText>
        </w:r>
      </w:del>
      <w:del w:id="2765" w:author="Ed" w:date="2013-04-11T09:12:00Z">
        <w:r>
          <w:delText>this</w:delText>
        </w:r>
      </w:del>
      <w:del w:id="2766" w:author="Ed" w:date="2013-04-08T11:26:00Z">
        <w:r w:rsidDel="008A5227">
          <w:delText>t</w:delText>
        </w:r>
      </w:del>
      <w:ins w:id="2767" w:author="Ed" w:date="2013-04-08T11:26:00Z">
        <w:r w:rsidR="008A5227">
          <w:t>T</w:t>
        </w:r>
      </w:ins>
      <w:ins w:id="2768" w:author="Ed" w:date="2013-04-11T09:12:00Z">
        <w:r>
          <w:t>his</w:t>
        </w:r>
      </w:ins>
      <w:r>
        <w:t xml:space="preserve"> means that in order for the Kinect to be useful for recognition of tagged “smart” payloads, it must be paired with (and calibrated to) an external camera with a higher resolution sensor.</w:t>
      </w:r>
    </w:p>
    <w:p w:rsidR="003731CE" w:rsidRDefault="003731CE" w:rsidP="00CA427F">
      <w:pPr>
        <w:rPr>
          <w:ins w:id="2769" w:author="Edward Venator" w:date="2013-04-11T09:54:00Z"/>
        </w:rPr>
      </w:pPr>
    </w:p>
    <w:p w:rsidR="00AF0BEB" w:rsidDel="00F2098B" w:rsidRDefault="00AF0BEB" w:rsidP="00DE35D6">
      <w:pPr>
        <w:pStyle w:val="Heading2"/>
        <w:numPr>
          <w:ilvl w:val="0"/>
          <w:numId w:val="0"/>
        </w:numPr>
        <w:rPr>
          <w:del w:id="2770" w:author="Ed" w:date="2013-04-08T02:38:00Z"/>
        </w:rPr>
      </w:pPr>
      <w:del w:id="2771" w:author="Ed" w:date="2013-04-08T02:38:00Z">
        <w:r w:rsidDel="00F2098B">
          <w:delText>Open Source Software</w:delText>
        </w:r>
      </w:del>
    </w:p>
    <w:p w:rsidR="00E141B1" w:rsidRDefault="00AF0BEB">
      <w:pPr>
        <w:ind w:left="0"/>
        <w:rPr>
          <w:del w:id="2772" w:author="Ed" w:date="2013-04-08T02:38:00Z"/>
        </w:rPr>
        <w:pPrChange w:id="2773" w:author="Ed" w:date="2013-04-11T09:12:00Z">
          <w:pPr/>
        </w:pPrChange>
      </w:pPr>
      <w:del w:id="2774" w:author="Ed" w:date="2013-04-08T02:38:00Z">
        <w:r w:rsidDel="00F2098B">
          <w:delText>A major goal of this project was to use open source software, specifically software from the ROS community. The purpose of using open source software was to decrease development and testing time by leveraging the work of other researchers. In practice, this choice had mixed results.</w:delText>
        </w:r>
      </w:del>
    </w:p>
    <w:p w:rsidR="00E141B1" w:rsidRDefault="00AF0BEB">
      <w:pPr>
        <w:ind w:left="0"/>
        <w:rPr>
          <w:del w:id="2775" w:author="Ed" w:date="2013-04-08T02:38:00Z"/>
        </w:rPr>
        <w:pPrChange w:id="2776" w:author="Ed" w:date="2013-04-11T09:12:00Z">
          <w:pPr/>
        </w:pPrChange>
      </w:pPr>
      <w:del w:id="2777" w:author="Ed" w:date="2013-04-08T02:38:00Z">
        <w:r w:rsidDel="00F2098B">
          <w:delText>The ROS core, consisting of the ROS graph node management and message passing systems, is stable and includes many tools that facilitate rapid robot development and management of complex robot software. However, much of the open source software developed for ROS is incomplete, limited, or inadequately tested. This section describes some of the problems encountered with open source software from the ROS community.</w:delText>
        </w:r>
      </w:del>
    </w:p>
    <w:p w:rsidR="00E141B1" w:rsidRDefault="00AF0BEB">
      <w:pPr>
        <w:pStyle w:val="Heading3"/>
        <w:rPr>
          <w:del w:id="2778" w:author="Ed" w:date="2013-04-08T02:38:00Z"/>
        </w:rPr>
        <w:pPrChange w:id="2779" w:author="Ed" w:date="2013-04-08T02:38:00Z">
          <w:pPr>
            <w:pStyle w:val="Heading2"/>
          </w:pPr>
        </w:pPrChange>
      </w:pPr>
      <w:del w:id="2780" w:author="Ed" w:date="2013-04-08T02:38:00Z">
        <w:r w:rsidDel="00F2098B">
          <w:delText>API Stability</w:delText>
        </w:r>
      </w:del>
    </w:p>
    <w:p w:rsidR="00E141B1" w:rsidRDefault="00AF0BEB">
      <w:pPr>
        <w:ind w:left="0"/>
        <w:rPr>
          <w:del w:id="2781" w:author="Ed" w:date="2013-04-08T02:38:00Z"/>
        </w:rPr>
        <w:pPrChange w:id="2782" w:author="Ed" w:date="2013-04-11T09:12:00Z">
          <w:pPr/>
        </w:pPrChange>
      </w:pPr>
      <w:del w:id="2783" w:author="Ed" w:date="2013-04-08T02:38:00Z">
        <w:r w:rsidDel="00F2098B">
          <w:delText xml:space="preserve">Much of the software created by the ROS community is still in progress, and so very few packages are guaranteed to be stable. Updates are frequent and usually provide improvements, but occasionally break existing functionality. This is especially true for distribution release updates, which frequently include API changes. </w:delText>
        </w:r>
      </w:del>
      <w:del w:id="2784" w:author="Ed" w:date="2013-04-01T14:14:00Z">
        <w:r w:rsidDel="00C26887">
          <w:delText>ABBY</w:delText>
        </w:r>
      </w:del>
      <w:del w:id="2785" w:author="Ed" w:date="2013-04-08T02:38:00Z">
        <w:r w:rsidDel="00F2098B">
          <w:delText xml:space="preserve"> is the first Case robot to use the Fuerte distribution of ROS, which was released in Spring 2012. At the time, </w:delText>
        </w:r>
      </w:del>
      <w:del w:id="2786" w:author="Ed" w:date="2013-04-11T09:12:00Z">
        <w:r w:rsidR="00A22D11">
          <w:delText>Fuerte</w:delText>
        </w:r>
      </w:del>
      <w:del w:id="2787" w:author="Ed" w:date="2013-04-02T09:57:00Z">
        <w:r w:rsidDel="00A22D11">
          <w:delText xml:space="preserve">it </w:delText>
        </w:r>
      </w:del>
      <w:del w:id="2788" w:author="Ed" w:date="2013-04-08T02:38:00Z">
        <w:r w:rsidDel="00F2098B">
          <w:delText>was the only ROS distribution to run on Ubuntu 12.04, which is the current Long Term Support release of Ubuntu. ROS Electric, the previous version of ROS, does not support Ubuntu 12.04. In order to port the existing CWRU ROS package to Fuerte, several changes had to be made. When the ROS Groovy distribution was released in Fall 2012, so many APIs were changed, particularly in the arm navigation stack, that the decision was made not to upgrade.</w:delText>
        </w:r>
        <w:r w:rsidRPr="007556EA" w:rsidDel="00F2098B">
          <w:delText xml:space="preserve"> </w:delText>
        </w:r>
      </w:del>
    </w:p>
    <w:p w:rsidR="00E141B1" w:rsidDel="003731CE" w:rsidRDefault="00AF0BEB">
      <w:pPr>
        <w:ind w:left="0"/>
        <w:rPr>
          <w:del w:id="2789" w:author="Edward Venator" w:date="2013-04-11T09:54:00Z"/>
        </w:rPr>
        <w:pPrChange w:id="2790" w:author="Ed" w:date="2013-04-11T09:12:00Z">
          <w:pPr/>
        </w:pPrChange>
      </w:pPr>
      <w:del w:id="2791" w:author="Edward Venator" w:date="2013-04-11T09:54:00Z">
        <w:r w:rsidDel="003731CE">
          <w:delText xml:space="preserve">Another example of difficulties with unstable or unfinished ROS APIs is ROS Serial, a package that allows development of ROS nodes on microcontrollers. This package exposed an (undocumented) API for creating ROS services on microcontrollers, but the code was non-functional and clearly untested. As a result, </w:delText>
        </w:r>
        <w:r w:rsidDel="003731CE">
          <w:delText>ABBY</w:delText>
        </w:r>
        <w:r w:rsidDel="003731CE">
          <w:delText xml:space="preserve"> uses a custom-written fork of ROS Serial that properly supports ROS services. The Groovy release of ROS serial includes </w:delText>
        </w:r>
        <w:r w:rsidDel="003731CE">
          <w:delText xml:space="preserve">and </w:delText>
        </w:r>
        <w:r w:rsidDel="003731CE">
          <w:delText xml:space="preserve">complete rewrite of the code in question, but </w:delText>
        </w:r>
        <w:r w:rsidDel="003731CE">
          <w:delText xml:space="preserve">this was not discovered until after the changes were made, and </w:delText>
        </w:r>
        <w:r w:rsidDel="003731CE">
          <w:delText xml:space="preserve">the rewrite was not backported to </w:delText>
        </w:r>
        <w:r w:rsidR="007B1D78" w:rsidDel="003731CE">
          <w:delText>ROS F</w:delText>
        </w:r>
        <w:r w:rsidDel="003731CE">
          <w:delText>uerte.</w:delText>
        </w:r>
      </w:del>
    </w:p>
    <w:p w:rsidR="00E141B1" w:rsidDel="003731CE" w:rsidRDefault="00AF0BEB">
      <w:pPr>
        <w:pStyle w:val="Heading3"/>
        <w:rPr>
          <w:del w:id="2792" w:author="Edward Venator" w:date="2013-04-11T09:54:00Z"/>
        </w:rPr>
        <w:pPrChange w:id="2793" w:author="Ed" w:date="2013-04-08T02:38:00Z">
          <w:pPr>
            <w:pStyle w:val="Heading2"/>
          </w:pPr>
        </w:pPrChange>
      </w:pPr>
      <w:del w:id="2794" w:author="Edward Venator" w:date="2013-04-11T09:54:00Z">
        <w:r w:rsidDel="003731CE">
          <w:delText>Documentation</w:delText>
        </w:r>
      </w:del>
    </w:p>
    <w:p w:rsidR="00E141B1" w:rsidDel="003731CE" w:rsidRDefault="00AF0BEB">
      <w:pPr>
        <w:ind w:left="0"/>
        <w:rPr>
          <w:del w:id="2795" w:author="Edward Venator" w:date="2013-04-11T09:54:00Z"/>
        </w:rPr>
        <w:pPrChange w:id="2796" w:author="Ed" w:date="2013-04-11T09:12:00Z">
          <w:pPr/>
        </w:pPrChange>
      </w:pPr>
      <w:del w:id="2797" w:author="Edward Venator" w:date="2013-04-11T09:54:00Z">
        <w:r w:rsidDel="003731CE">
          <w:delText xml:space="preserve">ROS documentation is a mix of a wiki system, a question and answer forum, and autogenerated documentation </w:delText>
        </w:r>
        <w:r w:rsidDel="003731CE">
          <w:delText xml:space="preserve">for </w:delText>
        </w:r>
        <w:r w:rsidDel="003731CE">
          <w:delText xml:space="preserve">the code. Unfortunately, because the documentation is in the form of a wiki, it is often incomplete and out of date. The autogenerated documentation is up to date, but not often very helpful because the code itself is not </w:delText>
        </w:r>
        <w:r w:rsidR="00604510" w:rsidDel="003731CE">
          <w:delText>annotated with comments</w:delText>
        </w:r>
        <w:r w:rsidDel="003731CE">
          <w:delText>.</w:delText>
        </w:r>
        <w:r w:rsidDel="003731CE">
          <w:delText>documented</w:delText>
        </w:r>
        <w:r w:rsidDel="003731CE">
          <w:delText>. As a result, much of the autogenerated documentation is little more than a list of available methods and a link to the source code. The lack of documentation means that reading and understanding the source code is a must before using most ROS packages.</w:delText>
        </w:r>
      </w:del>
    </w:p>
    <w:p w:rsidR="00E141B1" w:rsidDel="003731CE" w:rsidRDefault="00AF0BEB">
      <w:pPr>
        <w:pStyle w:val="Heading3"/>
        <w:rPr>
          <w:del w:id="2798" w:author="Edward Venator" w:date="2013-04-11T09:54:00Z"/>
        </w:rPr>
        <w:pPrChange w:id="2799" w:author="Ed" w:date="2013-04-08T02:38:00Z">
          <w:pPr>
            <w:pStyle w:val="Heading2"/>
          </w:pPr>
        </w:pPrChange>
      </w:pPr>
      <w:del w:id="2800" w:author="Edward Venator" w:date="2013-04-11T09:54:00Z">
        <w:r w:rsidDel="003731CE">
          <w:delText>Reusability of PR2 Software</w:delText>
        </w:r>
      </w:del>
    </w:p>
    <w:p w:rsidR="00E141B1" w:rsidDel="003731CE" w:rsidRDefault="00AF0BEB">
      <w:pPr>
        <w:ind w:left="0"/>
        <w:rPr>
          <w:del w:id="2801" w:author="Edward Venator" w:date="2013-04-11T09:54:00Z"/>
        </w:rPr>
        <w:pPrChange w:id="2802" w:author="Ed" w:date="2013-04-11T09:12:00Z">
          <w:pPr/>
        </w:pPrChange>
      </w:pPr>
      <w:del w:id="2803" w:author="Edward Venator" w:date="2013-04-11T09:54:00Z">
        <w:r w:rsidDel="003731CE">
          <w:delText xml:space="preserve">The Willow Garage PR2 is a mobile manipulator with two arms and an array of sensors that is commonly used in robotics research. Because it is a common platform, and because it is the flagship product of Willow Garage, the maintainer of ROS, there is a lot of software available for the PR2. It was hoped that much of this software could be reused or adapted for </w:delText>
        </w:r>
        <w:r w:rsidDel="003731CE">
          <w:delText>ABBY</w:delText>
        </w:r>
        <w:r w:rsidDel="003731CE">
          <w:delText xml:space="preserve">, as it would open up a large library of abilities for </w:delText>
        </w:r>
        <w:r w:rsidDel="003731CE">
          <w:delText>ABBY</w:delText>
        </w:r>
        <w:r w:rsidDel="003731CE">
          <w:delText xml:space="preserve">. However, much of the software written for the PR2 is not written in such a way to be easily ported to other robots, and the documentation for PR2 software is often limited to instructions for running it on a PR2 or simulated PR2, meaning that even understanding what the software is doing and how to interface with it requires exploring the source code. As a result, the only PR2-specific software running on </w:delText>
        </w:r>
        <w:r w:rsidDel="003731CE">
          <w:delText>ABBY</w:delText>
        </w:r>
        <w:r w:rsidDel="003731CE">
          <w:delText xml:space="preserve"> are the tabletop object segmentation node and the object bounding box server, which are a very small part of a tabletop object manipulation pipeline written for the PR2. The rest of </w:delText>
        </w:r>
        <w:r w:rsidDel="003731CE">
          <w:delText>ABBY</w:delText>
        </w:r>
        <w:r w:rsidDel="003731CE">
          <w:delText>’s software is either from more general ROS stacks or custom-written.</w:delText>
        </w:r>
      </w:del>
    </w:p>
    <w:p w:rsidR="00E141B1" w:rsidDel="003731CE" w:rsidRDefault="00AF0BEB">
      <w:pPr>
        <w:pStyle w:val="Heading3"/>
        <w:rPr>
          <w:del w:id="2804" w:author="Edward Venator" w:date="2013-04-11T09:54:00Z"/>
        </w:rPr>
        <w:pPrChange w:id="2805" w:author="Ed" w:date="2013-04-08T02:38:00Z">
          <w:pPr>
            <w:pStyle w:val="Heading2"/>
          </w:pPr>
        </w:pPrChange>
      </w:pPr>
      <w:del w:id="2806" w:author="Edward Venator" w:date="2013-04-11T09:54:00Z">
        <w:r w:rsidDel="003731CE">
          <w:delText>Safety and Reliability</w:delText>
        </w:r>
      </w:del>
    </w:p>
    <w:p w:rsidR="00E141B1" w:rsidDel="003731CE" w:rsidRDefault="00AF0BEB">
      <w:pPr>
        <w:ind w:left="0"/>
        <w:rPr>
          <w:del w:id="2807" w:author="Edward Venator" w:date="2013-04-11T09:54:00Z"/>
        </w:rPr>
        <w:pPrChange w:id="2808" w:author="Ed" w:date="2013-04-11T09:12:00Z">
          <w:pPr/>
        </w:pPrChange>
      </w:pPr>
      <w:del w:id="2809" w:author="Edward Venator" w:date="2013-04-11T09:54:00Z">
        <w:r w:rsidDel="003731CE">
          <w:delText>There are many standards and standard practices for writing software for industrial machines. These standards were created to ensure that the software runs safely and reliably, is robust, and fails gracefully and safely. ROS does not conform to these standards.</w:delText>
        </w:r>
      </w:del>
    </w:p>
    <w:p w:rsidR="00E141B1" w:rsidDel="003731CE" w:rsidRDefault="00AF0BEB">
      <w:pPr>
        <w:ind w:left="0"/>
        <w:rPr>
          <w:del w:id="2810" w:author="Edward Venator" w:date="2013-04-11T09:54:00Z"/>
        </w:rPr>
        <w:pPrChange w:id="2811" w:author="Ed" w:date="2013-04-11T09:12:00Z">
          <w:pPr/>
        </w:pPrChange>
      </w:pPr>
      <w:del w:id="2812" w:author="Edward Venator" w:date="2013-04-11T09:54:00Z">
        <w:r w:rsidDel="003731CE">
          <w:delText>One example of ROS instability is the driver for the Kinect, which for several months had a bug that caused it to crash seemingly at random. Once the driver had crashed, it could only be restarted by killing the nonresponsive process and restarting it, sometimes several times. While this was simply a nuisance on a research robot, it would make the Kinect unusable with ROS in a production environment. The bug was eventually fixed, but the fact that it existed, unfixed, for so long is an example of how a lot of ROS code, even something as popular as the Kinect driver, is not yet ready for general use.</w:delText>
        </w:r>
      </w:del>
    </w:p>
    <w:p w:rsidR="00E141B1" w:rsidDel="003731CE" w:rsidRDefault="00AF0BEB">
      <w:pPr>
        <w:ind w:left="0"/>
        <w:rPr>
          <w:del w:id="2813" w:author="Edward Venator" w:date="2013-04-11T09:54:00Z"/>
        </w:rPr>
        <w:pPrChange w:id="2814" w:author="Ed" w:date="2013-04-11T09:12:00Z">
          <w:pPr/>
        </w:pPrChange>
      </w:pPr>
      <w:del w:id="2815" w:author="Edward Venator" w:date="2013-04-11T09:54:00Z">
        <w:r w:rsidDel="003731CE">
          <w:delText>Other program instability was apparently in more concerning areas. The arm navigation stack includes several trajectory filters. Occasionally, one of the trajectory filters will fail. In this case, the safe behavior would be for it to emit an error and stop processing the trajectory or skip the filter. Instead, a malformed trajectory is passed to the next step in planning, which causes the entire arm controller to crash. This is not only wrong but potentially dangerous. Software running on a robot or industrial machine should never crash under any circumstances.</w:delText>
        </w:r>
      </w:del>
    </w:p>
    <w:p w:rsidR="00E141B1" w:rsidRDefault="00AF0BEB">
      <w:pPr>
        <w:ind w:left="0"/>
        <w:rPr>
          <w:del w:id="2816" w:author="Ed" w:date="2013-04-08T02:38:00Z"/>
        </w:rPr>
        <w:pPrChange w:id="2817" w:author="Ed" w:date="2013-04-11T09:12:00Z">
          <w:pPr/>
        </w:pPrChange>
      </w:pPr>
      <w:del w:id="2818" w:author="Edward Venator" w:date="2013-04-11T09:54:00Z">
        <w:r w:rsidDel="003731CE">
          <w:delText xml:space="preserve">In fact, most ROS software will crash easily due to memory allocation errors when </w:delText>
        </w:r>
        <w:bookmarkStart w:id="2819" w:name="_Toc353435313"/>
        <w:r w:rsidDel="003731CE">
          <w:delText xml:space="preserve">receiving </w:delText>
        </w:r>
        <w:r w:rsidDel="003731CE">
          <w:delText xml:space="preserve">a </w:delText>
        </w:r>
      </w:del>
      <w:bookmarkEnd w:id="2819"/>
      <w:del w:id="2820" w:author="Ed" w:date="2013-04-02T09:58:00Z">
        <w:r w:rsidDel="00AC7E88">
          <w:delText>memory allocation error</w:delText>
        </w:r>
      </w:del>
      <w:del w:id="2821" w:author="Ed" w:date="2013-04-08T02:38:00Z">
        <w:r w:rsidDel="00F2098B">
          <w:delText xml:space="preserve">. This behavior was observed in the </w:delText>
        </w:r>
      </w:del>
      <w:del w:id="2822" w:author="Ed" w:date="2013-04-01T15:09:00Z">
        <w:r w:rsidDel="002A42A1">
          <w:delText xml:space="preserve">inverse </w:delText>
        </w:r>
      </w:del>
      <w:del w:id="2823" w:author="Ed" w:date="2013-04-11T09:12:00Z">
        <w:r w:rsidR="002A42A1">
          <w:delText>kinematics</w:delText>
        </w:r>
      </w:del>
      <w:del w:id="2824" w:author="Ed" w:date="2013-04-01T15:09:00Z">
        <w:r w:rsidDel="002A42A1">
          <w:delText>kinematic</w:delText>
        </w:r>
      </w:del>
      <w:del w:id="2825" w:author="Ed" w:date="2013-04-08T02:38:00Z">
        <w:r w:rsidDel="00F2098B">
          <w:delText xml:space="preserve"> solver and in other ROS software. There is no ROS standard for checking whether memory has been allocated before accessing it, even for data structures from “untrusted” sources, such as messages received from other nodes. In addition to allowing for sloppy code to crash parts of the robot software, which is dangerous in and of itself, this exposes a large security hole in ROS. It is possible to bring down or otherwise compromise a robot simply by sending it a malformed message. Since message senders are not validated and messages are not encrypted in any way, an attacker could do this from anywhere on the robot’s subnet, provided the robot’s ROS master IP and port were known.</w:delText>
        </w:r>
      </w:del>
    </w:p>
    <w:p w:rsidR="00D23F78" w:rsidRDefault="00D23F78" w:rsidP="003731CE">
      <w:pPr>
        <w:pStyle w:val="Heading1NoNumber"/>
        <w:rPr>
          <w:ins w:id="2826" w:author="Ed" w:date="2013-04-08T02:34:00Z"/>
        </w:rPr>
        <w:pPrChange w:id="2827" w:author="Edward Venator" w:date="2013-04-11T09:54:00Z">
          <w:pPr>
            <w:pStyle w:val="Heading1"/>
            <w:numPr>
              <w:numId w:val="0"/>
            </w:numPr>
            <w:ind w:left="0" w:firstLine="0"/>
          </w:pPr>
        </w:pPrChange>
      </w:pPr>
      <w:bookmarkStart w:id="2828" w:name="_Toc353435314"/>
      <w:ins w:id="2829" w:author="Ed" w:date="2013-04-08T02:34:00Z">
        <w:r>
          <w:lastRenderedPageBreak/>
          <w:t>Discussion</w:t>
        </w:r>
        <w:bookmarkEnd w:id="2828"/>
      </w:ins>
    </w:p>
    <w:p w:rsidR="00D23F78" w:rsidRDefault="00D23F78" w:rsidP="00D23F78">
      <w:pPr>
        <w:rPr>
          <w:ins w:id="2830" w:author="Ed" w:date="2013-04-08T02:34:00Z"/>
        </w:rPr>
      </w:pPr>
      <w:ins w:id="2831" w:author="Ed" w:date="2013-04-08T02:34:00Z">
        <w:r>
          <w:t>This robot was designed for experiments with kitting operations in a factory environment, but the platform is useful for other applications as well. Researchers at other institutions have used mobile manipulators for household tasks, and this platform could be used for similar research. This research could also dovetail into previous work at Case into assistive robots for the disabled.</w:t>
        </w:r>
      </w:ins>
    </w:p>
    <w:p w:rsidR="00D23F78" w:rsidRDefault="00D23F78" w:rsidP="00D23F78">
      <w:pPr>
        <w:rPr>
          <w:ins w:id="2832" w:author="Ed" w:date="2013-04-08T02:34:00Z"/>
        </w:rPr>
      </w:pPr>
      <w:ins w:id="2833" w:author="Ed" w:date="2013-04-08T02:34:00Z">
        <w:r>
          <w:t xml:space="preserve">This robot, with upgrades to its end </w:t>
        </w:r>
        <w:proofErr w:type="spellStart"/>
        <w:r>
          <w:t>effector</w:t>
        </w:r>
        <w:proofErr w:type="spellEnd"/>
        <w:r>
          <w:t>,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 or in space.</w:t>
        </w:r>
      </w:ins>
    </w:p>
    <w:p w:rsidR="00D23F78" w:rsidRDefault="00D23F78" w:rsidP="00D23F78">
      <w:pPr>
        <w:pStyle w:val="Heading1"/>
        <w:rPr>
          <w:ins w:id="2834" w:author="Ed" w:date="2013-04-08T02:34:00Z"/>
        </w:rPr>
      </w:pPr>
      <w:bookmarkStart w:id="2835" w:name="_Toc353435315"/>
      <w:ins w:id="2836" w:author="Ed" w:date="2013-04-08T02:34:00Z">
        <w:r>
          <w:lastRenderedPageBreak/>
          <w:t>Conclusion and Future Work</w:t>
        </w:r>
        <w:bookmarkEnd w:id="2835"/>
      </w:ins>
    </w:p>
    <w:p w:rsidR="00D23F78" w:rsidRDefault="00D23F78" w:rsidP="00D23F78">
      <w:pPr>
        <w:rPr>
          <w:ins w:id="2837" w:author="Ed" w:date="2013-04-08T02:34:00Z"/>
        </w:rPr>
      </w:pPr>
      <w:ins w:id="2838" w:author="Ed" w:date="2013-04-08T02:34:00Z">
        <w:r>
          <w:t>As demonstrated by the validation task, ABBY has proved to be a usable mobile manipulation platform. The rapid development of this platform was facilitated by leveraging the existing resources of the open source community, particularly ROS.</w:t>
        </w:r>
      </w:ins>
    </w:p>
    <w:p w:rsidR="00D23F78" w:rsidRDefault="00D23F78" w:rsidP="00D23F78">
      <w:pPr>
        <w:rPr>
          <w:ins w:id="2839" w:author="Ed" w:date="2013-04-08T02:34:00Z"/>
        </w:rPr>
      </w:pPr>
      <w:ins w:id="2840" w:author="Ed" w:date="2013-04-08T02:34:00Z">
        <w:r>
          <w:t>ABBY is both cheap and robust. With a total component cost less than $40,000, this platform is significantly cheaper than existing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ins>
    </w:p>
    <w:p w:rsidR="00D23F78" w:rsidRDefault="00D23F78" w:rsidP="00D23F78">
      <w:pPr>
        <w:rPr>
          <w:ins w:id="2841" w:author="Ed" w:date="2013-04-08T02:34:00Z"/>
        </w:rPr>
      </w:pPr>
      <w:ins w:id="2842" w:author="Ed" w:date="2013-04-08T02:34:00Z">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Using a software driver developed specifically for this project, ABBY can pick up recognized objects and store them in an onboard carrying bin. This software is modular, using existing ROS frameworks and APIs wherever possible. The use of a modular software system will enable future researchers to easily augment the system with new experimental software.</w:t>
        </w:r>
      </w:ins>
    </w:p>
    <w:p w:rsidR="00D23F78" w:rsidRDefault="00D23F78" w:rsidP="00D23F78">
      <w:pPr>
        <w:rPr>
          <w:ins w:id="2843" w:author="Ed" w:date="2013-04-08T02:34:00Z"/>
        </w:rPr>
      </w:pPr>
      <w:ins w:id="2844" w:author="Ed" w:date="2013-04-08T02:34:00Z">
        <w:r>
          <w:lastRenderedPageBreak/>
          <w:t>Although this platform is nominally functional, there are several areas in which future researchers could improve it.</w:t>
        </w:r>
      </w:ins>
    </w:p>
    <w:p w:rsidR="00E141B1" w:rsidRDefault="00D23F78">
      <w:pPr>
        <w:pStyle w:val="ListParagraph"/>
        <w:rPr>
          <w:ins w:id="2845" w:author="Ed" w:date="2013-04-08T02:34:00Z"/>
        </w:rPr>
        <w:pPrChange w:id="2846" w:author="Ed" w:date="2013-04-08T02:35:00Z">
          <w:pPr>
            <w:pStyle w:val="ListParagraph"/>
            <w:numPr>
              <w:numId w:val="20"/>
            </w:numPr>
            <w:spacing w:after="200" w:line="276" w:lineRule="auto"/>
            <w:ind w:hanging="360"/>
            <w:jc w:val="left"/>
          </w:pPr>
        </w:pPrChange>
      </w:pPr>
      <w:ins w:id="2847" w:author="Ed" w:date="2013-04-08T02:34:00Z">
        <w:r>
          <w:t xml:space="preserve">The ROS arm navigation stack will soon be deprecated in favor of the new </w:t>
        </w:r>
        <w:proofErr w:type="spellStart"/>
        <w:r>
          <w:t>MoveIt</w:t>
        </w:r>
        <w:proofErr w:type="spellEnd"/>
        <w:r>
          <w:t xml:space="preserve"> system, which promises several benefits over the older arm navigation stack. </w:t>
        </w:r>
        <w:proofErr w:type="spellStart"/>
        <w:r>
          <w:t>MoveIt</w:t>
        </w:r>
        <w:proofErr w:type="spellEnd"/>
        <w:r>
          <w:t xml:space="preserve"> was not yet stable during the development of this platform, but it shows great </w:t>
        </w:r>
        <w:r w:rsidRPr="00D23F78">
          <w:t>promise</w:t>
        </w:r>
        <w:r>
          <w:t xml:space="preserve"> for improving and simplifying the integration of the mobility and manipulation systems of the robot.</w:t>
        </w:r>
      </w:ins>
    </w:p>
    <w:p w:rsidR="00E141B1" w:rsidRDefault="00D23F78">
      <w:pPr>
        <w:pStyle w:val="ListParagraph"/>
        <w:rPr>
          <w:ins w:id="2848" w:author="Ed" w:date="2013-04-08T02:34:00Z"/>
        </w:rPr>
        <w:pPrChange w:id="2849" w:author="Ed" w:date="2013-04-08T02:37:00Z">
          <w:pPr>
            <w:pStyle w:val="ListParagraph"/>
            <w:numPr>
              <w:numId w:val="20"/>
            </w:numPr>
            <w:spacing w:after="200" w:line="276" w:lineRule="auto"/>
            <w:ind w:hanging="360"/>
            <w:jc w:val="left"/>
          </w:pPr>
        </w:pPrChange>
      </w:pPr>
      <w:ins w:id="2850" w:author="Ed" w:date="2013-04-08T02:34:00Z">
        <w:r>
          <w:t xml:space="preserve">The cRIO </w:t>
        </w:r>
        <w:r w:rsidRPr="00D23F78">
          <w:t>and auxiliary hardware used to control the mobile base (breakout boards and speed controllers) are costly. Replacing these with newer, more affordable alternatives would reduce the cost of the system and may outperform the existing hardware.</w:t>
        </w:r>
      </w:ins>
    </w:p>
    <w:p w:rsidR="00E141B1" w:rsidRDefault="00D23F78">
      <w:pPr>
        <w:pStyle w:val="ListParagraph"/>
        <w:rPr>
          <w:ins w:id="2851" w:author="Ed" w:date="2013-04-08T02:34:00Z"/>
        </w:rPr>
        <w:pPrChange w:id="2852" w:author="Ed" w:date="2013-04-08T02:37:00Z">
          <w:pPr>
            <w:pStyle w:val="ListParagraph"/>
            <w:numPr>
              <w:numId w:val="20"/>
            </w:numPr>
            <w:spacing w:after="200" w:line="276" w:lineRule="auto"/>
            <w:ind w:hanging="360"/>
            <w:jc w:val="left"/>
          </w:pPr>
        </w:pPrChange>
      </w:pPr>
      <w:ins w:id="2853" w:author="Ed" w:date="2013-04-08T02:34:00Z">
        <w:r w:rsidRPr="00D23F78">
          <w:t>The SICK LIDAR was one of the major expenses on this robot. It may be possible to replace it with a cheaper sensor without adversely affecting the performance of the platform. This would further the cost goals of the project.</w:t>
        </w:r>
      </w:ins>
    </w:p>
    <w:p w:rsidR="00E141B1" w:rsidRDefault="00D23F78">
      <w:pPr>
        <w:pStyle w:val="ListParagraph"/>
        <w:rPr>
          <w:ins w:id="2854" w:author="Ed" w:date="2013-04-08T02:34:00Z"/>
        </w:rPr>
        <w:pPrChange w:id="2855" w:author="Ed" w:date="2013-04-08T02:37:00Z">
          <w:pPr>
            <w:pStyle w:val="ListParagraph"/>
            <w:numPr>
              <w:numId w:val="20"/>
            </w:numPr>
            <w:spacing w:after="200" w:line="276" w:lineRule="auto"/>
            <w:ind w:hanging="360"/>
            <w:jc w:val="left"/>
          </w:pPr>
        </w:pPrChange>
      </w:pPr>
      <w:ins w:id="2856" w:author="Ed" w:date="2013-04-08T02:34:00Z">
        <w:r w:rsidRPr="00D23F78">
          <w:t>Adding rear-facing sensors such as a second Kinect or a second LIDAR would allow the robot to safely back up, which it currently cannot do. A rear-facing LIDAR might also solve the problems that prevented the use of SLAM for absolute localization.</w:t>
        </w:r>
      </w:ins>
    </w:p>
    <w:p w:rsidR="00E141B1" w:rsidDel="003731CE" w:rsidRDefault="00D23F78">
      <w:pPr>
        <w:pStyle w:val="ListParagraph"/>
        <w:rPr>
          <w:ins w:id="2857" w:author="Ed" w:date="2013-04-08T02:34:00Z"/>
          <w:del w:id="2858" w:author="Edward Venator" w:date="2013-04-11T09:55:00Z"/>
        </w:rPr>
        <w:pPrChange w:id="2859" w:author="Ed" w:date="2013-04-08T02:37:00Z">
          <w:pPr>
            <w:pStyle w:val="ListParagraph"/>
            <w:numPr>
              <w:numId w:val="20"/>
            </w:numPr>
            <w:spacing w:after="200" w:line="276" w:lineRule="auto"/>
            <w:ind w:hanging="360"/>
            <w:jc w:val="left"/>
          </w:pPr>
        </w:pPrChange>
      </w:pPr>
      <w:ins w:id="2860" w:author="Ed" w:date="2013-04-08T02:34:00Z">
        <w:r w:rsidRPr="00D23F78">
          <w:t>T</w:t>
        </w:r>
        <w:r w:rsidR="008F4491">
          <w:t xml:space="preserve">he Kinect </w:t>
        </w:r>
        <w:r w:rsidRPr="00D23F78">
          <w:t xml:space="preserve">is a low-resolution (VGA) camera. One of the key future goals of this project is to be able to identify </w:t>
        </w:r>
        <w:proofErr w:type="spellStart"/>
        <w:r w:rsidRPr="00D23F78">
          <w:t>manipulable</w:t>
        </w:r>
        <w:proofErr w:type="spellEnd"/>
        <w:r w:rsidRPr="00D23F78">
          <w:t xml:space="preserve"> objects from bar codes or QR codes on the objects themselves. In order to do this, a higher resolution camera (perhaps mounted on the robot's manipulator) could be used to examine objects to be picked up.</w:t>
        </w:r>
      </w:ins>
    </w:p>
    <w:p w:rsidR="003731CE" w:rsidRDefault="003731CE" w:rsidP="003731CE">
      <w:pPr>
        <w:pStyle w:val="ListParagraph"/>
        <w:rPr>
          <w:ins w:id="2861" w:author="Edward Venator" w:date="2013-04-11T09:55:00Z"/>
        </w:rPr>
        <w:pPrChange w:id="2862" w:author="Edward Venator" w:date="2013-04-11T09:55:00Z">
          <w:pPr>
            <w:pStyle w:val="Heading1"/>
          </w:pPr>
        </w:pPrChange>
      </w:pPr>
      <w:bookmarkStart w:id="2863" w:name="_Toc353435316"/>
    </w:p>
    <w:p w:rsidR="00E141B1" w:rsidRDefault="00D23F78">
      <w:pPr>
        <w:pStyle w:val="ListParagraph"/>
        <w:rPr>
          <w:ins w:id="2864" w:author="Ed" w:date="2013-04-08T02:34:00Z"/>
        </w:rPr>
        <w:pPrChange w:id="2865" w:author="Ed" w:date="2013-04-08T02:37:00Z">
          <w:pPr>
            <w:pStyle w:val="ListParagraph"/>
            <w:numPr>
              <w:numId w:val="20"/>
            </w:numPr>
            <w:spacing w:after="200" w:line="276" w:lineRule="auto"/>
            <w:ind w:hanging="360"/>
            <w:jc w:val="left"/>
          </w:pPr>
        </w:pPrChange>
      </w:pPr>
      <w:moveToRangeStart w:id="2866" w:author="Ed" w:date="2013-04-11T09:12:00Z" w:name="move353434863"/>
      <w:moveTo w:id="2867" w:author="Ed" w:date="2013-04-11T09:12:00Z">
        <w:r w:rsidRPr="00D23F78">
          <w:lastRenderedPageBreak/>
          <w:t xml:space="preserve">The two-position parallel plate gripper used for this project was simple and readily available, but it limits the robot to being able to manipulate boxes in a limited range of sizes. </w:t>
        </w:r>
      </w:moveTo>
      <w:bookmarkEnd w:id="2863"/>
      <w:moveToRangeEnd w:id="2866"/>
      <w:ins w:id="2868" w:author="Ed" w:date="2013-04-08T02:34:00Z">
        <w:r w:rsidRPr="00D23F78">
          <w:t>Replacing the gripper with a more dexterous hand</w:t>
        </w:r>
      </w:ins>
      <w:ins w:id="2869" w:author="Ed" w:date="2013-04-08T02:42:00Z">
        <w:r w:rsidR="000951D8">
          <w:t xml:space="preserve"> or a vacuum gripper</w:t>
        </w:r>
      </w:ins>
      <w:ins w:id="2870" w:author="Ed" w:date="2013-04-08T02:34:00Z">
        <w:r w:rsidRPr="00D23F78">
          <w:t xml:space="preserve"> would allow the robot to pick up a wider variety of objects and to grasp objects more securely.</w:t>
        </w:r>
      </w:ins>
    </w:p>
    <w:p w:rsidR="00E141B1" w:rsidDel="003731CE" w:rsidRDefault="00D23F78">
      <w:pPr>
        <w:pStyle w:val="ListParagraph"/>
        <w:rPr>
          <w:ins w:id="2871" w:author="Ed" w:date="2013-04-08T02:34:00Z"/>
          <w:del w:id="2872" w:author="Edward Venator" w:date="2013-04-11T09:55:00Z"/>
        </w:rPr>
        <w:pPrChange w:id="2873" w:author="Ed" w:date="2013-04-08T02:37:00Z">
          <w:pPr>
            <w:pStyle w:val="ListParagraph"/>
            <w:numPr>
              <w:numId w:val="20"/>
            </w:numPr>
            <w:spacing w:after="200" w:line="276" w:lineRule="auto"/>
            <w:ind w:hanging="360"/>
            <w:jc w:val="left"/>
          </w:pPr>
        </w:pPrChange>
      </w:pPr>
      <w:ins w:id="2874" w:author="Ed" w:date="2013-04-08T02:34:00Z">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ins>
    </w:p>
    <w:p w:rsidR="003731CE" w:rsidRDefault="003731CE" w:rsidP="003731CE">
      <w:pPr>
        <w:pStyle w:val="ListParagraph"/>
        <w:rPr>
          <w:ins w:id="2875" w:author="Edward Venator" w:date="2013-04-11T09:55:00Z"/>
        </w:rPr>
        <w:pPrChange w:id="2876" w:author="Edward Venator" w:date="2013-04-11T09:55:00Z">
          <w:pPr/>
        </w:pPrChange>
      </w:pPr>
    </w:p>
    <w:p w:rsidR="00E141B1" w:rsidDel="003731CE" w:rsidRDefault="00D23F78" w:rsidP="003731CE">
      <w:pPr>
        <w:pStyle w:val="ListParagraph"/>
        <w:rPr>
          <w:del w:id="2877" w:author="Edward Venator" w:date="2013-04-11T09:56:00Z"/>
        </w:rPr>
        <w:pPrChange w:id="2878" w:author="Edward Venator" w:date="2013-04-11T09:56:00Z">
          <w:pPr>
            <w:pStyle w:val="Heading1"/>
          </w:pPr>
        </w:pPrChange>
      </w:pPr>
      <w:ins w:id="2879" w:author="Ed" w:date="2013-04-08T02:34:00Z">
        <w:r w:rsidRPr="00DE35D6">
          <w:t>As described above, the current emergency stop system is i</w:t>
        </w:r>
        <w:r w:rsidR="006B701A" w:rsidRPr="006B701A">
          <w:rPr>
            <w:rPrChange w:id="2880" w:author="Ed" w:date="2013-04-08T02:37:00Z">
              <w:rPr>
                <w:color w:val="000080"/>
                <w:u w:val="single"/>
              </w:rPr>
            </w:rPrChange>
          </w:rPr>
          <w:t>ncomplete and relies on a tethered emergency stop button. A revised emergency stop design was cre</w:t>
        </w:r>
        <w:r>
          <w:t>ated as part of this thesis, but has not yet been constructed and installed on the platform</w:t>
        </w:r>
        <w:del w:id="2881" w:author="Edward Venator" w:date="2013-04-11T09:56:00Z">
          <w:r w:rsidDel="003731CE">
            <w:delText>.</w:delText>
          </w:r>
        </w:del>
      </w:ins>
      <w:del w:id="2882" w:author="Edward Venator" w:date="2013-04-11T09:56:00Z">
        <w:r w:rsidR="000C39CF" w:rsidDel="003731CE">
          <w:delText>Conclusions</w:delText>
        </w:r>
        <w:r w:rsidR="00021F0A" w:rsidDel="003731CE">
          <w:delText xml:space="preserve"> and Future Work</w:delText>
        </w:r>
      </w:del>
    </w:p>
    <w:p w:rsidR="00E141B1" w:rsidDel="003731CE" w:rsidRDefault="000C39CF" w:rsidP="003731CE">
      <w:pPr>
        <w:pStyle w:val="ListParagraph"/>
        <w:rPr>
          <w:del w:id="2883" w:author="Edward Venator" w:date="2013-04-11T09:56:00Z"/>
        </w:rPr>
        <w:pPrChange w:id="2884" w:author="Edward Venator" w:date="2013-04-11T09:56:00Z">
          <w:pPr>
            <w:pStyle w:val="Heading2"/>
          </w:pPr>
        </w:pPrChange>
      </w:pPr>
      <w:bookmarkStart w:id="2885" w:name="_Toc351997928"/>
      <w:del w:id="2886" w:author="Edward Venator" w:date="2013-04-11T09:56:00Z">
        <w:r w:rsidDel="003731CE">
          <w:delText>Conclusions on ROS and Open Source Software</w:delText>
        </w:r>
        <w:bookmarkEnd w:id="2885"/>
      </w:del>
    </w:p>
    <w:p w:rsidR="00E141B1" w:rsidDel="003731CE" w:rsidRDefault="000C39CF" w:rsidP="003731CE">
      <w:pPr>
        <w:pStyle w:val="ListParagraph"/>
        <w:rPr>
          <w:del w:id="2887" w:author="Edward Venator" w:date="2013-04-11T09:56:00Z"/>
        </w:rPr>
        <w:pPrChange w:id="2888" w:author="Edward Venator" w:date="2013-04-11T09:56:00Z">
          <w:pPr/>
        </w:pPrChange>
      </w:pPr>
      <w:del w:id="2889" w:author="Edward Venator" w:date="2013-04-11T09:56:00Z">
        <w:r w:rsidDel="003731CE">
          <w:delText xml:space="preserve">Although solving problems with open source software ended up taking up the majority of the time on this project, the ROS core enabled rapid development of the basic systems of the robot. In addition, ROS tools such as Rviz, rxconsole, and roslaunch enabled easy management and troubleshooting of the system. Independent development of similar GUI tools would have been a massive undertaking, beyond the scope of this project. Given the experiences described in this section, the best approach to open source software and ROS is </w:delText>
        </w:r>
        <w:r w:rsidR="00AC7E88" w:rsidDel="003731CE">
          <w:delText>to</w:delText>
        </w:r>
        <w:r w:rsidDel="003731CE">
          <w:delText xml:space="preserve"> </w:delText>
        </w:r>
        <w:r w:rsidDel="003731CE">
          <w:delText>carefully choose which software packages to use and which to develop from scratch. If a mature, well-tested package exists for a specific task, it should be used. The ROS core, for instance, is well-tested and reliable, and it fulfills a specific purpose, i.e. management of a multiprocess robotic software system. On the other hand, the practice of adapting existing software for unintended purposes is not recommended, i.e. reusing code written for other robots or tasks, such as PR2 code. This also extends to software that has not been thoroughly tested. The ROS arm navigation stack is widely used, and there are many tutorials for using it with custom robots, but is listed on the ROS wiki as unstable. Although this did not</w:delText>
        </w:r>
        <w:r w:rsidR="00AC7E88" w:rsidDel="003731CE">
          <w:delText xml:space="preserve"> initially</w:delText>
        </w:r>
        <w:r w:rsidDel="003731CE">
          <w:delText xml:space="preserve"> cause concern, several bugs were encountered with the arm navigation code, as described above. Most of ROS is similarly a work in progress, and should be treated as such, even the components that have been “released.” Nothing outside of the ROS core should be considered safe for production use without rigorous independent testing.</w:delText>
        </w:r>
      </w:del>
    </w:p>
    <w:p w:rsidR="00E141B1" w:rsidDel="003731CE" w:rsidRDefault="000C39CF" w:rsidP="003731CE">
      <w:pPr>
        <w:pStyle w:val="ListParagraph"/>
        <w:rPr>
          <w:del w:id="2890" w:author="Edward Venator" w:date="2013-04-11T09:56:00Z"/>
        </w:rPr>
        <w:pPrChange w:id="2891" w:author="Edward Venator" w:date="2013-04-11T09:56:00Z">
          <w:pPr>
            <w:pStyle w:val="Heading2"/>
          </w:pPr>
        </w:pPrChange>
      </w:pPr>
      <w:del w:id="2892" w:author="Edward Venator" w:date="2013-04-11T09:56:00Z">
        <w:r w:rsidDel="003731CE">
          <w:delText>Future Work</w:delText>
        </w:r>
      </w:del>
    </w:p>
    <w:p w:rsidR="00E141B1" w:rsidDel="003731CE" w:rsidRDefault="00DA4DD7" w:rsidP="003731CE">
      <w:pPr>
        <w:pStyle w:val="ListParagraph"/>
        <w:rPr>
          <w:del w:id="2893" w:author="Edward Venator" w:date="2013-04-11T09:56:00Z"/>
        </w:rPr>
        <w:pPrChange w:id="2894" w:author="Edward Venator" w:date="2013-04-11T09:56:00Z">
          <w:pPr/>
        </w:pPrChange>
      </w:pPr>
      <w:del w:id="2895" w:author="Edward Venator" w:date="2013-04-11T09:56:00Z">
        <w:r w:rsidDel="003731CE">
          <w:delText>This platform is nominally functional, but there is a lot of room for future work.</w:delText>
        </w:r>
      </w:del>
    </w:p>
    <w:p w:rsidR="00B767F7" w:rsidDel="003731CE" w:rsidRDefault="0053034D" w:rsidP="003731CE">
      <w:pPr>
        <w:pStyle w:val="ListParagraph"/>
        <w:rPr>
          <w:del w:id="2896" w:author="Edward Venator" w:date="2013-04-11T09:56:00Z"/>
        </w:rPr>
        <w:pPrChange w:id="2897" w:author="Edward Venator" w:date="2013-04-11T09:56:00Z">
          <w:pPr/>
        </w:pPrChange>
      </w:pPr>
      <w:moveFromRangeStart w:id="2898" w:author="Ed" w:date="2013-04-11T09:12:00Z" w:name="move353434859"/>
      <w:moveFrom w:id="2899" w:author="Ed" w:date="2013-04-11T09:12:00Z">
        <w:del w:id="2900" w:author="Edward Venator" w:date="2013-04-11T09:56:00Z">
          <w:r w:rsidDel="003731CE">
            <w:delText>An IMU could have made significant improvements to the relative localization by helping to counteract errors due to wheel slip.</w:delText>
          </w:r>
        </w:del>
      </w:moveFrom>
      <w:moveFromRangeEnd w:id="2898"/>
      <w:del w:id="2901" w:author="Edward Venator" w:date="2013-04-11T09:56:00Z">
        <w:r w:rsidR="00B767F7" w:rsidDel="003731CE">
          <w:delText xml:space="preserve"> Electrical problems with the yaw rate sensor made it unusable for this project, and the robot was not outfitted with accelerometers. However, the recent affordability of six degree of freedom single-chip IMUs would make this an excellent avenue of research to improve the localization system.</w:delText>
        </w:r>
      </w:del>
    </w:p>
    <w:p w:rsidR="00E141B1" w:rsidDel="003731CE" w:rsidRDefault="0053034D" w:rsidP="003731CE">
      <w:pPr>
        <w:pStyle w:val="ListParagraph"/>
        <w:rPr>
          <w:del w:id="2902" w:author="Edward Venator" w:date="2013-04-11T09:56:00Z"/>
        </w:rPr>
        <w:pPrChange w:id="2903" w:author="Edward Venator" w:date="2013-04-11T09:56:00Z">
          <w:pPr/>
        </w:pPrChange>
      </w:pPr>
      <w:moveFromRangeStart w:id="2904" w:author="Ed" w:date="2013-04-11T09:12:00Z" w:name="move353434860"/>
      <w:moveFrom w:id="2905" w:author="Ed" w:date="2013-04-11T09:12:00Z">
        <w:del w:id="2906" w:author="Edward Venator" w:date="2013-04-11T09:56:00Z">
          <w:r w:rsidDel="003731CE">
            <w:delText>Similarly, optical flow sensors looking at the ground might be used to mitigate wheel slip error. Optical flow sensors bounce light off of a surface and measure how quickly that surface is moving relative to the sensor. A pair of optical flow sensors, mounted near the drive wheels, could supplement the odometry. Because they are unaffected by wheel slip, they might prove more accurate than</w:delText>
          </w:r>
          <w:r w:rsidR="0083679E" w:rsidDel="003731CE">
            <w:delText xml:space="preserve"> the existing odometry system.</w:delText>
          </w:r>
        </w:del>
      </w:moveFrom>
    </w:p>
    <w:p w:rsidR="00E141B1" w:rsidDel="003731CE" w:rsidRDefault="0053034D" w:rsidP="003731CE">
      <w:pPr>
        <w:pStyle w:val="ListParagraph"/>
        <w:rPr>
          <w:del w:id="2907" w:author="Edward Venator" w:date="2013-04-11T09:56:00Z"/>
        </w:rPr>
        <w:pPrChange w:id="2908" w:author="Edward Venator" w:date="2013-04-11T09:56:00Z">
          <w:pPr/>
        </w:pPrChange>
      </w:pPr>
      <w:moveFrom w:id="2909" w:author="Ed" w:date="2013-04-11T09:12:00Z">
        <w:del w:id="2910" w:author="Edward Venator" w:date="2013-04-11T09:56:00Z">
          <w:r w:rsidDel="003731CE">
            <w:delText xml:space="preserve">Another way to potentially improve the robot’s localization would be to use the Kinect. The Kinect’s limited range and field of view make it relatively useless for localization using building geometry such as AMCL or gmapping. However, because the Kinect is facing the floor, it could be used for absolute localization based on patterns on the floor. If the floor is marked with landmarks in the form of painted symbols or codes, the Kinect could be used to detect a landmark and localize the robot with respect to the known location of the landmark in the map. This technique has been used in </w:delText>
          </w:r>
          <w:r w:rsidR="008B0231" w:rsidDel="003731CE">
            <w:delText xml:space="preserve">other industrial mobile robots </w:delText>
          </w:r>
          <w:r w:rsidR="006B701A" w:rsidDel="003731CE">
            <w:fldChar w:fldCharType="begin"/>
          </w:r>
          <w:r w:rsidR="00DE7A2F" w:rsidDel="003731CE">
            <w:delInstrText xml:space="preserve"> ADDIN ZOTERO_ITEM CSL_CITATION {"citationID":"2m6p8aaobr","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delInstrText>
          </w:r>
          <w:r w:rsidR="006B701A" w:rsidDel="003731CE">
            <w:fldChar w:fldCharType="separate"/>
          </w:r>
          <w:r w:rsidR="00DE7A2F" w:rsidRPr="00DE7A2F" w:rsidDel="003731CE">
            <w:delText>[4]</w:delText>
          </w:r>
          <w:r w:rsidR="006B701A" w:rsidDel="003731CE">
            <w:fldChar w:fldCharType="end"/>
          </w:r>
          <w:r w:rsidDel="003731CE">
            <w:delText>. A system of visual landmarks on the floor might be useful as a starting seed pose for AMCL. Currently, when the robot is started, the starting pose must be manually entered using Rviz or a launch script. With visual landmarks on the floor, the robot could be started at any arbitrary point in the environment, provided a landmark was visible to the Kinect, and the robot could generate a starting pose estimate from the landmark.</w:delText>
          </w:r>
        </w:del>
      </w:moveFrom>
    </w:p>
    <w:moveFromRangeEnd w:id="2904"/>
    <w:p w:rsidR="00E141B1" w:rsidDel="003731CE" w:rsidRDefault="005E38AC" w:rsidP="003731CE">
      <w:pPr>
        <w:pStyle w:val="ListParagraph"/>
        <w:rPr>
          <w:del w:id="2911" w:author="Edward Venator" w:date="2013-04-11T09:56:00Z"/>
        </w:rPr>
        <w:pPrChange w:id="2912" w:author="Edward Venator" w:date="2013-04-11T09:56:00Z">
          <w:pPr/>
        </w:pPrChange>
      </w:pPr>
      <w:ins w:id="2913" w:author="Ed" w:date="2013-04-03T16:51:00Z">
        <w:del w:id="2914" w:author="Edward Venator" w:date="2013-04-11T09:56:00Z">
          <w:r w:rsidDel="003731CE">
            <w:delText>Although the problems with the low-level controllers on the robot are the main obstacle to more precise navigation, the higher level planners could also be improved. The local planner was originally designed for a holonomic drive base, and the global planner makes the assumption that the robot is approximately circular. This robot, which is effectively a long moment arm, violates the circular robot assumption.</w:delText>
          </w:r>
          <w:r w:rsidDel="003731CE">
            <w:delText xml:space="preserve"> </w:delText>
          </w:r>
          <w:r w:rsidDel="003731CE">
            <w:delText>It would be useful to start examining other planning methods, perhaps building upon Eric Perko's work on precision navigation. Since most industrial environments are somewhat structured, it may be possible to use this structure to simplify the planning problem.</w:delText>
          </w:r>
        </w:del>
      </w:ins>
    </w:p>
    <w:p w:rsidR="00E141B1" w:rsidDel="003731CE" w:rsidRDefault="00DA4DD7" w:rsidP="003731CE">
      <w:pPr>
        <w:pStyle w:val="ListParagraph"/>
        <w:rPr>
          <w:del w:id="2915" w:author="Edward Venator" w:date="2013-04-11T09:56:00Z"/>
        </w:rPr>
        <w:pPrChange w:id="2916" w:author="Edward Venator" w:date="2013-04-11T09:56:00Z">
          <w:pPr/>
        </w:pPrChange>
      </w:pPr>
      <w:del w:id="2917" w:author="Edward Venator" w:date="2013-04-11T09:56:00Z">
        <w:r w:rsidDel="003731CE">
          <w:delText xml:space="preserve">As described above, the mobile base </w:delText>
        </w:r>
        <w:r w:rsidR="00750253" w:rsidDel="003731CE">
          <w:delText xml:space="preserve">is not capable of precision navigation. There are </w:delText>
        </w:r>
        <w:r w:rsidR="00750253" w:rsidDel="003731CE">
          <w:delText xml:space="preserve">several </w:delText>
        </w:r>
        <w:r w:rsidR="00750253" w:rsidDel="003731CE">
          <w:delText>ways to approach this problem.</w:delText>
        </w:r>
        <w:r w:rsidR="00750253" w:rsidDel="003731CE">
          <w:delText xml:space="preserve"> </w:delText>
        </w:r>
        <w:r w:rsidR="005E38AC" w:rsidDel="003731CE">
          <w:delText>It may be possible to retune the existing PID controllers for more precise speed control. It would also be beneficial to replace</w:delText>
        </w:r>
        <w:r w:rsidR="00750253" w:rsidDel="003731CE">
          <w:delText>As noted above, the PID controllers currently used to control the speed of the drive wheels are not optimally tuned for this robot. Retuning these PID controllers or replacing them with a different kind of controller would allow for better low speed control</w:delText>
        </w:r>
        <w:r w:rsidR="005E38AC" w:rsidDel="003731CE">
          <w:delText xml:space="preserve"> system architecture, or at least PID controllers with feedforward. The cRIO currently used for the drive base control is expensive, cumbersome to program, and overpowered for the processing it performs. It would be useful to explore possible replacements for the cRIO, perhaps also offloading some of the processing duties onto more advanced motor controllers</w:delText>
        </w:r>
        <w:r w:rsidR="00750253" w:rsidDel="003731CE">
          <w:delText>. Currently, the robot is not capable of rotating in place at speeds below 0.3 radians/second, which makes it difficult for the robot to accurately spin in place without overshooting.</w:delText>
        </w:r>
      </w:del>
    </w:p>
    <w:p w:rsidR="00E141B1" w:rsidRDefault="00DF415F" w:rsidP="003731CE">
      <w:pPr>
        <w:pStyle w:val="ListParagraph"/>
        <w:rPr>
          <w:del w:id="2918" w:author="Ed" w:date="2013-04-08T02:34:00Z"/>
        </w:rPr>
        <w:pPrChange w:id="2919" w:author="Edward Venator" w:date="2013-04-11T09:56:00Z">
          <w:pPr/>
        </w:pPrChange>
      </w:pPr>
      <w:del w:id="2920" w:author="Edward Venator" w:date="2013-04-11T09:56:00Z">
        <w:r w:rsidDel="003731CE">
          <w:delText>Although the problems with the low-level controllers on the robot are the main obstacle to more precise navigation, the higher level planners could also be improved. The local planner was originally designed for a holonomic drive base, and the global planner makes the assumption that the robot is approximately circular. This robot, which is effectively a long moment arm, violates the circular robot assumption.</w:delText>
        </w:r>
      </w:del>
      <w:ins w:id="2921" w:author="Edward Venator" w:date="2013-04-11T09:12:00Z">
        <w:r w:rsidR="005E38AC">
          <w:t>.</w:t>
        </w:r>
      </w:ins>
      <w:moveFromRangeStart w:id="2922" w:author="Ed" w:date="2013-04-11T09:12:00Z" w:name="move353434861"/>
      <w:moveFrom w:id="2923" w:author="Ed" w:date="2013-04-11T09:12:00Z">
        <w:r w:rsidR="0053034D" w:rsidDel="00A42B1C">
          <w:t xml:space="preserve"> However, Perko's ROS implementations of his algorithms do not conform to the same API as existing ROS navigation nodes, nor do they provide the same functionality. Whereas the existing ROS navigation stack takes an arbitrary Pose (x, y, theta 2D coordinate) as a goal, Perko's path planner requires that all goals be predefined points in an </w:t>
        </w:r>
        <w:r w:rsidR="006B701A" w:rsidRPr="006B701A">
          <w:rPr>
            <w:i/>
            <w:rPrChange w:id="2924" w:author="Ed" w:date="2013-04-01T14:53:00Z">
              <w:rPr>
                <w:color w:val="000080"/>
                <w:u w:val="single"/>
              </w:rPr>
            </w:rPrChange>
          </w:rPr>
          <w:t>a priori</w:t>
        </w:r>
        <w:r w:rsidR="0053034D" w:rsidDel="00A42B1C">
          <w:t xml:space="preserve"> map. Furthermore, the path planner requires that path segments between the goals be predefined. In order to use this global planner in an industrial environment, every possible desired position in the inventory would have to be predefined, as well as a graph of paths between positions. </w:t>
        </w:r>
      </w:moveFrom>
      <w:moveFromRangeEnd w:id="2922"/>
      <w:del w:id="2925" w:author="Ed" w:date="2013-04-11T09:12:00Z">
        <w:r w:rsidR="005E38AC">
          <w:delText xml:space="preserve">This closely resembles the existing paradigm for AGV navigation. </w:delText>
        </w:r>
      </w:del>
      <w:moveFromRangeStart w:id="2926" w:author="Ed" w:date="2013-04-11T09:12:00Z" w:name="move353434862"/>
      <w:moveFrom w:id="2927" w:author="Ed" w:date="2013-04-11T09:12:00Z">
        <w:r w:rsidR="0053034D" w:rsidDel="00A42B1C">
          <w:t>This set-up task would be monumental in a large factory, so Perko's global planner was not used for this project. Perko's local planner uses a combination of local path linearization and a third-order steering algorithm to generate velocity commands. Unlike base local planner, which takes in arbitrary paths composed of a series of poses, Perko's local planner requires that paths be defined as a series of line segments and constant-curvature arcs. This prevents it from being interoperable with NavFn.</w:t>
        </w:r>
      </w:moveFrom>
      <w:moveFromRangeEnd w:id="2926"/>
      <w:del w:id="2928" w:author="Ed" w:date="2013-04-03T16:51:00Z">
        <w:r w:rsidDel="00D23F78">
          <w:delText xml:space="preserve"> It would be useful to start examining other planning methods, perhaps building upon Eric Perko's work on precision navigation</w:delText>
        </w:r>
        <w:r w:rsidR="00DA4DD7" w:rsidDel="00D23F78">
          <w:delText>. Since most industrial environments are somewhat structured, it may be possible to use this structure to simplify the planning problem.</w:delText>
        </w:r>
      </w:del>
    </w:p>
    <w:p w:rsidR="00E141B1" w:rsidRDefault="00DA4DD7" w:rsidP="003731CE">
      <w:pPr>
        <w:pStyle w:val="ListParagraph"/>
        <w:rPr>
          <w:del w:id="2929" w:author="Ed" w:date="2013-04-08T02:34:00Z"/>
        </w:rPr>
        <w:pPrChange w:id="2930" w:author="Edward Venator" w:date="2013-04-11T09:56:00Z">
          <w:pPr/>
        </w:pPrChange>
      </w:pPr>
      <w:del w:id="2931" w:author="Ed" w:date="2013-04-08T02:34:00Z">
        <w:r w:rsidDel="00D23F78">
          <w:delText>Additional future work involves improving the onboard sensor suite. Adding rear-facing sensors such as a second Kinect or a second LIDAR would allow the robot to safely back up, which it currently cannot do. A rear-facing LIDAR might also solve the problems that prevented the use of SLAM for absolute localization. In addition, it would further the affordability goal of the project to replace the current LIDAR with a cheaper model, but a cheaper laser ranging sensor may not be robust or accurate enough for this task.</w:delText>
        </w:r>
      </w:del>
    </w:p>
    <w:p w:rsidR="00E141B1" w:rsidRDefault="00DA4DD7" w:rsidP="003731CE">
      <w:pPr>
        <w:pStyle w:val="ListParagraph"/>
        <w:rPr>
          <w:del w:id="2932" w:author="Ed" w:date="2013-04-08T02:34:00Z"/>
        </w:rPr>
        <w:pPrChange w:id="2933" w:author="Edward Venator" w:date="2013-04-11T09:56:00Z">
          <w:pPr/>
        </w:pPrChange>
      </w:pPr>
      <w:del w:id="2934" w:author="Ed" w:date="2013-04-08T02:34:00Z">
        <w:r w:rsidDel="00D23F78">
          <w:delText xml:space="preserve">One of the problems with the Kinect is that it is a low-resolution (VGA) camera. One of the key future goals of this project is to be able to identify manipulable objects from bar codes or QR codes on the objects themselves. Unfortunately, this is not possible using a Kinect. In order to do this, a higher resolution camera on the robot's manipulator </w:delText>
        </w:r>
        <w:r w:rsidR="00817427" w:rsidDel="00D23F78">
          <w:delText>could</w:delText>
        </w:r>
        <w:r w:rsidDel="00D23F78">
          <w:delText xml:space="preserve"> be used to examine objects to be picked up. Adding </w:delText>
        </w:r>
        <w:r w:rsidR="00817427" w:rsidDel="00D23F78">
          <w:delText>such a</w:delText>
        </w:r>
        <w:r w:rsidDel="00D23F78">
          <w:delText xml:space="preserve"> camera </w:delText>
        </w:r>
        <w:r w:rsidR="00817427" w:rsidDel="00D23F78">
          <w:delText>would</w:delText>
        </w:r>
        <w:r w:rsidDel="00D23F78">
          <w:delText xml:space="preserve"> open many avenues for research and software development; the robot will have to identify objects to examine and determine how to position the manipulator to examine the objects with its high resolution camera.</w:delText>
        </w:r>
      </w:del>
    </w:p>
    <w:p w:rsidR="00E141B1" w:rsidRDefault="00D23F78" w:rsidP="003731CE">
      <w:pPr>
        <w:pStyle w:val="ListParagraph"/>
        <w:rPr>
          <w:del w:id="2935" w:author="Ed" w:date="2013-04-08T02:34:00Z"/>
        </w:rPr>
        <w:pPrChange w:id="2936" w:author="Edward Venator" w:date="2013-04-11T09:56:00Z">
          <w:pPr/>
        </w:pPrChange>
      </w:pPr>
      <w:moveFromRangeStart w:id="2937" w:author="Ed" w:date="2013-04-11T09:12:00Z" w:name="move353434863"/>
      <w:moveFrom w:id="2938" w:author="Ed" w:date="2013-04-11T09:12:00Z">
        <w:ins w:id="2939" w:author="Ed" w:date="2013-04-08T02:34:00Z">
          <w:r w:rsidRPr="00D23F78">
            <w:t xml:space="preserve">The two-position parallel plate gripper used for this project was simple and readily available, but it limits the robot to being able to manipulate boxes in a limited range of sizes. </w:t>
          </w:r>
        </w:ins>
      </w:moveFrom>
      <w:moveFromRangeEnd w:id="2937"/>
      <w:del w:id="2940" w:author="Ed" w:date="2013-04-08T02:34:00Z">
        <w:r w:rsidR="00817427" w:rsidDel="00D23F78">
          <w:delText>The two-position parallel plate gripper</w:delText>
        </w:r>
      </w:del>
      <w:del w:id="2941" w:author="Ed" w:date="2013-04-02T10:11:00Z">
        <w:r w:rsidR="00817427" w:rsidDel="009E09EB">
          <w:delText>s</w:delText>
        </w:r>
      </w:del>
      <w:del w:id="2942" w:author="Ed" w:date="2013-04-08T02:34:00Z">
        <w:r w:rsidR="00817427" w:rsidDel="00D23F78">
          <w:delText xml:space="preserve"> used for this project was </w:delText>
        </w:r>
        <w:r w:rsidR="00DA4DD7" w:rsidDel="00D23F78">
          <w:delText xml:space="preserve">simple and readily available, but it limits the robot to being able to manipulate boxes in a limited range of sizes. Replacing the gripper with a more </w:delText>
        </w:r>
        <w:r w:rsidR="00F422CA" w:rsidDel="00D23F78">
          <w:delText>dexterous</w:delText>
        </w:r>
        <w:r w:rsidR="00DA4DD7" w:rsidDel="00D23F78">
          <w:delText xml:space="preserve"> hand would allow the robot to pick up a wider variety of objects and to grasp objects more securely.</w:delText>
        </w:r>
      </w:del>
    </w:p>
    <w:p w:rsidR="00E141B1" w:rsidRDefault="008E25F2" w:rsidP="003731CE">
      <w:pPr>
        <w:pStyle w:val="ListParagraph"/>
        <w:rPr>
          <w:del w:id="2943" w:author="Ed" w:date="2013-04-08T02:34:00Z"/>
        </w:rPr>
        <w:pPrChange w:id="2944" w:author="Edward Venator" w:date="2013-04-11T09:56:00Z">
          <w:pPr/>
        </w:pPrChange>
      </w:pPr>
      <w:del w:id="2945" w:author="Ed" w:date="2013-04-08T02:34:00Z">
        <w:r w:rsidDel="00D23F78">
          <w:delText>A major undertaking would be to do a full stability analysis of all ROS software used on this robot. Over the course of the project, several problems were identified with ROS stability, a few of which are described above.</w:delText>
        </w:r>
        <w:r w:rsidR="00121178" w:rsidDel="00D23F78">
          <w:delText xml:space="preserve"> For ROS software to be a viable option in an industrial environment, it must be meticulously tested and shown to be robust, secure, and safe. Currently, most software outside of the ROS core does not meet these requirements. Testing more ROS packages </w:delText>
        </w:r>
        <w:r w:rsidR="000476E8" w:rsidDel="00D23F78">
          <w:delText>and improving their stability would be a boon to the open source robotics community and to the industrial robotics industry.</w:delText>
        </w:r>
      </w:del>
    </w:p>
    <w:p w:rsidR="00E141B1" w:rsidRDefault="0088127F" w:rsidP="003731CE">
      <w:pPr>
        <w:pStyle w:val="ListParagraph"/>
        <w:rPr>
          <w:del w:id="2946" w:author="Ed" w:date="2013-04-08T02:34:00Z"/>
        </w:rPr>
        <w:pPrChange w:id="2947" w:author="Edward Venator" w:date="2013-04-11T09:56:00Z">
          <w:pPr/>
        </w:pPrChange>
      </w:pPr>
      <w:del w:id="2948" w:author="Ed" w:date="2013-04-08T02:34:00Z">
        <w:r w:rsidDel="00D23F78">
          <w:delText>B</w:delText>
        </w:r>
        <w:r w:rsidR="00DA4DD7" w:rsidDel="00D23F78">
          <w:delText xml:space="preserve">efore the robot can safely operate alongside humans, the </w:delText>
        </w:r>
        <w:r w:rsidR="00750253" w:rsidDel="00D23F78">
          <w:delText>safety</w:delText>
        </w:r>
        <w:r w:rsidR="00DA4DD7" w:rsidDel="00D23F78">
          <w:delText xml:space="preserve"> features, both hardware and software, must be improved. </w:delText>
        </w:r>
        <w:r w:rsidR="000476E8" w:rsidDel="00D23F78">
          <w:delText xml:space="preserve">As described above, the current emergency stop system is incomplete and relies on a tethered emergency stop button. The tether is inconvenient for testing and would be impossible to use in industry. The second </w:delText>
        </w:r>
        <w:r w:rsidR="008B75AF" w:rsidDel="00D23F78">
          <w:delText xml:space="preserve">iteration of the emergency stop, as described above, solves this problem and also adds several safety features, also described above. </w:delText>
        </w:r>
        <w:r w:rsidR="00DA4DD7" w:rsidDel="00D23F78">
          <w:delText xml:space="preserve">In addition to this hardware stop, </w:delText>
        </w:r>
        <w:r w:rsidR="008B75AF" w:rsidDel="00D23F78">
          <w:delText>the robot requires the reflexive stopping abilities described above</w:delText>
        </w:r>
        <w:r w:rsidR="00DA4DD7" w:rsidDel="00D23F78">
          <w:delText xml:space="preserve">. </w:delText>
        </w:r>
        <w:r w:rsidR="008B75AF" w:rsidDel="00D23F78">
          <w:delText>These safety features will be a necessary prerequisite for the robot to be usable in an industrial setting</w:delText>
        </w:r>
        <w:r w:rsidR="00DA4DD7" w:rsidDel="00D23F78">
          <w:delText>.</w:delText>
        </w:r>
      </w:del>
    </w:p>
    <w:p w:rsidR="00E141B1" w:rsidRDefault="000C39CF" w:rsidP="003731CE">
      <w:pPr>
        <w:pStyle w:val="ListParagraph"/>
        <w:rPr>
          <w:del w:id="2949" w:author="Ed" w:date="2013-04-08T02:34:00Z"/>
        </w:rPr>
        <w:pPrChange w:id="2950" w:author="Edward Venator" w:date="2013-04-11T09:56:00Z">
          <w:pPr>
            <w:pStyle w:val="Heading2"/>
          </w:pPr>
        </w:pPrChange>
      </w:pPr>
      <w:bookmarkStart w:id="2951" w:name="_Toc351997929"/>
      <w:del w:id="2952" w:author="Ed" w:date="2013-04-08T02:34:00Z">
        <w:r w:rsidRPr="000C39CF" w:rsidDel="00D23F78">
          <w:delText xml:space="preserve">Applications </w:delText>
        </w:r>
        <w:bookmarkEnd w:id="2951"/>
        <w:r w:rsidRPr="000C39CF" w:rsidDel="00D23F78">
          <w:delText>of this Robot</w:delText>
        </w:r>
      </w:del>
    </w:p>
    <w:p w:rsidR="00E141B1" w:rsidRDefault="000C39CF" w:rsidP="003731CE">
      <w:pPr>
        <w:pStyle w:val="ListParagraph"/>
        <w:rPr>
          <w:del w:id="2953" w:author="Ed" w:date="2013-04-08T02:34:00Z"/>
        </w:rPr>
        <w:pPrChange w:id="2954" w:author="Edward Venator" w:date="2013-04-11T09:56:00Z">
          <w:pPr/>
        </w:pPrChange>
      </w:pPr>
      <w:del w:id="2955" w:author="Ed" w:date="2013-04-08T02:34:00Z">
        <w:r w:rsidDel="00D23F78">
          <w:delText xml:space="preserve">This robot was </w:delText>
        </w:r>
        <w:r w:rsidR="00156DEB" w:rsidDel="00D23F78">
          <w:delText>designed for experiments with kitting operations in a factory environment, but the platform is useful for other applications as well. Researchers at other institutions have used mobile manipulators for household tasks, and this platform could be used for similar research. This research could also dovetail into previous work at Case into assistive robots for the disabled.</w:delText>
        </w:r>
      </w:del>
    </w:p>
    <w:p w:rsidR="00E141B1" w:rsidRDefault="00156DEB" w:rsidP="003731CE">
      <w:pPr>
        <w:pStyle w:val="ListParagraph"/>
        <w:rPr>
          <w:del w:id="2956" w:author="Ed" w:date="2013-04-08T02:34:00Z"/>
        </w:rPr>
        <w:pPrChange w:id="2957" w:author="Edward Venator" w:date="2013-04-11T09:56:00Z">
          <w:pPr/>
        </w:pPrChange>
      </w:pPr>
      <w:del w:id="2958" w:author="Ed" w:date="2013-04-08T02:34:00Z">
        <w:r w:rsidDel="00D23F78">
          <w:delText>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w:delText>
        </w:r>
      </w:del>
      <w:del w:id="2959" w:author="Ed" w:date="2013-04-11T09:12:00Z">
        <w:r w:rsidR="009E09EB">
          <w:delText xml:space="preserve"> or in space</w:delText>
        </w:r>
      </w:del>
      <w:del w:id="2960" w:author="Ed" w:date="2013-04-08T02:34:00Z">
        <w:r w:rsidDel="00D23F78">
          <w:delText>.</w:delText>
        </w:r>
      </w:del>
    </w:p>
    <w:p w:rsidR="00E141B1" w:rsidRDefault="00156DEB" w:rsidP="003731CE">
      <w:pPr>
        <w:pStyle w:val="ListParagraph"/>
        <w:rPr>
          <w:del w:id="2961" w:author="Ed" w:date="2013-04-08T02:34:00Z"/>
        </w:rPr>
        <w:pPrChange w:id="2962" w:author="Edward Venator" w:date="2013-04-11T09:56:00Z">
          <w:pPr>
            <w:pStyle w:val="Heading2"/>
          </w:pPr>
        </w:pPrChange>
      </w:pPr>
      <w:bookmarkStart w:id="2963" w:name="_Toc351997930"/>
      <w:del w:id="2964" w:author="Ed" w:date="2013-04-08T02:34:00Z">
        <w:r w:rsidDel="00D23F78">
          <w:delText>Conclusion</w:delText>
        </w:r>
        <w:bookmarkEnd w:id="2963"/>
      </w:del>
    </w:p>
    <w:p w:rsidR="00E141B1" w:rsidRDefault="001B6819" w:rsidP="003731CE">
      <w:pPr>
        <w:pStyle w:val="ListParagraph"/>
        <w:pPrChange w:id="2965" w:author="Edward Venator" w:date="2013-04-11T09:56:00Z">
          <w:pPr/>
        </w:pPrChange>
      </w:pPr>
      <w:del w:id="2966" w:author="Ed" w:date="2013-04-08T02:34:00Z">
        <w:r w:rsidDel="00D23F78">
          <w:delText xml:space="preserve">This thesis describes a mobile industrial manipulator designed and built from commercially available parts at minimal cost. Open source software was used to facilitate rapid implementation of advanced perception and motion planning </w:delText>
        </w:r>
        <w:r w:rsidR="00B326C5" w:rsidDel="00D23F78">
          <w:delText>capabilities</w:delText>
        </w:r>
        <w:r w:rsidDel="00D23F78">
          <w:delText xml:space="preserve">. </w:delText>
        </w:r>
        <w:r w:rsidR="00B326C5" w:rsidDel="00D23F78">
          <w:delText xml:space="preserve">The capabilities of the off the shelf hardware and open source software were tested with a simple validation task, and recommendations were made for future work. </w:delText>
        </w:r>
        <w:r w:rsidDel="00D23F78">
          <w:delText xml:space="preserve">Although this </w:delText>
        </w:r>
        <w:r w:rsidR="00B326C5" w:rsidDel="00D23F78">
          <w:delText>platform was designed specifically for kitting operations, other applications of the robot were discussed.</w:delText>
        </w:r>
      </w:del>
    </w:p>
    <w:p w:rsidR="00697DB7" w:rsidRPr="00697DB7" w:rsidRDefault="00697DB7">
      <w:pPr>
        <w:pStyle w:val="Heading1"/>
      </w:pPr>
      <w:bookmarkStart w:id="2967" w:name="_Toc351997931"/>
      <w:bookmarkStart w:id="2968" w:name="_Toc353435317"/>
      <w:r>
        <w:lastRenderedPageBreak/>
        <w:t>Bibliography</w:t>
      </w:r>
      <w:bookmarkEnd w:id="2967"/>
      <w:bookmarkEnd w:id="2968"/>
    </w:p>
    <w:p w:rsidR="00F84E58" w:rsidRDefault="006B701A" w:rsidP="00F84E58">
      <w:pPr>
        <w:pStyle w:val="Bibliography"/>
        <w:rPr>
          <w:ins w:id="2969" w:author="Edward Venator" w:date="2013-04-11T09:46:00Z"/>
          <w:szCs w:val="24"/>
        </w:rPr>
        <w:pPrChange w:id="2970" w:author="Edward Venator" w:date="2013-04-11T09:46:00Z">
          <w:pPr>
            <w:widowControl w:val="0"/>
            <w:autoSpaceDE w:val="0"/>
            <w:autoSpaceDN w:val="0"/>
            <w:adjustRightInd w:val="0"/>
            <w:spacing w:after="0" w:line="240" w:lineRule="auto"/>
          </w:pPr>
        </w:pPrChange>
      </w:pPr>
      <w:r w:rsidRPr="006B701A">
        <w:rPr>
          <w:rFonts w:ascii="Calibri" w:hAnsi="Calibri"/>
          <w:sz w:val="22"/>
        </w:rPr>
        <w:fldChar w:fldCharType="begin"/>
      </w:r>
      <w:ins w:id="2971" w:author="Edward Venator" w:date="2013-04-11T09:20:00Z">
        <w:r w:rsidR="006F1159">
          <w:instrText xml:space="preserve"> ADDIN ZOTERO_BIBL {"custom":[]} CSL_BIBLIOGRAPHY </w:instrText>
        </w:r>
      </w:ins>
      <w:ins w:id="2972" w:author="Ed" w:date="2013-04-03T15:41:00Z">
        <w:del w:id="2973" w:author="Edward Venator" w:date="2013-04-11T09:20:00Z">
          <w:r w:rsidR="00C23EE7" w:rsidDel="006F1159">
            <w:delInstrText xml:space="preserve"> ADDIN ZOTERO_BIBL {"custom":[]} CSL_BIBLIOGRAPHY </w:delInstrText>
          </w:r>
        </w:del>
      </w:ins>
      <w:del w:id="2974" w:author="Edward Venator" w:date="2013-04-11T09:20:00Z">
        <w:r w:rsidR="00697DB7" w:rsidDel="006F1159">
          <w:delInstrText xml:space="preserve"> ADDIN ZOTERO_BIBL {"custom":[]} CSL_BIBLIOGRAPHY </w:delInstrText>
        </w:r>
      </w:del>
      <w:r w:rsidRPr="006B701A">
        <w:rPr>
          <w:rFonts w:ascii="Calibri" w:hAnsi="Calibri"/>
          <w:sz w:val="22"/>
        </w:rPr>
        <w:fldChar w:fldCharType="separate"/>
      </w:r>
      <w:ins w:id="2975" w:author="Edward Venator" w:date="2013-04-11T09:46:00Z">
        <w:r w:rsidR="00F84E58">
          <w:rPr>
            <w:szCs w:val="24"/>
          </w:rPr>
          <w:t>[1]</w:t>
        </w:r>
        <w:r w:rsidR="00F84E58">
          <w:rPr>
            <w:szCs w:val="24"/>
          </w:rPr>
          <w:tab/>
          <w:t xml:space="preserve">H. M. </w:t>
        </w:r>
        <w:proofErr w:type="spellStart"/>
        <w:r w:rsidR="00F84E58">
          <w:rPr>
            <w:szCs w:val="24"/>
          </w:rPr>
          <w:t>Barbera</w:t>
        </w:r>
        <w:proofErr w:type="spellEnd"/>
        <w:r w:rsidR="00F84E58">
          <w:rPr>
            <w:szCs w:val="24"/>
          </w:rPr>
          <w:t xml:space="preserve">, J. P. C. </w:t>
        </w:r>
        <w:proofErr w:type="spellStart"/>
        <w:r w:rsidR="00F84E58">
          <w:rPr>
            <w:szCs w:val="24"/>
          </w:rPr>
          <w:t>Quinonero</w:t>
        </w:r>
        <w:proofErr w:type="spellEnd"/>
        <w:r w:rsidR="00F84E58">
          <w:rPr>
            <w:szCs w:val="24"/>
          </w:rPr>
          <w:t xml:space="preserve">, M. A. Z. </w:t>
        </w:r>
        <w:proofErr w:type="spellStart"/>
        <w:r w:rsidR="00F84E58">
          <w:rPr>
            <w:szCs w:val="24"/>
          </w:rPr>
          <w:t>Izquierdo</w:t>
        </w:r>
        <w:proofErr w:type="spellEnd"/>
        <w:r w:rsidR="00F84E58">
          <w:rPr>
            <w:szCs w:val="24"/>
          </w:rPr>
          <w:t xml:space="preserve">, and A. G. </w:t>
        </w:r>
        <w:proofErr w:type="spellStart"/>
        <w:r w:rsidR="00F84E58">
          <w:rPr>
            <w:szCs w:val="24"/>
          </w:rPr>
          <w:t>Skarmeta</w:t>
        </w:r>
        <w:proofErr w:type="spellEnd"/>
        <w:r w:rsidR="00F84E58">
          <w:rPr>
            <w:szCs w:val="24"/>
          </w:rPr>
          <w:t>, “</w:t>
        </w:r>
        <w:proofErr w:type="spellStart"/>
        <w:r w:rsidR="00F84E58">
          <w:rPr>
            <w:szCs w:val="24"/>
          </w:rPr>
          <w:t>i</w:t>
        </w:r>
        <w:proofErr w:type="spellEnd"/>
        <w:r w:rsidR="00F84E58">
          <w:rPr>
            <w:szCs w:val="24"/>
          </w:rPr>
          <w:t xml:space="preserve">-Fork: a flexible AGV system using topological and grid maps,” in </w:t>
        </w:r>
        <w:r w:rsidR="00F84E58">
          <w:rPr>
            <w:i/>
            <w:iCs/>
            <w:szCs w:val="24"/>
          </w:rPr>
          <w:t>IEEE International Conference on Robotics and Automation (ICRA)</w:t>
        </w:r>
        <w:r w:rsidR="00F84E58">
          <w:rPr>
            <w:szCs w:val="24"/>
          </w:rPr>
          <w:t>, 2003, vol. 2, pp. 2147–2152 vol.2.</w:t>
        </w:r>
      </w:ins>
    </w:p>
    <w:p w:rsidR="00F84E58" w:rsidRDefault="00F84E58" w:rsidP="00F84E58">
      <w:pPr>
        <w:pStyle w:val="Bibliography"/>
        <w:rPr>
          <w:ins w:id="2976" w:author="Edward Venator" w:date="2013-04-11T09:46:00Z"/>
          <w:szCs w:val="24"/>
        </w:rPr>
        <w:pPrChange w:id="2977" w:author="Edward Venator" w:date="2013-04-11T09:46:00Z">
          <w:pPr>
            <w:widowControl w:val="0"/>
            <w:autoSpaceDE w:val="0"/>
            <w:autoSpaceDN w:val="0"/>
            <w:adjustRightInd w:val="0"/>
            <w:spacing w:after="0" w:line="240" w:lineRule="auto"/>
          </w:pPr>
        </w:pPrChange>
      </w:pPr>
      <w:ins w:id="2978" w:author="Edward Venator" w:date="2013-04-11T09:46:00Z">
        <w:r>
          <w:rPr>
            <w:szCs w:val="24"/>
          </w:rPr>
          <w:t>[2]</w:t>
        </w:r>
        <w:r>
          <w:rPr>
            <w:szCs w:val="24"/>
          </w:rPr>
          <w:tab/>
          <w:t xml:space="preserve">K. C. T. </w:t>
        </w:r>
        <w:proofErr w:type="spellStart"/>
        <w:r>
          <w:rPr>
            <w:szCs w:val="24"/>
          </w:rPr>
          <w:t>Vivaldini</w:t>
        </w:r>
        <w:proofErr w:type="spellEnd"/>
        <w:r>
          <w:rPr>
            <w:szCs w:val="24"/>
          </w:rPr>
          <w:t xml:space="preserve">, J. P. M. </w:t>
        </w:r>
        <w:proofErr w:type="spellStart"/>
        <w:r>
          <w:rPr>
            <w:szCs w:val="24"/>
          </w:rPr>
          <w:t>Galdames</w:t>
        </w:r>
        <w:proofErr w:type="spellEnd"/>
        <w:r>
          <w:rPr>
            <w:szCs w:val="24"/>
          </w:rPr>
          <w:t xml:space="preserve">, T. S. </w:t>
        </w:r>
        <w:proofErr w:type="spellStart"/>
        <w:r>
          <w:rPr>
            <w:szCs w:val="24"/>
          </w:rPr>
          <w:t>Bueno</w:t>
        </w:r>
        <w:proofErr w:type="spellEnd"/>
        <w:r>
          <w:rPr>
            <w:szCs w:val="24"/>
          </w:rPr>
          <w:t xml:space="preserve">, R. C. </w:t>
        </w:r>
        <w:proofErr w:type="spellStart"/>
        <w:r>
          <w:rPr>
            <w:szCs w:val="24"/>
          </w:rPr>
          <w:t>Araújo</w:t>
        </w:r>
        <w:proofErr w:type="spellEnd"/>
        <w:r>
          <w:rPr>
            <w:szCs w:val="24"/>
          </w:rPr>
          <w:t xml:space="preserve">, R. M. </w:t>
        </w:r>
        <w:proofErr w:type="spellStart"/>
        <w:r>
          <w:rPr>
            <w:szCs w:val="24"/>
          </w:rPr>
          <w:t>Sobral</w:t>
        </w:r>
        <w:proofErr w:type="spellEnd"/>
        <w:r>
          <w:rPr>
            <w:szCs w:val="24"/>
          </w:rPr>
          <w:t xml:space="preserve">, M. Becker, and G. A. P. </w:t>
        </w:r>
        <w:proofErr w:type="spellStart"/>
        <w:r>
          <w:rPr>
            <w:szCs w:val="24"/>
          </w:rPr>
          <w:t>Caurin</w:t>
        </w:r>
        <w:proofErr w:type="spellEnd"/>
        <w:r>
          <w:rPr>
            <w:szCs w:val="24"/>
          </w:rPr>
          <w:t xml:space="preserve">, “Robotic forklifts for intelligent warehouses: Routing, path planning, and auto-localization,” in </w:t>
        </w:r>
        <w:r>
          <w:rPr>
            <w:i/>
            <w:iCs/>
            <w:szCs w:val="24"/>
          </w:rPr>
          <w:t>2010 IEEE International Conference on Industrial Technology (ICIT)</w:t>
        </w:r>
        <w:r>
          <w:rPr>
            <w:szCs w:val="24"/>
          </w:rPr>
          <w:t>, 2010, pp. 1463–1468.</w:t>
        </w:r>
      </w:ins>
    </w:p>
    <w:p w:rsidR="00F84E58" w:rsidRDefault="00F84E58" w:rsidP="00F84E58">
      <w:pPr>
        <w:pStyle w:val="Bibliography"/>
        <w:rPr>
          <w:ins w:id="2979" w:author="Edward Venator" w:date="2013-04-11T09:46:00Z"/>
          <w:szCs w:val="24"/>
        </w:rPr>
        <w:pPrChange w:id="2980" w:author="Edward Venator" w:date="2013-04-11T09:46:00Z">
          <w:pPr>
            <w:widowControl w:val="0"/>
            <w:autoSpaceDE w:val="0"/>
            <w:autoSpaceDN w:val="0"/>
            <w:adjustRightInd w:val="0"/>
            <w:spacing w:after="0" w:line="240" w:lineRule="auto"/>
          </w:pPr>
        </w:pPrChange>
      </w:pPr>
      <w:ins w:id="2981" w:author="Edward Venator" w:date="2013-04-11T09:46:00Z">
        <w:r>
          <w:rPr>
            <w:szCs w:val="24"/>
          </w:rPr>
          <w:t>[3]</w:t>
        </w:r>
        <w:r>
          <w:rPr>
            <w:szCs w:val="24"/>
          </w:rPr>
          <w:tab/>
          <w:t xml:space="preserve">G. </w:t>
        </w:r>
        <w:proofErr w:type="spellStart"/>
        <w:r>
          <w:rPr>
            <w:szCs w:val="24"/>
          </w:rPr>
          <w:t>Garibotto</w:t>
        </w:r>
        <w:proofErr w:type="spellEnd"/>
        <w:r>
          <w:rPr>
            <w:szCs w:val="24"/>
          </w:rPr>
          <w:t xml:space="preserve">, S. </w:t>
        </w:r>
        <w:proofErr w:type="spellStart"/>
        <w:r>
          <w:rPr>
            <w:szCs w:val="24"/>
          </w:rPr>
          <w:t>Masciangelo</w:t>
        </w:r>
        <w:proofErr w:type="spellEnd"/>
        <w:r>
          <w:rPr>
            <w:szCs w:val="24"/>
          </w:rPr>
          <w:t xml:space="preserve">, P. </w:t>
        </w:r>
        <w:proofErr w:type="spellStart"/>
        <w:r>
          <w:rPr>
            <w:szCs w:val="24"/>
          </w:rPr>
          <w:t>Bassino</w:t>
        </w:r>
        <w:proofErr w:type="spellEnd"/>
        <w:r>
          <w:rPr>
            <w:szCs w:val="24"/>
          </w:rPr>
          <w:t xml:space="preserve">, C. Coelho, A. </w:t>
        </w:r>
        <w:proofErr w:type="spellStart"/>
        <w:r>
          <w:rPr>
            <w:szCs w:val="24"/>
          </w:rPr>
          <w:t>Pavan</w:t>
        </w:r>
        <w:proofErr w:type="spellEnd"/>
        <w:r>
          <w:rPr>
            <w:szCs w:val="24"/>
          </w:rPr>
          <w:t xml:space="preserve">, and M. </w:t>
        </w:r>
        <w:proofErr w:type="spellStart"/>
        <w:r>
          <w:rPr>
            <w:szCs w:val="24"/>
          </w:rPr>
          <w:t>Marson</w:t>
        </w:r>
        <w:proofErr w:type="spellEnd"/>
        <w:r>
          <w:rPr>
            <w:szCs w:val="24"/>
          </w:rPr>
          <w:t xml:space="preserve">, “Industrial exploitation of computer vision in logistic automation: autonomous control of an intelligent forklift truck,” in </w:t>
        </w:r>
        <w:r>
          <w:rPr>
            <w:i/>
            <w:iCs/>
            <w:szCs w:val="24"/>
          </w:rPr>
          <w:t>1998 IEEE International Conference on Robotics and Automation</w:t>
        </w:r>
        <w:r>
          <w:rPr>
            <w:szCs w:val="24"/>
          </w:rPr>
          <w:t>, 1998, vol. 2, pp. 1459–1464 vol.2.</w:t>
        </w:r>
      </w:ins>
    </w:p>
    <w:p w:rsidR="00F84E58" w:rsidRDefault="00F84E58" w:rsidP="00F84E58">
      <w:pPr>
        <w:pStyle w:val="Bibliography"/>
        <w:rPr>
          <w:ins w:id="2982" w:author="Edward Venator" w:date="2013-04-11T09:46:00Z"/>
          <w:szCs w:val="24"/>
        </w:rPr>
        <w:pPrChange w:id="2983" w:author="Edward Venator" w:date="2013-04-11T09:46:00Z">
          <w:pPr>
            <w:widowControl w:val="0"/>
            <w:autoSpaceDE w:val="0"/>
            <w:autoSpaceDN w:val="0"/>
            <w:adjustRightInd w:val="0"/>
            <w:spacing w:after="0" w:line="240" w:lineRule="auto"/>
          </w:pPr>
        </w:pPrChange>
      </w:pPr>
      <w:ins w:id="2984" w:author="Edward Venator" w:date="2013-04-11T09:46:00Z">
        <w:r>
          <w:rPr>
            <w:szCs w:val="24"/>
          </w:rPr>
          <w:t>[4]</w:t>
        </w:r>
        <w:r>
          <w:rPr>
            <w:szCs w:val="24"/>
          </w:rPr>
          <w:tab/>
          <w:t>“</w:t>
        </w:r>
        <w:proofErr w:type="spellStart"/>
        <w:r>
          <w:rPr>
            <w:szCs w:val="24"/>
          </w:rPr>
          <w:t>Kiva</w:t>
        </w:r>
        <w:proofErr w:type="spellEnd"/>
        <w:r>
          <w:rPr>
            <w:szCs w:val="24"/>
          </w:rPr>
          <w:t xml:space="preserve"> vs. Automated Guided Vehicles.” [Online]. Available: http://www.kivasystems.com/solutions/kiva-vs-traditional/solutionskiva-vs-traditionalkiva-vs-agvs/. [Accessed: 22-Mar-2013].</w:t>
        </w:r>
      </w:ins>
    </w:p>
    <w:p w:rsidR="00F84E58" w:rsidRDefault="00F84E58" w:rsidP="00F84E58">
      <w:pPr>
        <w:pStyle w:val="Bibliography"/>
        <w:rPr>
          <w:ins w:id="2985" w:author="Edward Venator" w:date="2013-04-11T09:46:00Z"/>
          <w:szCs w:val="24"/>
        </w:rPr>
        <w:pPrChange w:id="2986" w:author="Edward Venator" w:date="2013-04-11T09:46:00Z">
          <w:pPr>
            <w:widowControl w:val="0"/>
            <w:autoSpaceDE w:val="0"/>
            <w:autoSpaceDN w:val="0"/>
            <w:adjustRightInd w:val="0"/>
            <w:spacing w:after="0" w:line="240" w:lineRule="auto"/>
          </w:pPr>
        </w:pPrChange>
      </w:pPr>
      <w:ins w:id="2987" w:author="Edward Venator" w:date="2013-04-11T09:46:00Z">
        <w:r>
          <w:rPr>
            <w:szCs w:val="24"/>
          </w:rPr>
          <w:t>[5]</w:t>
        </w:r>
        <w:r>
          <w:rPr>
            <w:szCs w:val="24"/>
          </w:rPr>
          <w:tab/>
          <w:t xml:space="preserve">R. </w:t>
        </w:r>
        <w:proofErr w:type="spellStart"/>
        <w:r>
          <w:rPr>
            <w:szCs w:val="24"/>
          </w:rPr>
          <w:t>D’Andrea</w:t>
        </w:r>
        <w:proofErr w:type="spellEnd"/>
        <w:r>
          <w:rPr>
            <w:szCs w:val="24"/>
          </w:rPr>
          <w:t xml:space="preserve"> and P. </w:t>
        </w:r>
        <w:proofErr w:type="spellStart"/>
        <w:r>
          <w:rPr>
            <w:szCs w:val="24"/>
          </w:rPr>
          <w:t>Wurman</w:t>
        </w:r>
        <w:proofErr w:type="spellEnd"/>
        <w:r>
          <w:rPr>
            <w:szCs w:val="24"/>
          </w:rPr>
          <w:t xml:space="preserve">, “Future challenges of coordinating hundreds of autonomous vehicles in distribution facilities,” in </w:t>
        </w:r>
        <w:r>
          <w:rPr>
            <w:i/>
            <w:iCs/>
            <w:szCs w:val="24"/>
          </w:rPr>
          <w:t>IEEE International Conference on Technologies for Practical Robot Applications (</w:t>
        </w:r>
        <w:proofErr w:type="spellStart"/>
        <w:r>
          <w:rPr>
            <w:i/>
            <w:iCs/>
            <w:szCs w:val="24"/>
          </w:rPr>
          <w:t>TePRA</w:t>
        </w:r>
        <w:proofErr w:type="spellEnd"/>
        <w:r>
          <w:rPr>
            <w:i/>
            <w:iCs/>
            <w:szCs w:val="24"/>
          </w:rPr>
          <w:t>)</w:t>
        </w:r>
        <w:r>
          <w:rPr>
            <w:szCs w:val="24"/>
          </w:rPr>
          <w:t>, Nov., pp. 80–83.</w:t>
        </w:r>
      </w:ins>
    </w:p>
    <w:p w:rsidR="00F84E58" w:rsidRDefault="00F84E58" w:rsidP="00F84E58">
      <w:pPr>
        <w:pStyle w:val="Bibliography"/>
        <w:rPr>
          <w:ins w:id="2988" w:author="Edward Venator" w:date="2013-04-11T09:46:00Z"/>
          <w:szCs w:val="24"/>
        </w:rPr>
        <w:pPrChange w:id="2989" w:author="Edward Venator" w:date="2013-04-11T09:46:00Z">
          <w:pPr>
            <w:widowControl w:val="0"/>
            <w:autoSpaceDE w:val="0"/>
            <w:autoSpaceDN w:val="0"/>
            <w:adjustRightInd w:val="0"/>
            <w:spacing w:after="0" w:line="240" w:lineRule="auto"/>
          </w:pPr>
        </w:pPrChange>
      </w:pPr>
      <w:ins w:id="2990" w:author="Edward Venator" w:date="2013-04-11T09:46:00Z">
        <w:r>
          <w:rPr>
            <w:szCs w:val="24"/>
          </w:rPr>
          <w:t>[6]</w:t>
        </w:r>
        <w:r>
          <w:rPr>
            <w:szCs w:val="24"/>
          </w:rPr>
          <w:tab/>
          <w:t xml:space="preserve">R. Bischoff, U. </w:t>
        </w:r>
        <w:proofErr w:type="spellStart"/>
        <w:r>
          <w:rPr>
            <w:szCs w:val="24"/>
          </w:rPr>
          <w:t>Huggenberger</w:t>
        </w:r>
        <w:proofErr w:type="spellEnd"/>
        <w:r>
          <w:rPr>
            <w:szCs w:val="24"/>
          </w:rPr>
          <w:t xml:space="preserve">, and E. </w:t>
        </w:r>
        <w:proofErr w:type="spellStart"/>
        <w:r>
          <w:rPr>
            <w:szCs w:val="24"/>
          </w:rPr>
          <w:t>Prassler</w:t>
        </w:r>
        <w:proofErr w:type="spellEnd"/>
        <w:r>
          <w:rPr>
            <w:szCs w:val="24"/>
          </w:rPr>
          <w:t xml:space="preserve">, “KUKA </w:t>
        </w:r>
        <w:proofErr w:type="spellStart"/>
        <w:r>
          <w:rPr>
            <w:szCs w:val="24"/>
          </w:rPr>
          <w:t>youBot</w:t>
        </w:r>
        <w:proofErr w:type="spellEnd"/>
        <w:r>
          <w:rPr>
            <w:szCs w:val="24"/>
          </w:rPr>
          <w:t xml:space="preserve"> - a mobile manipulator for research and education,” in </w:t>
        </w:r>
        <w:r>
          <w:rPr>
            <w:i/>
            <w:iCs/>
            <w:szCs w:val="24"/>
          </w:rPr>
          <w:t>2011 IEEE International Conference on Robotics and Automation (ICRA)</w:t>
        </w:r>
        <w:r>
          <w:rPr>
            <w:szCs w:val="24"/>
          </w:rPr>
          <w:t>, May, pp. 1–4.</w:t>
        </w:r>
      </w:ins>
    </w:p>
    <w:p w:rsidR="00F84E58" w:rsidRDefault="00F84E58" w:rsidP="00F84E58">
      <w:pPr>
        <w:pStyle w:val="Bibliography"/>
        <w:rPr>
          <w:ins w:id="2991" w:author="Edward Venator" w:date="2013-04-11T09:46:00Z"/>
          <w:szCs w:val="24"/>
        </w:rPr>
        <w:pPrChange w:id="2992" w:author="Edward Venator" w:date="2013-04-11T09:46:00Z">
          <w:pPr>
            <w:widowControl w:val="0"/>
            <w:autoSpaceDE w:val="0"/>
            <w:autoSpaceDN w:val="0"/>
            <w:adjustRightInd w:val="0"/>
            <w:spacing w:after="0" w:line="240" w:lineRule="auto"/>
          </w:pPr>
        </w:pPrChange>
      </w:pPr>
      <w:ins w:id="2993" w:author="Edward Venator" w:date="2013-04-11T09:46:00Z">
        <w:r>
          <w:rPr>
            <w:szCs w:val="24"/>
          </w:rPr>
          <w:t>[7]</w:t>
        </w:r>
        <w:r>
          <w:rPr>
            <w:szCs w:val="24"/>
          </w:rPr>
          <w:tab/>
          <w:t xml:space="preserve">C. </w:t>
        </w:r>
        <w:proofErr w:type="spellStart"/>
        <w:r>
          <w:rPr>
            <w:szCs w:val="24"/>
          </w:rPr>
          <w:t>Cosma</w:t>
        </w:r>
        <w:proofErr w:type="spellEnd"/>
        <w:r>
          <w:rPr>
            <w:szCs w:val="24"/>
          </w:rPr>
          <w:t xml:space="preserve">, M. </w:t>
        </w:r>
        <w:proofErr w:type="spellStart"/>
        <w:r>
          <w:rPr>
            <w:szCs w:val="24"/>
          </w:rPr>
          <w:t>Confente</w:t>
        </w:r>
        <w:proofErr w:type="spellEnd"/>
        <w:r>
          <w:rPr>
            <w:szCs w:val="24"/>
          </w:rPr>
          <w:t xml:space="preserve">, M. </w:t>
        </w:r>
        <w:proofErr w:type="spellStart"/>
        <w:r>
          <w:rPr>
            <w:szCs w:val="24"/>
          </w:rPr>
          <w:t>Governo</w:t>
        </w:r>
        <w:proofErr w:type="spellEnd"/>
        <w:r>
          <w:rPr>
            <w:szCs w:val="24"/>
          </w:rPr>
          <w:t xml:space="preserve">, and P. </w:t>
        </w:r>
        <w:proofErr w:type="spellStart"/>
        <w:r>
          <w:rPr>
            <w:szCs w:val="24"/>
          </w:rPr>
          <w:t>Fiorini</w:t>
        </w:r>
        <w:proofErr w:type="spellEnd"/>
        <w:r>
          <w:rPr>
            <w:szCs w:val="24"/>
          </w:rPr>
          <w:t xml:space="preserve">, “An autonomous robot for indoor light logistics,” in </w:t>
        </w:r>
        <w:r>
          <w:rPr>
            <w:i/>
            <w:iCs/>
            <w:szCs w:val="24"/>
          </w:rPr>
          <w:t>2004 IEEE/RSJ International Conference on Intelligent Robots and Systems, 2004. (IROS 2004). Proceedings</w:t>
        </w:r>
        <w:r>
          <w:rPr>
            <w:szCs w:val="24"/>
          </w:rPr>
          <w:t>, Sept.-2 Oct., vol. 3, pp. 3003–3008 vol.3.</w:t>
        </w:r>
      </w:ins>
    </w:p>
    <w:p w:rsidR="00F84E58" w:rsidRDefault="00F84E58" w:rsidP="00F84E58">
      <w:pPr>
        <w:pStyle w:val="Bibliography"/>
        <w:rPr>
          <w:ins w:id="2994" w:author="Edward Venator" w:date="2013-04-11T09:46:00Z"/>
          <w:szCs w:val="24"/>
        </w:rPr>
        <w:pPrChange w:id="2995" w:author="Edward Venator" w:date="2013-04-11T09:46:00Z">
          <w:pPr>
            <w:widowControl w:val="0"/>
            <w:autoSpaceDE w:val="0"/>
            <w:autoSpaceDN w:val="0"/>
            <w:adjustRightInd w:val="0"/>
            <w:spacing w:after="0" w:line="240" w:lineRule="auto"/>
          </w:pPr>
        </w:pPrChange>
      </w:pPr>
      <w:ins w:id="2996" w:author="Edward Venator" w:date="2013-04-11T09:46:00Z">
        <w:r>
          <w:rPr>
            <w:szCs w:val="24"/>
          </w:rPr>
          <w:t>[8]</w:t>
        </w:r>
        <w:r>
          <w:rPr>
            <w:szCs w:val="24"/>
          </w:rPr>
          <w:tab/>
          <w:t xml:space="preserve">A. Hermann, Z. </w:t>
        </w:r>
        <w:proofErr w:type="spellStart"/>
        <w:r>
          <w:rPr>
            <w:szCs w:val="24"/>
          </w:rPr>
          <w:t>Xue</w:t>
        </w:r>
        <w:proofErr w:type="spellEnd"/>
        <w:r>
          <w:rPr>
            <w:szCs w:val="24"/>
          </w:rPr>
          <w:t xml:space="preserve">, S. W. </w:t>
        </w:r>
        <w:proofErr w:type="spellStart"/>
        <w:r>
          <w:rPr>
            <w:szCs w:val="24"/>
          </w:rPr>
          <w:t>Ruhl</w:t>
        </w:r>
        <w:proofErr w:type="spellEnd"/>
        <w:r>
          <w:rPr>
            <w:szCs w:val="24"/>
          </w:rPr>
          <w:t xml:space="preserve">, and R. </w:t>
        </w:r>
        <w:proofErr w:type="spellStart"/>
        <w:r>
          <w:rPr>
            <w:szCs w:val="24"/>
          </w:rPr>
          <w:t>Dillmann</w:t>
        </w:r>
        <w:proofErr w:type="spellEnd"/>
        <w:r>
          <w:rPr>
            <w:szCs w:val="24"/>
          </w:rPr>
          <w:t xml:space="preserve">, “Hardware and software architecture of a bimanual mobile manipulator for industrial application,” in </w:t>
        </w:r>
        <w:r>
          <w:rPr>
            <w:i/>
            <w:iCs/>
            <w:szCs w:val="24"/>
          </w:rPr>
          <w:t xml:space="preserve">2011 IEEE International Conference on Robotics and </w:t>
        </w:r>
        <w:proofErr w:type="spellStart"/>
        <w:r>
          <w:rPr>
            <w:i/>
            <w:iCs/>
            <w:szCs w:val="24"/>
          </w:rPr>
          <w:t>Biomimetics</w:t>
        </w:r>
        <w:proofErr w:type="spellEnd"/>
        <w:r>
          <w:rPr>
            <w:i/>
            <w:iCs/>
            <w:szCs w:val="24"/>
          </w:rPr>
          <w:t xml:space="preserve"> (ROBIO)</w:t>
        </w:r>
        <w:r>
          <w:rPr>
            <w:szCs w:val="24"/>
          </w:rPr>
          <w:t>, Dec., pp. 2282–2288.</w:t>
        </w:r>
      </w:ins>
    </w:p>
    <w:p w:rsidR="00F84E58" w:rsidRDefault="00F84E58" w:rsidP="00F84E58">
      <w:pPr>
        <w:pStyle w:val="Bibliography"/>
        <w:rPr>
          <w:ins w:id="2997" w:author="Edward Venator" w:date="2013-04-11T09:46:00Z"/>
          <w:szCs w:val="24"/>
        </w:rPr>
        <w:pPrChange w:id="2998" w:author="Edward Venator" w:date="2013-04-11T09:46:00Z">
          <w:pPr>
            <w:widowControl w:val="0"/>
            <w:autoSpaceDE w:val="0"/>
            <w:autoSpaceDN w:val="0"/>
            <w:adjustRightInd w:val="0"/>
            <w:spacing w:after="0" w:line="240" w:lineRule="auto"/>
          </w:pPr>
        </w:pPrChange>
      </w:pPr>
      <w:ins w:id="2999" w:author="Edward Venator" w:date="2013-04-11T09:46:00Z">
        <w:r>
          <w:rPr>
            <w:szCs w:val="24"/>
          </w:rPr>
          <w:t>[9]</w:t>
        </w:r>
        <w:r>
          <w:rPr>
            <w:szCs w:val="24"/>
          </w:rPr>
          <w:tab/>
          <w:t xml:space="preserve">C. </w:t>
        </w:r>
        <w:proofErr w:type="spellStart"/>
        <w:r>
          <w:rPr>
            <w:szCs w:val="24"/>
          </w:rPr>
          <w:t>Rockey</w:t>
        </w:r>
        <w:proofErr w:type="spellEnd"/>
        <w:r>
          <w:rPr>
            <w:szCs w:val="24"/>
          </w:rPr>
          <w:t xml:space="preserve">, E. </w:t>
        </w:r>
        <w:proofErr w:type="spellStart"/>
        <w:r>
          <w:rPr>
            <w:szCs w:val="24"/>
          </w:rPr>
          <w:t>Perko</w:t>
        </w:r>
        <w:proofErr w:type="spellEnd"/>
        <w:r>
          <w:rPr>
            <w:szCs w:val="24"/>
          </w:rPr>
          <w:t>, and Ben Ballard, “HARLIE,” IGVC, May 2010.</w:t>
        </w:r>
      </w:ins>
    </w:p>
    <w:p w:rsidR="00F84E58" w:rsidRDefault="00F84E58" w:rsidP="00F84E58">
      <w:pPr>
        <w:pStyle w:val="Bibliography"/>
        <w:rPr>
          <w:ins w:id="3000" w:author="Edward Venator" w:date="2013-04-11T09:46:00Z"/>
          <w:szCs w:val="24"/>
        </w:rPr>
        <w:pPrChange w:id="3001" w:author="Edward Venator" w:date="2013-04-11T09:46:00Z">
          <w:pPr>
            <w:widowControl w:val="0"/>
            <w:autoSpaceDE w:val="0"/>
            <w:autoSpaceDN w:val="0"/>
            <w:adjustRightInd w:val="0"/>
            <w:spacing w:after="0" w:line="240" w:lineRule="auto"/>
          </w:pPr>
        </w:pPrChange>
      </w:pPr>
      <w:ins w:id="3002" w:author="Edward Venator" w:date="2013-04-11T09:46:00Z">
        <w:r>
          <w:rPr>
            <w:szCs w:val="24"/>
          </w:rPr>
          <w:t>[10]</w:t>
        </w:r>
        <w:r>
          <w:rPr>
            <w:szCs w:val="24"/>
          </w:rPr>
          <w:tab/>
        </w:r>
        <w:proofErr w:type="spellStart"/>
        <w:r>
          <w:rPr>
            <w:szCs w:val="24"/>
          </w:rPr>
          <w:t>Samlex</w:t>
        </w:r>
        <w:proofErr w:type="spellEnd"/>
        <w:r>
          <w:rPr>
            <w:szCs w:val="24"/>
          </w:rPr>
          <w:t xml:space="preserve"> America, “DC-DC Step Down Converters Model SDC-15.” </w:t>
        </w:r>
        <w:proofErr w:type="spellStart"/>
        <w:r>
          <w:rPr>
            <w:szCs w:val="24"/>
          </w:rPr>
          <w:t>Samlex</w:t>
        </w:r>
        <w:proofErr w:type="spellEnd"/>
        <w:r>
          <w:rPr>
            <w:szCs w:val="24"/>
          </w:rPr>
          <w:t xml:space="preserve"> America.</w:t>
        </w:r>
      </w:ins>
    </w:p>
    <w:p w:rsidR="00F84E58" w:rsidRDefault="00F84E58" w:rsidP="00F84E58">
      <w:pPr>
        <w:pStyle w:val="Bibliography"/>
        <w:rPr>
          <w:ins w:id="3003" w:author="Edward Venator" w:date="2013-04-11T09:46:00Z"/>
          <w:szCs w:val="24"/>
        </w:rPr>
        <w:pPrChange w:id="3004" w:author="Edward Venator" w:date="2013-04-11T09:46:00Z">
          <w:pPr>
            <w:widowControl w:val="0"/>
            <w:autoSpaceDE w:val="0"/>
            <w:autoSpaceDN w:val="0"/>
            <w:adjustRightInd w:val="0"/>
            <w:spacing w:after="0" w:line="240" w:lineRule="auto"/>
          </w:pPr>
        </w:pPrChange>
      </w:pPr>
      <w:ins w:id="3005" w:author="Edward Venator" w:date="2013-04-11T09:46:00Z">
        <w:r>
          <w:rPr>
            <w:szCs w:val="24"/>
          </w:rPr>
          <w:t>[11]</w:t>
        </w:r>
        <w:r>
          <w:rPr>
            <w:szCs w:val="24"/>
          </w:rPr>
          <w:tab/>
          <w:t xml:space="preserve">Eric </w:t>
        </w:r>
        <w:proofErr w:type="spellStart"/>
        <w:r>
          <w:rPr>
            <w:szCs w:val="24"/>
          </w:rPr>
          <w:t>Perko</w:t>
        </w:r>
        <w:proofErr w:type="spellEnd"/>
        <w:r>
          <w:rPr>
            <w:szCs w:val="24"/>
          </w:rPr>
          <w:t>, “Precision Navigation for Indoor Mobile Robots,” Masters, Case Western Reserve University, Cleveland, OH, 2013.</w:t>
        </w:r>
      </w:ins>
    </w:p>
    <w:p w:rsidR="00F84E58" w:rsidRDefault="00F84E58" w:rsidP="00F84E58">
      <w:pPr>
        <w:pStyle w:val="Bibliography"/>
        <w:rPr>
          <w:ins w:id="3006" w:author="Edward Venator" w:date="2013-04-11T09:46:00Z"/>
          <w:szCs w:val="24"/>
        </w:rPr>
        <w:pPrChange w:id="3007" w:author="Edward Venator" w:date="2013-04-11T09:46:00Z">
          <w:pPr>
            <w:widowControl w:val="0"/>
            <w:autoSpaceDE w:val="0"/>
            <w:autoSpaceDN w:val="0"/>
            <w:adjustRightInd w:val="0"/>
            <w:spacing w:after="0" w:line="240" w:lineRule="auto"/>
          </w:pPr>
        </w:pPrChange>
      </w:pPr>
      <w:ins w:id="3008" w:author="Edward Venator" w:date="2013-04-11T09:46:00Z">
        <w:r>
          <w:rPr>
            <w:szCs w:val="24"/>
          </w:rPr>
          <w:t>[12]</w:t>
        </w:r>
        <w:r>
          <w:rPr>
            <w:szCs w:val="24"/>
          </w:rPr>
          <w:tab/>
          <w:t>“ROS/Concepts - ROS Wiki.” [Online]. Available: http://www.ros.org/wiki/ROS/Concepts. [Accessed: 22-Mar-2013].</w:t>
        </w:r>
      </w:ins>
    </w:p>
    <w:p w:rsidR="00F84E58" w:rsidRDefault="00F84E58" w:rsidP="00F84E58">
      <w:pPr>
        <w:pStyle w:val="Bibliography"/>
        <w:rPr>
          <w:ins w:id="3009" w:author="Edward Venator" w:date="2013-04-11T09:46:00Z"/>
          <w:szCs w:val="24"/>
        </w:rPr>
        <w:pPrChange w:id="3010" w:author="Edward Venator" w:date="2013-04-11T09:46:00Z">
          <w:pPr>
            <w:widowControl w:val="0"/>
            <w:autoSpaceDE w:val="0"/>
            <w:autoSpaceDN w:val="0"/>
            <w:adjustRightInd w:val="0"/>
            <w:spacing w:after="0" w:line="240" w:lineRule="auto"/>
          </w:pPr>
        </w:pPrChange>
      </w:pPr>
      <w:ins w:id="3011" w:author="Edward Venator" w:date="2013-04-11T09:46:00Z">
        <w:r>
          <w:rPr>
            <w:szCs w:val="24"/>
          </w:rPr>
          <w:lastRenderedPageBreak/>
          <w:t>[13]</w:t>
        </w:r>
        <w:r>
          <w:rPr>
            <w:szCs w:val="24"/>
          </w:rPr>
          <w:tab/>
          <w:t>“</w:t>
        </w:r>
        <w:proofErr w:type="spellStart"/>
        <w:r>
          <w:rPr>
            <w:szCs w:val="24"/>
          </w:rPr>
          <w:t>actionlib</w:t>
        </w:r>
        <w:proofErr w:type="spellEnd"/>
        <w:r>
          <w:rPr>
            <w:szCs w:val="24"/>
          </w:rPr>
          <w:t xml:space="preserve"> - ROS Wiki.” [Online]. Available: http://www.ros.org/wiki/actionlib. [Accessed: 22-Mar-2013].</w:t>
        </w:r>
      </w:ins>
    </w:p>
    <w:p w:rsidR="00F84E58" w:rsidRDefault="00F84E58" w:rsidP="00F84E58">
      <w:pPr>
        <w:pStyle w:val="Bibliography"/>
        <w:rPr>
          <w:ins w:id="3012" w:author="Edward Venator" w:date="2013-04-11T09:46:00Z"/>
          <w:szCs w:val="24"/>
        </w:rPr>
        <w:pPrChange w:id="3013" w:author="Edward Venator" w:date="2013-04-11T09:46:00Z">
          <w:pPr>
            <w:widowControl w:val="0"/>
            <w:autoSpaceDE w:val="0"/>
            <w:autoSpaceDN w:val="0"/>
            <w:adjustRightInd w:val="0"/>
            <w:spacing w:after="0" w:line="240" w:lineRule="auto"/>
          </w:pPr>
        </w:pPrChange>
      </w:pPr>
      <w:ins w:id="3014" w:author="Edward Venator" w:date="2013-04-11T09:46:00Z">
        <w:r>
          <w:rPr>
            <w:szCs w:val="24"/>
          </w:rPr>
          <w:t>[14]</w:t>
        </w:r>
        <w:r>
          <w:rPr>
            <w:szCs w:val="24"/>
          </w:rPr>
          <w:tab/>
          <w:t>“</w:t>
        </w:r>
        <w:proofErr w:type="spellStart"/>
        <w:r>
          <w:rPr>
            <w:szCs w:val="24"/>
          </w:rPr>
          <w:t>openni_kinect</w:t>
        </w:r>
        <w:proofErr w:type="spellEnd"/>
        <w:r>
          <w:rPr>
            <w:szCs w:val="24"/>
          </w:rPr>
          <w:t xml:space="preserve"> - ROS Wiki.” [Online]. Available: http://www.ros.org/wiki/openni_kinect. [Accessed: 03-Apr-2013].</w:t>
        </w:r>
      </w:ins>
    </w:p>
    <w:p w:rsidR="00F84E58" w:rsidRDefault="00F84E58" w:rsidP="00F84E58">
      <w:pPr>
        <w:pStyle w:val="Bibliography"/>
        <w:rPr>
          <w:ins w:id="3015" w:author="Edward Venator" w:date="2013-04-11T09:46:00Z"/>
          <w:szCs w:val="24"/>
        </w:rPr>
        <w:pPrChange w:id="3016" w:author="Edward Venator" w:date="2013-04-11T09:46:00Z">
          <w:pPr>
            <w:widowControl w:val="0"/>
            <w:autoSpaceDE w:val="0"/>
            <w:autoSpaceDN w:val="0"/>
            <w:adjustRightInd w:val="0"/>
            <w:spacing w:after="0" w:line="240" w:lineRule="auto"/>
          </w:pPr>
        </w:pPrChange>
      </w:pPr>
      <w:ins w:id="3017" w:author="Edward Venator" w:date="2013-04-11T09:46:00Z">
        <w:r>
          <w:rPr>
            <w:szCs w:val="24"/>
          </w:rPr>
          <w:t>[15]</w:t>
        </w:r>
        <w:r>
          <w:rPr>
            <w:szCs w:val="24"/>
          </w:rPr>
          <w:tab/>
          <w:t>“</w:t>
        </w:r>
        <w:proofErr w:type="spellStart"/>
        <w:r>
          <w:rPr>
            <w:szCs w:val="24"/>
          </w:rPr>
          <w:t>laser_drivers</w:t>
        </w:r>
        <w:proofErr w:type="spellEnd"/>
        <w:r>
          <w:rPr>
            <w:szCs w:val="24"/>
          </w:rPr>
          <w:t xml:space="preserve"> - ROS Wiki.” [Online]. Available: http://www.ros.org/wiki/laser_drivers?distro=fuerte. [Accessed: 03-Apr-2013].</w:t>
        </w:r>
      </w:ins>
    </w:p>
    <w:p w:rsidR="00F84E58" w:rsidRDefault="00F84E58" w:rsidP="00F84E58">
      <w:pPr>
        <w:pStyle w:val="Bibliography"/>
        <w:rPr>
          <w:ins w:id="3018" w:author="Edward Venator" w:date="2013-04-11T09:46:00Z"/>
          <w:szCs w:val="24"/>
        </w:rPr>
        <w:pPrChange w:id="3019" w:author="Edward Venator" w:date="2013-04-11T09:46:00Z">
          <w:pPr>
            <w:widowControl w:val="0"/>
            <w:autoSpaceDE w:val="0"/>
            <w:autoSpaceDN w:val="0"/>
            <w:adjustRightInd w:val="0"/>
            <w:spacing w:after="0" w:line="240" w:lineRule="auto"/>
          </w:pPr>
        </w:pPrChange>
      </w:pPr>
      <w:ins w:id="3020" w:author="Edward Venator" w:date="2013-04-11T09:46:00Z">
        <w:r>
          <w:rPr>
            <w:szCs w:val="24"/>
          </w:rPr>
          <w:t>[16]</w:t>
        </w:r>
        <w:r>
          <w:rPr>
            <w:szCs w:val="24"/>
          </w:rPr>
          <w:tab/>
          <w:t>E. Venator, “</w:t>
        </w:r>
        <w:proofErr w:type="spellStart"/>
        <w:r>
          <w:rPr>
            <w:szCs w:val="24"/>
          </w:rPr>
          <w:t>Rosserial</w:t>
        </w:r>
        <w:proofErr w:type="spellEnd"/>
        <w:r>
          <w:rPr>
            <w:szCs w:val="24"/>
          </w:rPr>
          <w:t xml:space="preserve"> Service ‘Failed to parse subscriber’ - ROS Answers,” </w:t>
        </w:r>
        <w:r>
          <w:rPr>
            <w:i/>
            <w:iCs/>
            <w:szCs w:val="24"/>
          </w:rPr>
          <w:t>ROS Answers</w:t>
        </w:r>
        <w:r>
          <w:rPr>
            <w:szCs w:val="24"/>
          </w:rPr>
          <w:t>. [Online]. Available: http://answers.ros.org/question/48548/rosserial-service-failed-to-parse-subscriber/. [Accessed: 22-Mar-2013].</w:t>
        </w:r>
      </w:ins>
    </w:p>
    <w:p w:rsidR="00F84E58" w:rsidRDefault="00F84E58" w:rsidP="00F84E58">
      <w:pPr>
        <w:pStyle w:val="Bibliography"/>
        <w:rPr>
          <w:ins w:id="3021" w:author="Edward Venator" w:date="2013-04-11T09:46:00Z"/>
          <w:szCs w:val="24"/>
        </w:rPr>
        <w:pPrChange w:id="3022" w:author="Edward Venator" w:date="2013-04-11T09:46:00Z">
          <w:pPr>
            <w:widowControl w:val="0"/>
            <w:autoSpaceDE w:val="0"/>
            <w:autoSpaceDN w:val="0"/>
            <w:adjustRightInd w:val="0"/>
            <w:spacing w:after="0" w:line="240" w:lineRule="auto"/>
          </w:pPr>
        </w:pPrChange>
      </w:pPr>
      <w:ins w:id="3023" w:author="Edward Venator" w:date="2013-04-11T09:46:00Z">
        <w:r>
          <w:rPr>
            <w:szCs w:val="24"/>
          </w:rPr>
          <w:t>[17]</w:t>
        </w:r>
        <w:r>
          <w:rPr>
            <w:szCs w:val="24"/>
          </w:rPr>
          <w:tab/>
          <w:t>E. Venator, “</w:t>
        </w:r>
        <w:proofErr w:type="spellStart"/>
        <w:r>
          <w:rPr>
            <w:szCs w:val="24"/>
          </w:rPr>
          <w:t>rosserial</w:t>
        </w:r>
        <w:proofErr w:type="spellEnd"/>
        <w:r>
          <w:rPr>
            <w:szCs w:val="24"/>
          </w:rPr>
          <w:t xml:space="preserve">,” </w:t>
        </w:r>
        <w:proofErr w:type="spellStart"/>
        <w:r>
          <w:rPr>
            <w:i/>
            <w:iCs/>
            <w:szCs w:val="24"/>
          </w:rPr>
          <w:t>GitHub</w:t>
        </w:r>
        <w:proofErr w:type="spellEnd"/>
        <w:r>
          <w:rPr>
            <w:szCs w:val="24"/>
          </w:rPr>
          <w:t>. [Online]. Available: https://github.com/evenator/rosserial. [Accessed: 22-Mar-2013].</w:t>
        </w:r>
      </w:ins>
    </w:p>
    <w:p w:rsidR="00F84E58" w:rsidRDefault="00F84E58" w:rsidP="00F84E58">
      <w:pPr>
        <w:pStyle w:val="Bibliography"/>
        <w:rPr>
          <w:ins w:id="3024" w:author="Edward Venator" w:date="2013-04-11T09:46:00Z"/>
          <w:szCs w:val="24"/>
        </w:rPr>
        <w:pPrChange w:id="3025" w:author="Edward Venator" w:date="2013-04-11T09:46:00Z">
          <w:pPr>
            <w:widowControl w:val="0"/>
            <w:autoSpaceDE w:val="0"/>
            <w:autoSpaceDN w:val="0"/>
            <w:adjustRightInd w:val="0"/>
            <w:spacing w:after="0" w:line="240" w:lineRule="auto"/>
          </w:pPr>
        </w:pPrChange>
      </w:pPr>
      <w:ins w:id="3026" w:author="Edward Venator" w:date="2013-04-11T09:46:00Z">
        <w:r>
          <w:rPr>
            <w:szCs w:val="24"/>
          </w:rPr>
          <w:t>[18]</w:t>
        </w:r>
        <w:r>
          <w:rPr>
            <w:szCs w:val="24"/>
          </w:rPr>
          <w:tab/>
          <w:t>Shaun Edwards and Chris Lewis, “ROS-Industrial – Applying the Robot Operating System (ROS) to Industrial Applications,” presented at the ICRA ECHORD Workshop, St. Paul, Minnesota, USA, 2012.</w:t>
        </w:r>
      </w:ins>
    </w:p>
    <w:p w:rsidR="00F84E58" w:rsidRDefault="00F84E58" w:rsidP="00F84E58">
      <w:pPr>
        <w:pStyle w:val="Bibliography"/>
        <w:rPr>
          <w:ins w:id="3027" w:author="Edward Venator" w:date="2013-04-11T09:46:00Z"/>
          <w:szCs w:val="24"/>
        </w:rPr>
        <w:pPrChange w:id="3028" w:author="Edward Venator" w:date="2013-04-11T09:46:00Z">
          <w:pPr>
            <w:widowControl w:val="0"/>
            <w:autoSpaceDE w:val="0"/>
            <w:autoSpaceDN w:val="0"/>
            <w:adjustRightInd w:val="0"/>
            <w:spacing w:after="0" w:line="240" w:lineRule="auto"/>
          </w:pPr>
        </w:pPrChange>
      </w:pPr>
      <w:ins w:id="3029" w:author="Edward Venator" w:date="2013-04-11T09:46:00Z">
        <w:r>
          <w:rPr>
            <w:szCs w:val="24"/>
          </w:rPr>
          <w:t>[19]</w:t>
        </w:r>
        <w:r>
          <w:rPr>
            <w:szCs w:val="24"/>
          </w:rPr>
          <w:tab/>
          <w:t>E. Venator, Gregory Lee, and W. Newman, “Hardware and Software Architecture of ABBY: An Industrial Mobile Manipulator,” presented at the IEEE International Conference on Automation Science and Engineering (Submitted), Madison, WI, USA, 2013.</w:t>
        </w:r>
      </w:ins>
    </w:p>
    <w:p w:rsidR="00F84E58" w:rsidRDefault="00F84E58" w:rsidP="00F84E58">
      <w:pPr>
        <w:pStyle w:val="Bibliography"/>
        <w:rPr>
          <w:ins w:id="3030" w:author="Edward Venator" w:date="2013-04-11T09:46:00Z"/>
          <w:szCs w:val="24"/>
        </w:rPr>
        <w:pPrChange w:id="3031" w:author="Edward Venator" w:date="2013-04-11T09:46:00Z">
          <w:pPr>
            <w:widowControl w:val="0"/>
            <w:autoSpaceDE w:val="0"/>
            <w:autoSpaceDN w:val="0"/>
            <w:adjustRightInd w:val="0"/>
            <w:spacing w:after="0" w:line="240" w:lineRule="auto"/>
          </w:pPr>
        </w:pPrChange>
      </w:pPr>
      <w:ins w:id="3032" w:author="Edward Venator" w:date="2013-04-11T09:46:00Z">
        <w:r>
          <w:rPr>
            <w:szCs w:val="24"/>
          </w:rPr>
          <w:t>[20]</w:t>
        </w:r>
        <w:r>
          <w:rPr>
            <w:szCs w:val="24"/>
          </w:rPr>
          <w:tab/>
          <w:t xml:space="preserve">S. </w:t>
        </w:r>
        <w:proofErr w:type="spellStart"/>
        <w:r>
          <w:rPr>
            <w:szCs w:val="24"/>
          </w:rPr>
          <w:t>Thrun</w:t>
        </w:r>
        <w:proofErr w:type="spellEnd"/>
        <w:r>
          <w:rPr>
            <w:szCs w:val="24"/>
          </w:rPr>
          <w:t xml:space="preserve">, W. </w:t>
        </w:r>
        <w:proofErr w:type="spellStart"/>
        <w:r>
          <w:rPr>
            <w:szCs w:val="24"/>
          </w:rPr>
          <w:t>Burgard</w:t>
        </w:r>
        <w:proofErr w:type="spellEnd"/>
        <w:r>
          <w:rPr>
            <w:szCs w:val="24"/>
          </w:rPr>
          <w:t xml:space="preserve">, and D. Fox, </w:t>
        </w:r>
        <w:r>
          <w:rPr>
            <w:i/>
            <w:iCs/>
            <w:szCs w:val="24"/>
          </w:rPr>
          <w:t>Probabilistic Robotics</w:t>
        </w:r>
        <w:r>
          <w:rPr>
            <w:szCs w:val="24"/>
          </w:rPr>
          <w:t>. The MIT Press, 2005.</w:t>
        </w:r>
      </w:ins>
    </w:p>
    <w:p w:rsidR="00F84E58" w:rsidRDefault="00F84E58" w:rsidP="00F84E58">
      <w:pPr>
        <w:pStyle w:val="Bibliography"/>
        <w:rPr>
          <w:ins w:id="3033" w:author="Edward Venator" w:date="2013-04-11T09:46:00Z"/>
          <w:szCs w:val="24"/>
        </w:rPr>
        <w:pPrChange w:id="3034" w:author="Edward Venator" w:date="2013-04-11T09:46:00Z">
          <w:pPr>
            <w:widowControl w:val="0"/>
            <w:autoSpaceDE w:val="0"/>
            <w:autoSpaceDN w:val="0"/>
            <w:adjustRightInd w:val="0"/>
            <w:spacing w:after="0" w:line="240" w:lineRule="auto"/>
          </w:pPr>
        </w:pPrChange>
      </w:pPr>
      <w:ins w:id="3035" w:author="Edward Venator" w:date="2013-04-11T09:46:00Z">
        <w:r>
          <w:rPr>
            <w:szCs w:val="24"/>
          </w:rPr>
          <w:t>[21]</w:t>
        </w:r>
        <w:r>
          <w:rPr>
            <w:szCs w:val="24"/>
          </w:rPr>
          <w:tab/>
          <w:t xml:space="preserve">Giorgio </w:t>
        </w:r>
        <w:proofErr w:type="spellStart"/>
        <w:r>
          <w:rPr>
            <w:szCs w:val="24"/>
          </w:rPr>
          <w:t>Grisetti</w:t>
        </w:r>
        <w:proofErr w:type="spellEnd"/>
        <w:r>
          <w:rPr>
            <w:szCs w:val="24"/>
          </w:rPr>
          <w:t xml:space="preserve">, </w:t>
        </w:r>
        <w:proofErr w:type="spellStart"/>
        <w:r>
          <w:rPr>
            <w:szCs w:val="24"/>
          </w:rPr>
          <w:t>Cyrill</w:t>
        </w:r>
        <w:proofErr w:type="spellEnd"/>
        <w:r>
          <w:rPr>
            <w:szCs w:val="24"/>
          </w:rPr>
          <w:t xml:space="preserve"> </w:t>
        </w:r>
        <w:proofErr w:type="spellStart"/>
        <w:r>
          <w:rPr>
            <w:szCs w:val="24"/>
          </w:rPr>
          <w:t>Stachness</w:t>
        </w:r>
        <w:proofErr w:type="spellEnd"/>
        <w:r>
          <w:rPr>
            <w:szCs w:val="24"/>
          </w:rPr>
          <w:t xml:space="preserve">, and Wolfram </w:t>
        </w:r>
        <w:proofErr w:type="spellStart"/>
        <w:r>
          <w:rPr>
            <w:szCs w:val="24"/>
          </w:rPr>
          <w:t>Burgard</w:t>
        </w:r>
        <w:proofErr w:type="spellEnd"/>
        <w:r>
          <w:rPr>
            <w:szCs w:val="24"/>
          </w:rPr>
          <w:t>, “</w:t>
        </w:r>
        <w:proofErr w:type="spellStart"/>
        <w:r>
          <w:rPr>
            <w:szCs w:val="24"/>
          </w:rPr>
          <w:t>GMapping</w:t>
        </w:r>
        <w:proofErr w:type="spellEnd"/>
        <w:r>
          <w:rPr>
            <w:szCs w:val="24"/>
          </w:rPr>
          <w:t>.” [Online]. Available: http://www.openslam.org/gmapping.html. [Accessed: 17-Feb-2013].</w:t>
        </w:r>
      </w:ins>
    </w:p>
    <w:p w:rsidR="00F84E58" w:rsidRDefault="00F84E58" w:rsidP="00F84E58">
      <w:pPr>
        <w:pStyle w:val="Bibliography"/>
        <w:rPr>
          <w:ins w:id="3036" w:author="Edward Venator" w:date="2013-04-11T09:46:00Z"/>
          <w:szCs w:val="24"/>
        </w:rPr>
        <w:pPrChange w:id="3037" w:author="Edward Venator" w:date="2013-04-11T09:46:00Z">
          <w:pPr>
            <w:widowControl w:val="0"/>
            <w:autoSpaceDE w:val="0"/>
            <w:autoSpaceDN w:val="0"/>
            <w:adjustRightInd w:val="0"/>
            <w:spacing w:after="0" w:line="240" w:lineRule="auto"/>
          </w:pPr>
        </w:pPrChange>
      </w:pPr>
      <w:ins w:id="3038" w:author="Edward Venator" w:date="2013-04-11T09:46:00Z">
        <w:r>
          <w:rPr>
            <w:szCs w:val="24"/>
          </w:rPr>
          <w:t>[22]</w:t>
        </w:r>
        <w:r>
          <w:rPr>
            <w:szCs w:val="24"/>
          </w:rPr>
          <w:tab/>
          <w:t xml:space="preserve">Tony </w:t>
        </w:r>
        <w:proofErr w:type="spellStart"/>
        <w:r>
          <w:rPr>
            <w:szCs w:val="24"/>
          </w:rPr>
          <w:t>Yanick</w:t>
        </w:r>
        <w:proofErr w:type="spellEnd"/>
        <w:r>
          <w:rPr>
            <w:szCs w:val="24"/>
          </w:rPr>
          <w:t xml:space="preserve">, Chase Nemeth, </w:t>
        </w:r>
        <w:proofErr w:type="spellStart"/>
        <w:r>
          <w:rPr>
            <w:szCs w:val="24"/>
          </w:rPr>
          <w:t>Beom</w:t>
        </w:r>
        <w:proofErr w:type="spellEnd"/>
        <w:r>
          <w:rPr>
            <w:szCs w:val="24"/>
          </w:rPr>
          <w:t xml:space="preserve"> </w:t>
        </w:r>
        <w:proofErr w:type="spellStart"/>
        <w:r>
          <w:rPr>
            <w:szCs w:val="24"/>
          </w:rPr>
          <w:t>Koh</w:t>
        </w:r>
        <w:proofErr w:type="spellEnd"/>
        <w:r>
          <w:rPr>
            <w:szCs w:val="24"/>
          </w:rPr>
          <w:t xml:space="preserve">, and </w:t>
        </w:r>
        <w:proofErr w:type="spellStart"/>
        <w:r>
          <w:rPr>
            <w:szCs w:val="24"/>
          </w:rPr>
          <w:t>Avinash</w:t>
        </w:r>
        <w:proofErr w:type="spellEnd"/>
        <w:r>
          <w:rPr>
            <w:szCs w:val="24"/>
          </w:rPr>
          <w:t xml:space="preserve"> </w:t>
        </w:r>
        <w:proofErr w:type="spellStart"/>
        <w:r>
          <w:rPr>
            <w:szCs w:val="24"/>
          </w:rPr>
          <w:t>Karamchandani</w:t>
        </w:r>
        <w:proofErr w:type="spellEnd"/>
        <w:r>
          <w:rPr>
            <w:szCs w:val="24"/>
          </w:rPr>
          <w:t>, “ALEN,” IGVC, 2009.</w:t>
        </w:r>
      </w:ins>
    </w:p>
    <w:p w:rsidR="00F84E58" w:rsidRDefault="00F84E58" w:rsidP="00F84E58">
      <w:pPr>
        <w:pStyle w:val="Bibliography"/>
        <w:rPr>
          <w:ins w:id="3039" w:author="Edward Venator" w:date="2013-04-11T09:46:00Z"/>
          <w:szCs w:val="24"/>
        </w:rPr>
        <w:pPrChange w:id="3040" w:author="Edward Venator" w:date="2013-04-11T09:46:00Z">
          <w:pPr>
            <w:widowControl w:val="0"/>
            <w:autoSpaceDE w:val="0"/>
            <w:autoSpaceDN w:val="0"/>
            <w:adjustRightInd w:val="0"/>
            <w:spacing w:after="0" w:line="240" w:lineRule="auto"/>
          </w:pPr>
        </w:pPrChange>
      </w:pPr>
      <w:ins w:id="3041" w:author="Edward Venator" w:date="2013-04-11T09:46:00Z">
        <w:r>
          <w:rPr>
            <w:szCs w:val="24"/>
          </w:rPr>
          <w:t>[23]</w:t>
        </w:r>
        <w:r>
          <w:rPr>
            <w:szCs w:val="24"/>
          </w:rPr>
          <w:tab/>
          <w:t>“</w:t>
        </w:r>
        <w:proofErr w:type="spellStart"/>
        <w:r>
          <w:rPr>
            <w:szCs w:val="24"/>
          </w:rPr>
          <w:t>navfn</w:t>
        </w:r>
        <w:proofErr w:type="spellEnd"/>
        <w:r>
          <w:rPr>
            <w:szCs w:val="24"/>
          </w:rPr>
          <w:t xml:space="preserve"> - ROS Wiki.” [Online]. Available: http://www.ros.org/wiki/navfn. [Accessed: 13-Feb-2013].</w:t>
        </w:r>
      </w:ins>
    </w:p>
    <w:p w:rsidR="00F84E58" w:rsidRDefault="00F84E58" w:rsidP="00F84E58">
      <w:pPr>
        <w:pStyle w:val="Bibliography"/>
        <w:rPr>
          <w:ins w:id="3042" w:author="Edward Venator" w:date="2013-04-11T09:46:00Z"/>
          <w:szCs w:val="24"/>
        </w:rPr>
        <w:pPrChange w:id="3043" w:author="Edward Venator" w:date="2013-04-11T09:46:00Z">
          <w:pPr>
            <w:widowControl w:val="0"/>
            <w:autoSpaceDE w:val="0"/>
            <w:autoSpaceDN w:val="0"/>
            <w:adjustRightInd w:val="0"/>
            <w:spacing w:after="0" w:line="240" w:lineRule="auto"/>
          </w:pPr>
        </w:pPrChange>
      </w:pPr>
      <w:ins w:id="3044" w:author="Edward Venator" w:date="2013-04-11T09:46:00Z">
        <w:r>
          <w:rPr>
            <w:szCs w:val="24"/>
          </w:rPr>
          <w:t>[24]</w:t>
        </w:r>
        <w:r>
          <w:rPr>
            <w:szCs w:val="24"/>
          </w:rPr>
          <w:tab/>
          <w:t xml:space="preserve">E. W. </w:t>
        </w:r>
        <w:proofErr w:type="spellStart"/>
        <w:r>
          <w:rPr>
            <w:szCs w:val="24"/>
          </w:rPr>
          <w:t>Dijkstra</w:t>
        </w:r>
        <w:proofErr w:type="spellEnd"/>
        <w:r>
          <w:rPr>
            <w:szCs w:val="24"/>
          </w:rPr>
          <w:t xml:space="preserve">, “A note on two problems in </w:t>
        </w:r>
        <w:proofErr w:type="spellStart"/>
        <w:r>
          <w:rPr>
            <w:szCs w:val="24"/>
          </w:rPr>
          <w:t>connexion</w:t>
        </w:r>
        <w:proofErr w:type="spellEnd"/>
        <w:r>
          <w:rPr>
            <w:szCs w:val="24"/>
          </w:rPr>
          <w:t xml:space="preserve"> with graphs,” </w:t>
        </w:r>
        <w:proofErr w:type="spellStart"/>
        <w:r>
          <w:rPr>
            <w:i/>
            <w:iCs/>
            <w:szCs w:val="24"/>
          </w:rPr>
          <w:t>Numer</w:t>
        </w:r>
        <w:proofErr w:type="spellEnd"/>
        <w:r>
          <w:rPr>
            <w:i/>
            <w:iCs/>
            <w:szCs w:val="24"/>
          </w:rPr>
          <w:t>. Math.</w:t>
        </w:r>
        <w:r>
          <w:rPr>
            <w:szCs w:val="24"/>
          </w:rPr>
          <w:t>, vol. 1, no. 1, pp. 269–271, Dec. 1959.</w:t>
        </w:r>
      </w:ins>
    </w:p>
    <w:p w:rsidR="00F84E58" w:rsidRDefault="00F84E58" w:rsidP="00F84E58">
      <w:pPr>
        <w:pStyle w:val="Bibliography"/>
        <w:rPr>
          <w:ins w:id="3045" w:author="Edward Venator" w:date="2013-04-11T09:46:00Z"/>
          <w:szCs w:val="24"/>
        </w:rPr>
        <w:pPrChange w:id="3046" w:author="Edward Venator" w:date="2013-04-11T09:46:00Z">
          <w:pPr>
            <w:widowControl w:val="0"/>
            <w:autoSpaceDE w:val="0"/>
            <w:autoSpaceDN w:val="0"/>
            <w:adjustRightInd w:val="0"/>
            <w:spacing w:after="0" w:line="240" w:lineRule="auto"/>
          </w:pPr>
        </w:pPrChange>
      </w:pPr>
      <w:ins w:id="3047" w:author="Edward Venator" w:date="2013-04-11T09:46:00Z">
        <w:r>
          <w:rPr>
            <w:szCs w:val="24"/>
          </w:rPr>
          <w:t>[25]</w:t>
        </w:r>
        <w:r>
          <w:rPr>
            <w:szCs w:val="24"/>
          </w:rPr>
          <w:tab/>
          <w:t xml:space="preserve">“Kinematic and Dynamic Solvers | The </w:t>
        </w:r>
        <w:proofErr w:type="spellStart"/>
        <w:r>
          <w:rPr>
            <w:szCs w:val="24"/>
          </w:rPr>
          <w:t>Orocos</w:t>
        </w:r>
        <w:proofErr w:type="spellEnd"/>
        <w:r>
          <w:rPr>
            <w:szCs w:val="24"/>
          </w:rPr>
          <w:t xml:space="preserve"> Project.” [Online]. Available: http://www.orocos.org/kdl/UserManual/kinematic_solvers. [Accessed: 20-Mar-2013].</w:t>
        </w:r>
      </w:ins>
    </w:p>
    <w:p w:rsidR="00F84E58" w:rsidRDefault="00F84E58" w:rsidP="00F84E58">
      <w:pPr>
        <w:pStyle w:val="Bibliography"/>
        <w:rPr>
          <w:ins w:id="3048" w:author="Edward Venator" w:date="2013-04-11T09:46:00Z"/>
          <w:szCs w:val="24"/>
        </w:rPr>
        <w:pPrChange w:id="3049" w:author="Edward Venator" w:date="2013-04-11T09:46:00Z">
          <w:pPr>
            <w:widowControl w:val="0"/>
            <w:autoSpaceDE w:val="0"/>
            <w:autoSpaceDN w:val="0"/>
            <w:adjustRightInd w:val="0"/>
            <w:spacing w:after="0" w:line="240" w:lineRule="auto"/>
          </w:pPr>
        </w:pPrChange>
      </w:pPr>
      <w:ins w:id="3050" w:author="Edward Venator" w:date="2013-04-11T09:46:00Z">
        <w:r>
          <w:rPr>
            <w:szCs w:val="24"/>
          </w:rPr>
          <w:t>[26]</w:t>
        </w:r>
        <w:r>
          <w:rPr>
            <w:szCs w:val="24"/>
          </w:rPr>
          <w:tab/>
          <w:t>“</w:t>
        </w:r>
        <w:proofErr w:type="spellStart"/>
        <w:r>
          <w:rPr>
            <w:szCs w:val="24"/>
          </w:rPr>
          <w:t>OpenRAVE</w:t>
        </w:r>
        <w:proofErr w:type="spellEnd"/>
        <w:r>
          <w:rPr>
            <w:szCs w:val="24"/>
          </w:rPr>
          <w:t xml:space="preserve"> | </w:t>
        </w:r>
        <w:proofErr w:type="spellStart"/>
        <w:r>
          <w:rPr>
            <w:szCs w:val="24"/>
          </w:rPr>
          <w:t>ikfast</w:t>
        </w:r>
        <w:proofErr w:type="spellEnd"/>
        <w:r>
          <w:rPr>
            <w:szCs w:val="24"/>
          </w:rPr>
          <w:t xml:space="preserve"> Module | </w:t>
        </w:r>
        <w:proofErr w:type="spellStart"/>
        <w:r>
          <w:rPr>
            <w:szCs w:val="24"/>
          </w:rPr>
          <w:t>OpenRAVE</w:t>
        </w:r>
        <w:proofErr w:type="spellEnd"/>
        <w:r>
          <w:rPr>
            <w:szCs w:val="24"/>
          </w:rPr>
          <w:t xml:space="preserve"> Documentation.” [Online]. Available: http://openrave.org/docs/latest_stable/openravepy/ikfast/#ikfast-the-robot-kinematics-compiler. [Accessed: 20-Mar-2013].</w:t>
        </w:r>
      </w:ins>
    </w:p>
    <w:p w:rsidR="00F84E58" w:rsidRDefault="00F84E58" w:rsidP="00F84E58">
      <w:pPr>
        <w:pStyle w:val="Bibliography"/>
        <w:rPr>
          <w:ins w:id="3051" w:author="Edward Venator" w:date="2013-04-11T09:46:00Z"/>
          <w:szCs w:val="24"/>
        </w:rPr>
        <w:pPrChange w:id="3052" w:author="Edward Venator" w:date="2013-04-11T09:46:00Z">
          <w:pPr>
            <w:widowControl w:val="0"/>
            <w:autoSpaceDE w:val="0"/>
            <w:autoSpaceDN w:val="0"/>
            <w:adjustRightInd w:val="0"/>
            <w:spacing w:after="0" w:line="240" w:lineRule="auto"/>
          </w:pPr>
        </w:pPrChange>
      </w:pPr>
      <w:ins w:id="3053" w:author="Edward Venator" w:date="2013-04-11T09:46:00Z">
        <w:r>
          <w:rPr>
            <w:szCs w:val="24"/>
          </w:rPr>
          <w:t>[27]</w:t>
        </w:r>
        <w:r>
          <w:rPr>
            <w:szCs w:val="24"/>
          </w:rPr>
          <w:tab/>
          <w:t xml:space="preserve">G. </w:t>
        </w:r>
        <w:proofErr w:type="spellStart"/>
        <w:r>
          <w:rPr>
            <w:szCs w:val="24"/>
          </w:rPr>
          <w:t>Sánchez</w:t>
        </w:r>
        <w:proofErr w:type="spellEnd"/>
        <w:r>
          <w:rPr>
            <w:szCs w:val="24"/>
          </w:rPr>
          <w:t xml:space="preserve"> and J.-C. </w:t>
        </w:r>
        <w:proofErr w:type="spellStart"/>
        <w:r>
          <w:rPr>
            <w:szCs w:val="24"/>
          </w:rPr>
          <w:t>Latombe</w:t>
        </w:r>
        <w:proofErr w:type="spellEnd"/>
        <w:r>
          <w:rPr>
            <w:szCs w:val="24"/>
          </w:rPr>
          <w:t xml:space="preserve">, “A Single-Query Bi-Directional Probabilistic Roadmap Planner with Lazy Collision Checking,” in </w:t>
        </w:r>
        <w:r>
          <w:rPr>
            <w:i/>
            <w:iCs/>
            <w:szCs w:val="24"/>
          </w:rPr>
          <w:t>Robotics Research</w:t>
        </w:r>
        <w:r>
          <w:rPr>
            <w:szCs w:val="24"/>
          </w:rPr>
          <w:t xml:space="preserve">, P. R. A. Jarvis and P. A. </w:t>
        </w:r>
        <w:proofErr w:type="spellStart"/>
        <w:r>
          <w:rPr>
            <w:szCs w:val="24"/>
          </w:rPr>
          <w:t>Zelinsky</w:t>
        </w:r>
        <w:proofErr w:type="spellEnd"/>
        <w:r>
          <w:rPr>
            <w:szCs w:val="24"/>
          </w:rPr>
          <w:t>, Eds. Springer Berlin Heidelberg, 2003, pp. 403–417.</w:t>
        </w:r>
      </w:ins>
    </w:p>
    <w:p w:rsidR="00F84E58" w:rsidRDefault="00F84E58" w:rsidP="00F84E58">
      <w:pPr>
        <w:pStyle w:val="Bibliography"/>
        <w:rPr>
          <w:ins w:id="3054" w:author="Edward Venator" w:date="2013-04-11T09:46:00Z"/>
          <w:szCs w:val="24"/>
        </w:rPr>
        <w:pPrChange w:id="3055" w:author="Edward Venator" w:date="2013-04-11T09:46:00Z">
          <w:pPr>
            <w:widowControl w:val="0"/>
            <w:autoSpaceDE w:val="0"/>
            <w:autoSpaceDN w:val="0"/>
            <w:adjustRightInd w:val="0"/>
            <w:spacing w:after="0" w:line="240" w:lineRule="auto"/>
          </w:pPr>
        </w:pPrChange>
      </w:pPr>
      <w:ins w:id="3056" w:author="Edward Venator" w:date="2013-04-11T09:46:00Z">
        <w:r>
          <w:rPr>
            <w:szCs w:val="24"/>
          </w:rPr>
          <w:t>[28]</w:t>
        </w:r>
        <w:r>
          <w:rPr>
            <w:szCs w:val="24"/>
          </w:rPr>
          <w:tab/>
          <w:t>“</w:t>
        </w:r>
        <w:proofErr w:type="spellStart"/>
        <w:r>
          <w:rPr>
            <w:szCs w:val="24"/>
          </w:rPr>
          <w:t>tabletop_object_detector</w:t>
        </w:r>
        <w:proofErr w:type="spellEnd"/>
        <w:r>
          <w:rPr>
            <w:szCs w:val="24"/>
          </w:rPr>
          <w:t xml:space="preserve"> - ROS Wiki.” [Online]. Available: http://www.ros.org/wiki/tabletop_object_detector. [Accessed: 17-Feb-2013].</w:t>
        </w:r>
      </w:ins>
    </w:p>
    <w:p w:rsidR="00F84E58" w:rsidRDefault="00F84E58" w:rsidP="00F84E58">
      <w:pPr>
        <w:pStyle w:val="Bibliography"/>
        <w:rPr>
          <w:ins w:id="3057" w:author="Edward Venator" w:date="2013-04-11T09:46:00Z"/>
          <w:szCs w:val="24"/>
        </w:rPr>
        <w:pPrChange w:id="3058" w:author="Edward Venator" w:date="2013-04-11T09:46:00Z">
          <w:pPr>
            <w:widowControl w:val="0"/>
            <w:autoSpaceDE w:val="0"/>
            <w:autoSpaceDN w:val="0"/>
            <w:adjustRightInd w:val="0"/>
            <w:spacing w:after="0" w:line="240" w:lineRule="auto"/>
          </w:pPr>
        </w:pPrChange>
      </w:pPr>
      <w:ins w:id="3059" w:author="Edward Venator" w:date="2013-04-11T09:46:00Z">
        <w:r>
          <w:rPr>
            <w:szCs w:val="24"/>
          </w:rPr>
          <w:lastRenderedPageBreak/>
          <w:t>[29]</w:t>
        </w:r>
        <w:r>
          <w:rPr>
            <w:szCs w:val="24"/>
          </w:rPr>
          <w:tab/>
          <w:t xml:space="preserve">M. A. </w:t>
        </w:r>
        <w:proofErr w:type="spellStart"/>
        <w:r>
          <w:rPr>
            <w:szCs w:val="24"/>
          </w:rPr>
          <w:t>Fischler</w:t>
        </w:r>
        <w:proofErr w:type="spellEnd"/>
        <w:r>
          <w:rPr>
            <w:szCs w:val="24"/>
          </w:rPr>
          <w:t xml:space="preserve"> and R. C. </w:t>
        </w:r>
        <w:proofErr w:type="spellStart"/>
        <w:r>
          <w:rPr>
            <w:szCs w:val="24"/>
          </w:rPr>
          <w:t>Bolles</w:t>
        </w:r>
        <w:proofErr w:type="spellEnd"/>
        <w:r>
          <w:rPr>
            <w:szCs w:val="24"/>
          </w:rPr>
          <w:t>, “Random Sample Consensus: A Paradigm for Model Fitting with Applications to Image Analysis and Automated Cartography,” AI Center, SRI International, 333 Ravenswood Ave., Menlo Park, CA 94025, 213, Mar. 1980.</w:t>
        </w:r>
      </w:ins>
    </w:p>
    <w:p w:rsidR="00F84E58" w:rsidRDefault="00F84E58" w:rsidP="00F84E58">
      <w:pPr>
        <w:pStyle w:val="Bibliography"/>
        <w:rPr>
          <w:ins w:id="3060" w:author="Edward Venator" w:date="2013-04-11T09:46:00Z"/>
          <w:szCs w:val="24"/>
        </w:rPr>
        <w:pPrChange w:id="3061" w:author="Edward Venator" w:date="2013-04-11T09:46:00Z">
          <w:pPr>
            <w:widowControl w:val="0"/>
            <w:autoSpaceDE w:val="0"/>
            <w:autoSpaceDN w:val="0"/>
            <w:adjustRightInd w:val="0"/>
            <w:spacing w:after="0" w:line="240" w:lineRule="auto"/>
          </w:pPr>
        </w:pPrChange>
      </w:pPr>
      <w:ins w:id="3062" w:author="Edward Venator" w:date="2013-04-11T09:46:00Z">
        <w:r>
          <w:rPr>
            <w:szCs w:val="24"/>
          </w:rPr>
          <w:t>[30]</w:t>
        </w:r>
        <w:r>
          <w:rPr>
            <w:szCs w:val="24"/>
          </w:rPr>
          <w:tab/>
          <w:t xml:space="preserve">“QR code,” </w:t>
        </w:r>
        <w:r>
          <w:rPr>
            <w:i/>
            <w:iCs/>
            <w:szCs w:val="24"/>
          </w:rPr>
          <w:t>Wikipedia, the free encyclopedia</w:t>
        </w:r>
        <w:r>
          <w:rPr>
            <w:szCs w:val="24"/>
          </w:rPr>
          <w:t>. 21-Mar-2013.</w:t>
        </w:r>
      </w:ins>
    </w:p>
    <w:p w:rsidR="00F84E58" w:rsidRDefault="00F84E58" w:rsidP="00F84E58">
      <w:pPr>
        <w:pStyle w:val="Bibliography"/>
        <w:rPr>
          <w:ins w:id="3063" w:author="Edward Venator" w:date="2013-04-11T09:46:00Z"/>
          <w:szCs w:val="24"/>
        </w:rPr>
        <w:pPrChange w:id="3064" w:author="Edward Venator" w:date="2013-04-11T09:46:00Z">
          <w:pPr>
            <w:widowControl w:val="0"/>
            <w:autoSpaceDE w:val="0"/>
            <w:autoSpaceDN w:val="0"/>
            <w:adjustRightInd w:val="0"/>
            <w:spacing w:after="0" w:line="240" w:lineRule="auto"/>
          </w:pPr>
        </w:pPrChange>
      </w:pPr>
      <w:ins w:id="3065" w:author="Edward Venator" w:date="2013-04-11T09:46:00Z">
        <w:r>
          <w:rPr>
            <w:szCs w:val="24"/>
          </w:rPr>
          <w:t>[31]</w:t>
        </w:r>
        <w:r>
          <w:rPr>
            <w:szCs w:val="24"/>
          </w:rPr>
          <w:tab/>
          <w:t xml:space="preserve">Chad </w:t>
        </w:r>
        <w:proofErr w:type="spellStart"/>
        <w:r>
          <w:rPr>
            <w:szCs w:val="24"/>
          </w:rPr>
          <w:t>Rockey</w:t>
        </w:r>
        <w:proofErr w:type="spellEnd"/>
        <w:r>
          <w:rPr>
            <w:szCs w:val="24"/>
          </w:rPr>
          <w:t>, “Low-Cost Sensor Package for Smart Wheelchair Obstacle Avoidance,” Masters, Case Western Reserve University, Cleveland, OH, 2012.</w:t>
        </w:r>
      </w:ins>
    </w:p>
    <w:p w:rsidR="00F84E58" w:rsidRDefault="00F84E58" w:rsidP="00F84E58">
      <w:pPr>
        <w:pStyle w:val="Bibliography"/>
        <w:rPr>
          <w:ins w:id="3066" w:author="Edward Venator" w:date="2013-04-11T09:46:00Z"/>
          <w:szCs w:val="24"/>
        </w:rPr>
        <w:pPrChange w:id="3067" w:author="Edward Venator" w:date="2013-04-11T09:46:00Z">
          <w:pPr>
            <w:widowControl w:val="0"/>
            <w:autoSpaceDE w:val="0"/>
            <w:autoSpaceDN w:val="0"/>
            <w:adjustRightInd w:val="0"/>
            <w:spacing w:after="0" w:line="240" w:lineRule="auto"/>
          </w:pPr>
        </w:pPrChange>
      </w:pPr>
      <w:ins w:id="3068" w:author="Edward Venator" w:date="2013-04-11T09:46:00Z">
        <w:r>
          <w:rPr>
            <w:szCs w:val="24"/>
          </w:rPr>
          <w:t>[32]</w:t>
        </w:r>
        <w:r>
          <w:rPr>
            <w:szCs w:val="24"/>
          </w:rPr>
          <w:tab/>
          <w:t>rethink robotics, “</w:t>
        </w:r>
        <w:proofErr w:type="spellStart"/>
        <w:r>
          <w:rPr>
            <w:szCs w:val="24"/>
          </w:rPr>
          <w:t>baxter</w:t>
        </w:r>
        <w:proofErr w:type="spellEnd"/>
        <w:r>
          <w:rPr>
            <w:szCs w:val="24"/>
          </w:rPr>
          <w:t>.” .</w:t>
        </w:r>
      </w:ins>
    </w:p>
    <w:p w:rsidR="00F84E58" w:rsidRDefault="00F84E58" w:rsidP="00F84E58">
      <w:pPr>
        <w:pStyle w:val="Bibliography"/>
        <w:rPr>
          <w:ins w:id="3069" w:author="Edward Venator" w:date="2013-04-11T09:46:00Z"/>
          <w:szCs w:val="24"/>
        </w:rPr>
        <w:pPrChange w:id="3070" w:author="Edward Venator" w:date="2013-04-11T09:46:00Z">
          <w:pPr>
            <w:widowControl w:val="0"/>
            <w:autoSpaceDE w:val="0"/>
            <w:autoSpaceDN w:val="0"/>
            <w:adjustRightInd w:val="0"/>
            <w:spacing w:after="0" w:line="240" w:lineRule="auto"/>
          </w:pPr>
        </w:pPrChange>
      </w:pPr>
      <w:ins w:id="3071" w:author="Edward Venator" w:date="2013-04-11T09:46:00Z">
        <w:r>
          <w:rPr>
            <w:szCs w:val="24"/>
          </w:rPr>
          <w:t>[33]</w:t>
        </w:r>
        <w:r>
          <w:rPr>
            <w:szCs w:val="24"/>
          </w:rPr>
          <w:tab/>
          <w:t xml:space="preserve">W. </w:t>
        </w:r>
        <w:proofErr w:type="spellStart"/>
        <w:r>
          <w:rPr>
            <w:szCs w:val="24"/>
          </w:rPr>
          <w:t>Shackleford</w:t>
        </w:r>
        <w:proofErr w:type="spellEnd"/>
        <w:r>
          <w:rPr>
            <w:szCs w:val="24"/>
          </w:rPr>
          <w:t xml:space="preserve">, R. Norcross, J. Marvel, and S. </w:t>
        </w:r>
        <w:proofErr w:type="spellStart"/>
        <w:r>
          <w:rPr>
            <w:szCs w:val="24"/>
          </w:rPr>
          <w:t>Szabo</w:t>
        </w:r>
        <w:proofErr w:type="spellEnd"/>
        <w:r>
          <w:rPr>
            <w:szCs w:val="24"/>
          </w:rPr>
          <w:t xml:space="preserve">, “Integrating occlusion monitoring into human tracking for robot speed and separation monitoring,” in </w:t>
        </w:r>
        <w:r>
          <w:rPr>
            <w:i/>
            <w:iCs/>
            <w:szCs w:val="24"/>
          </w:rPr>
          <w:t>Proceedings of the Workshop on Performance Metrics for Intelligent Systems</w:t>
        </w:r>
        <w:r>
          <w:rPr>
            <w:szCs w:val="24"/>
          </w:rPr>
          <w:t>, New York, NY, USA, 2012, pp. 168–173.</w:t>
        </w:r>
      </w:ins>
    </w:p>
    <w:p w:rsidR="00E141B1" w:rsidDel="006F1159" w:rsidRDefault="003E136B" w:rsidP="00F84E58">
      <w:pPr>
        <w:pStyle w:val="Bibliography"/>
        <w:rPr>
          <w:ins w:id="3072" w:author="Ed" w:date="2013-04-03T16:24:00Z"/>
          <w:del w:id="3073" w:author="Edward Venator" w:date="2013-04-11T09:20:00Z"/>
        </w:rPr>
        <w:pPrChange w:id="3074" w:author="Edward Venator" w:date="2013-04-11T09:46:00Z">
          <w:pPr>
            <w:widowControl w:val="0"/>
            <w:autoSpaceDE w:val="0"/>
            <w:autoSpaceDN w:val="0"/>
            <w:adjustRightInd w:val="0"/>
            <w:spacing w:after="0" w:line="240" w:lineRule="auto"/>
          </w:pPr>
        </w:pPrChange>
      </w:pPr>
      <w:ins w:id="3075" w:author="Ed" w:date="2013-04-03T16:24:00Z">
        <w:del w:id="3076" w:author="Edward Venator" w:date="2013-04-11T09:20:00Z">
          <w:r w:rsidDel="006F1159">
            <w:delText>[1]</w:delText>
          </w:r>
          <w:r w:rsidDel="006F1159">
            <w:tab/>
            <w:delText xml:space="preserve">H. M. Barbera, J. P. C. Quinonero, M. A. Z. Izquierdo, and A. G. Skarmeta, “i-Fork: a flexible AGV system using topological and grid maps,” in </w:delText>
          </w:r>
          <w:r w:rsidDel="006F1159">
            <w:rPr>
              <w:i/>
              <w:iCs/>
            </w:rPr>
            <w:delText>IEEE International Conference on Robotics and Automation (ICRA)</w:delText>
          </w:r>
          <w:r w:rsidDel="006F1159">
            <w:delText>, 2003, vol. 2, pp. 2147–2152 vol.2.</w:delText>
          </w:r>
        </w:del>
      </w:ins>
    </w:p>
    <w:p w:rsidR="00E141B1" w:rsidDel="006F1159" w:rsidRDefault="003E136B" w:rsidP="00F84E58">
      <w:pPr>
        <w:pStyle w:val="Bibliography"/>
        <w:rPr>
          <w:ins w:id="3077" w:author="Ed" w:date="2013-04-03T16:24:00Z"/>
          <w:del w:id="3078" w:author="Edward Venator" w:date="2013-04-11T09:20:00Z"/>
        </w:rPr>
        <w:pPrChange w:id="3079" w:author="Edward Venator" w:date="2013-04-11T09:46:00Z">
          <w:pPr>
            <w:widowControl w:val="0"/>
            <w:autoSpaceDE w:val="0"/>
            <w:autoSpaceDN w:val="0"/>
            <w:adjustRightInd w:val="0"/>
            <w:spacing w:after="0" w:line="240" w:lineRule="auto"/>
          </w:pPr>
        </w:pPrChange>
      </w:pPr>
      <w:ins w:id="3080" w:author="Ed" w:date="2013-04-03T16:24:00Z">
        <w:del w:id="3081" w:author="Edward Venator" w:date="2013-04-11T09:20:00Z">
          <w:r w:rsidDel="006F1159">
            <w:delText>[2]</w:delText>
          </w:r>
          <w:r w:rsidDel="006F1159">
            <w:tab/>
            <w:delText xml:space="preserve">K. C. T. Vivaldini, J. P. M. Galdames, T. S. Bueno, R. C. Araújo, R. M. Sobral, M. Becker, and G. A. P. Caurin, “Robotic forklifts for intelligent warehouses: Routing, path planning, and auto-localization,” in </w:delText>
          </w:r>
          <w:r w:rsidDel="006F1159">
            <w:rPr>
              <w:i/>
              <w:iCs/>
            </w:rPr>
            <w:delText>2010 IEEE International Conference on Industrial Technology (ICIT)</w:delText>
          </w:r>
          <w:r w:rsidDel="006F1159">
            <w:delText>, 2010, pp. 1463–1468.</w:delText>
          </w:r>
        </w:del>
      </w:ins>
    </w:p>
    <w:p w:rsidR="00E141B1" w:rsidDel="006F1159" w:rsidRDefault="003E136B" w:rsidP="00F84E58">
      <w:pPr>
        <w:pStyle w:val="Bibliography"/>
        <w:rPr>
          <w:ins w:id="3082" w:author="Ed" w:date="2013-04-03T16:24:00Z"/>
          <w:del w:id="3083" w:author="Edward Venator" w:date="2013-04-11T09:20:00Z"/>
        </w:rPr>
        <w:pPrChange w:id="3084" w:author="Edward Venator" w:date="2013-04-11T09:46:00Z">
          <w:pPr>
            <w:widowControl w:val="0"/>
            <w:autoSpaceDE w:val="0"/>
            <w:autoSpaceDN w:val="0"/>
            <w:adjustRightInd w:val="0"/>
            <w:spacing w:after="0" w:line="240" w:lineRule="auto"/>
          </w:pPr>
        </w:pPrChange>
      </w:pPr>
      <w:ins w:id="3085" w:author="Ed" w:date="2013-04-03T16:24:00Z">
        <w:del w:id="3086" w:author="Edward Venator" w:date="2013-04-11T09:20:00Z">
          <w:r w:rsidDel="006F1159">
            <w:delText>[3]</w:delText>
          </w:r>
          <w:r w:rsidDel="006F1159">
            <w:tab/>
            <w:delText xml:space="preserve">G. Garibotto, S. Masciangelo, P. Bassino, C. Coelho, A. Pavan, and M. Marson, “Industrial exploitation of computer vision in logistic automation: autonomous control of an intelligent forklift truck,” in </w:delText>
          </w:r>
          <w:r w:rsidDel="006F1159">
            <w:rPr>
              <w:i/>
              <w:iCs/>
            </w:rPr>
            <w:delText>1998 IEEE International Conference on Robotics and Automation</w:delText>
          </w:r>
          <w:r w:rsidDel="006F1159">
            <w:delText>, 1998, vol. 2, pp. 1459–1464 vol.2.</w:delText>
          </w:r>
        </w:del>
      </w:ins>
    </w:p>
    <w:p w:rsidR="00E141B1" w:rsidDel="006F1159" w:rsidRDefault="003E136B" w:rsidP="00F84E58">
      <w:pPr>
        <w:pStyle w:val="Bibliography"/>
        <w:rPr>
          <w:ins w:id="3087" w:author="Ed" w:date="2013-04-03T16:24:00Z"/>
          <w:del w:id="3088" w:author="Edward Venator" w:date="2013-04-11T09:20:00Z"/>
        </w:rPr>
        <w:pPrChange w:id="3089" w:author="Edward Venator" w:date="2013-04-11T09:46:00Z">
          <w:pPr>
            <w:widowControl w:val="0"/>
            <w:autoSpaceDE w:val="0"/>
            <w:autoSpaceDN w:val="0"/>
            <w:adjustRightInd w:val="0"/>
            <w:spacing w:after="0" w:line="240" w:lineRule="auto"/>
          </w:pPr>
        </w:pPrChange>
      </w:pPr>
      <w:ins w:id="3090" w:author="Ed" w:date="2013-04-03T16:24:00Z">
        <w:del w:id="3091" w:author="Edward Venator" w:date="2013-04-11T09:20:00Z">
          <w:r w:rsidDel="006F1159">
            <w:delText>[4]</w:delText>
          </w:r>
          <w:r w:rsidDel="006F1159">
            <w:tab/>
            <w:delText>“Kiva vs. Automated Guided Vehicles.” [Online]. Available: http://www.kivasystems.com/solutions/kiva-vs-traditional/solutionskiva-vs-traditionalkiva-vs-agvs/. [Accessed: 22-Mar-2013].</w:delText>
          </w:r>
        </w:del>
      </w:ins>
    </w:p>
    <w:p w:rsidR="00E141B1" w:rsidDel="006F1159" w:rsidRDefault="003E136B" w:rsidP="00F84E58">
      <w:pPr>
        <w:pStyle w:val="Bibliography"/>
        <w:rPr>
          <w:ins w:id="3092" w:author="Ed" w:date="2013-04-03T16:24:00Z"/>
          <w:del w:id="3093" w:author="Edward Venator" w:date="2013-04-11T09:20:00Z"/>
        </w:rPr>
        <w:pPrChange w:id="3094" w:author="Edward Venator" w:date="2013-04-11T09:46:00Z">
          <w:pPr>
            <w:widowControl w:val="0"/>
            <w:autoSpaceDE w:val="0"/>
            <w:autoSpaceDN w:val="0"/>
            <w:adjustRightInd w:val="0"/>
            <w:spacing w:after="0" w:line="240" w:lineRule="auto"/>
          </w:pPr>
        </w:pPrChange>
      </w:pPr>
      <w:ins w:id="3095" w:author="Ed" w:date="2013-04-03T16:24:00Z">
        <w:del w:id="3096" w:author="Edward Venator" w:date="2013-04-11T09:20:00Z">
          <w:r w:rsidDel="006F1159">
            <w:delText>[5]</w:delText>
          </w:r>
          <w:r w:rsidDel="006F1159">
            <w:tab/>
            <w:delText xml:space="preserve">R. D’Andrea and P. Wurman, “Future challenges of coordinating hundreds of autonomous vehicles in distribution facilities,” in </w:delText>
          </w:r>
          <w:r w:rsidDel="006F1159">
            <w:rPr>
              <w:i/>
              <w:iCs/>
            </w:rPr>
            <w:delText>IEEE International Conference on Technologies for Practical Robot Applications (TePRA)</w:delText>
          </w:r>
          <w:r w:rsidDel="006F1159">
            <w:delText>, Nov., pp. 80–83.</w:delText>
          </w:r>
        </w:del>
      </w:ins>
    </w:p>
    <w:p w:rsidR="00E141B1" w:rsidDel="006F1159" w:rsidRDefault="003E136B" w:rsidP="00F84E58">
      <w:pPr>
        <w:pStyle w:val="Bibliography"/>
        <w:rPr>
          <w:ins w:id="3097" w:author="Ed" w:date="2013-04-03T16:24:00Z"/>
          <w:del w:id="3098" w:author="Edward Venator" w:date="2013-04-11T09:20:00Z"/>
        </w:rPr>
        <w:pPrChange w:id="3099" w:author="Edward Venator" w:date="2013-04-11T09:46:00Z">
          <w:pPr>
            <w:widowControl w:val="0"/>
            <w:autoSpaceDE w:val="0"/>
            <w:autoSpaceDN w:val="0"/>
            <w:adjustRightInd w:val="0"/>
            <w:spacing w:after="0" w:line="240" w:lineRule="auto"/>
          </w:pPr>
        </w:pPrChange>
      </w:pPr>
      <w:ins w:id="3100" w:author="Ed" w:date="2013-04-03T16:24:00Z">
        <w:del w:id="3101" w:author="Edward Venator" w:date="2013-04-11T09:20:00Z">
          <w:r w:rsidDel="006F1159">
            <w:delText>[6]</w:delText>
          </w:r>
          <w:r w:rsidDel="006F1159">
            <w:tab/>
            <w:delText xml:space="preserve">R. Bischoff, U. Huggenberger, and E. Prassler, “KUKA youBot - a mobile manipulator for research and education,” in </w:delText>
          </w:r>
          <w:r w:rsidDel="006F1159">
            <w:rPr>
              <w:i/>
              <w:iCs/>
            </w:rPr>
            <w:delText>2011 IEEE International Conference on Robotics and Automation (ICRA)</w:delText>
          </w:r>
          <w:r w:rsidDel="006F1159">
            <w:delText>, May, pp. 1–4.</w:delText>
          </w:r>
        </w:del>
      </w:ins>
    </w:p>
    <w:p w:rsidR="00E141B1" w:rsidDel="006F1159" w:rsidRDefault="003E136B" w:rsidP="00F84E58">
      <w:pPr>
        <w:pStyle w:val="Bibliography"/>
        <w:rPr>
          <w:ins w:id="3102" w:author="Ed" w:date="2013-04-03T16:24:00Z"/>
          <w:del w:id="3103" w:author="Edward Venator" w:date="2013-04-11T09:20:00Z"/>
        </w:rPr>
        <w:pPrChange w:id="3104" w:author="Edward Venator" w:date="2013-04-11T09:46:00Z">
          <w:pPr>
            <w:widowControl w:val="0"/>
            <w:autoSpaceDE w:val="0"/>
            <w:autoSpaceDN w:val="0"/>
            <w:adjustRightInd w:val="0"/>
            <w:spacing w:after="0" w:line="240" w:lineRule="auto"/>
          </w:pPr>
        </w:pPrChange>
      </w:pPr>
      <w:ins w:id="3105" w:author="Ed" w:date="2013-04-03T16:24:00Z">
        <w:del w:id="3106" w:author="Edward Venator" w:date="2013-04-11T09:20:00Z">
          <w:r w:rsidDel="006F1159">
            <w:delText>[7]</w:delText>
          </w:r>
          <w:r w:rsidDel="006F1159">
            <w:tab/>
            <w:delText xml:space="preserve">C. Cosma, M. Confente, M. Governo, and P. Fiorini, “An autonomous robot for indoor light logistics,” in </w:delText>
          </w:r>
          <w:r w:rsidDel="006F1159">
            <w:rPr>
              <w:i/>
              <w:iCs/>
            </w:rPr>
            <w:delText>2004 IEEE/RSJ International Conference on Intelligent Robots and Systems, 2004. (IROS 2004). Proceedings</w:delText>
          </w:r>
          <w:r w:rsidDel="006F1159">
            <w:delText>, Sept.-2 Oct., vol. 3, pp. 3003–3008 vol.3.</w:delText>
          </w:r>
        </w:del>
      </w:ins>
    </w:p>
    <w:p w:rsidR="00E141B1" w:rsidDel="006F1159" w:rsidRDefault="003E136B" w:rsidP="00F84E58">
      <w:pPr>
        <w:pStyle w:val="Bibliography"/>
        <w:rPr>
          <w:ins w:id="3107" w:author="Ed" w:date="2013-04-03T16:24:00Z"/>
          <w:del w:id="3108" w:author="Edward Venator" w:date="2013-04-11T09:20:00Z"/>
        </w:rPr>
        <w:pPrChange w:id="3109" w:author="Edward Venator" w:date="2013-04-11T09:46:00Z">
          <w:pPr>
            <w:widowControl w:val="0"/>
            <w:autoSpaceDE w:val="0"/>
            <w:autoSpaceDN w:val="0"/>
            <w:adjustRightInd w:val="0"/>
            <w:spacing w:after="0" w:line="240" w:lineRule="auto"/>
          </w:pPr>
        </w:pPrChange>
      </w:pPr>
      <w:ins w:id="3110" w:author="Ed" w:date="2013-04-03T16:24:00Z">
        <w:del w:id="3111" w:author="Edward Venator" w:date="2013-04-11T09:20:00Z">
          <w:r w:rsidDel="006F1159">
            <w:delText>[8]</w:delText>
          </w:r>
          <w:r w:rsidDel="006F1159">
            <w:tab/>
            <w:delText xml:space="preserve">A. Hermann, Z. Xue, S. W. Ruhl, and R. Dillmann, “Hardware and software architecture of a bimanual mobile manipulator for industrial application,” in </w:delText>
          </w:r>
          <w:r w:rsidDel="006F1159">
            <w:rPr>
              <w:i/>
              <w:iCs/>
            </w:rPr>
            <w:delText>2011 IEEE International Conference on Robotics and Biomimetics (ROBIO)</w:delText>
          </w:r>
          <w:r w:rsidDel="006F1159">
            <w:delText>, Dec., pp. 2282–2288.</w:delText>
          </w:r>
        </w:del>
      </w:ins>
    </w:p>
    <w:p w:rsidR="00E141B1" w:rsidDel="006F1159" w:rsidRDefault="003E136B" w:rsidP="00F84E58">
      <w:pPr>
        <w:pStyle w:val="Bibliography"/>
        <w:rPr>
          <w:ins w:id="3112" w:author="Ed" w:date="2013-04-03T16:24:00Z"/>
          <w:del w:id="3113" w:author="Edward Venator" w:date="2013-04-11T09:20:00Z"/>
        </w:rPr>
        <w:pPrChange w:id="3114" w:author="Edward Venator" w:date="2013-04-11T09:46:00Z">
          <w:pPr>
            <w:widowControl w:val="0"/>
            <w:autoSpaceDE w:val="0"/>
            <w:autoSpaceDN w:val="0"/>
            <w:adjustRightInd w:val="0"/>
            <w:spacing w:after="0" w:line="240" w:lineRule="auto"/>
          </w:pPr>
        </w:pPrChange>
      </w:pPr>
      <w:ins w:id="3115" w:author="Ed" w:date="2013-04-03T16:24:00Z">
        <w:del w:id="3116" w:author="Edward Venator" w:date="2013-04-11T09:20:00Z">
          <w:r w:rsidDel="006F1159">
            <w:delText>[9]</w:delText>
          </w:r>
          <w:r w:rsidDel="006F1159">
            <w:tab/>
            <w:delText>C. Rockey, E. Perko, and Ben Ballard, “HARLIE,” IGVC, May 2010.</w:delText>
          </w:r>
        </w:del>
      </w:ins>
    </w:p>
    <w:p w:rsidR="00E141B1" w:rsidDel="006F1159" w:rsidRDefault="003E136B" w:rsidP="00F84E58">
      <w:pPr>
        <w:pStyle w:val="Bibliography"/>
        <w:rPr>
          <w:ins w:id="3117" w:author="Ed" w:date="2013-04-03T16:24:00Z"/>
          <w:del w:id="3118" w:author="Edward Venator" w:date="2013-04-11T09:20:00Z"/>
        </w:rPr>
        <w:pPrChange w:id="3119" w:author="Edward Venator" w:date="2013-04-11T09:46:00Z">
          <w:pPr>
            <w:widowControl w:val="0"/>
            <w:autoSpaceDE w:val="0"/>
            <w:autoSpaceDN w:val="0"/>
            <w:adjustRightInd w:val="0"/>
            <w:spacing w:after="0" w:line="240" w:lineRule="auto"/>
          </w:pPr>
        </w:pPrChange>
      </w:pPr>
      <w:ins w:id="3120" w:author="Ed" w:date="2013-04-03T16:24:00Z">
        <w:del w:id="3121" w:author="Edward Venator" w:date="2013-04-11T09:20:00Z">
          <w:r w:rsidDel="006F1159">
            <w:delText>[10]</w:delText>
          </w:r>
          <w:r w:rsidDel="006F1159">
            <w:tab/>
            <w:delText>Samlex America, “DC-DC Step Down Converters Model SDC-15.” Samlex America.</w:delText>
          </w:r>
        </w:del>
      </w:ins>
    </w:p>
    <w:p w:rsidR="00E141B1" w:rsidDel="006F1159" w:rsidRDefault="003E136B" w:rsidP="00F84E58">
      <w:pPr>
        <w:pStyle w:val="Bibliography"/>
        <w:rPr>
          <w:ins w:id="3122" w:author="Ed" w:date="2013-04-03T16:24:00Z"/>
          <w:del w:id="3123" w:author="Edward Venator" w:date="2013-04-11T09:20:00Z"/>
        </w:rPr>
        <w:pPrChange w:id="3124" w:author="Edward Venator" w:date="2013-04-11T09:46:00Z">
          <w:pPr>
            <w:widowControl w:val="0"/>
            <w:autoSpaceDE w:val="0"/>
            <w:autoSpaceDN w:val="0"/>
            <w:adjustRightInd w:val="0"/>
            <w:spacing w:after="0" w:line="240" w:lineRule="auto"/>
          </w:pPr>
        </w:pPrChange>
      </w:pPr>
      <w:ins w:id="3125" w:author="Ed" w:date="2013-04-03T16:24:00Z">
        <w:del w:id="3126" w:author="Edward Venator" w:date="2013-04-11T09:20:00Z">
          <w:r w:rsidDel="006F1159">
            <w:delText>[11]</w:delText>
          </w:r>
          <w:r w:rsidDel="006F1159">
            <w:tab/>
            <w:delText>Eric Perko, “Precision Navigation for Indoor Mobile Robots,” Masters, Case Western Reserve University, Cleveland, OH, 2013.</w:delText>
          </w:r>
        </w:del>
      </w:ins>
    </w:p>
    <w:p w:rsidR="00E141B1" w:rsidDel="006F1159" w:rsidRDefault="003E136B" w:rsidP="00F84E58">
      <w:pPr>
        <w:pStyle w:val="Bibliography"/>
        <w:rPr>
          <w:ins w:id="3127" w:author="Ed" w:date="2013-04-03T16:24:00Z"/>
          <w:del w:id="3128" w:author="Edward Venator" w:date="2013-04-11T09:20:00Z"/>
        </w:rPr>
        <w:pPrChange w:id="3129" w:author="Edward Venator" w:date="2013-04-11T09:46:00Z">
          <w:pPr>
            <w:widowControl w:val="0"/>
            <w:autoSpaceDE w:val="0"/>
            <w:autoSpaceDN w:val="0"/>
            <w:adjustRightInd w:val="0"/>
            <w:spacing w:after="0" w:line="240" w:lineRule="auto"/>
          </w:pPr>
        </w:pPrChange>
      </w:pPr>
      <w:ins w:id="3130" w:author="Ed" w:date="2013-04-03T16:24:00Z">
        <w:del w:id="3131" w:author="Edward Venator" w:date="2013-04-11T09:20:00Z">
          <w:r w:rsidDel="006F1159">
            <w:delText>[12]</w:delText>
          </w:r>
          <w:r w:rsidDel="006F1159">
            <w:tab/>
            <w:delText>“ROS/Concepts - ROS Wiki.” [Online]. Available: http://www.ros.org/wiki/ROS/Concepts. [Accessed: 22-Mar-2013].</w:delText>
          </w:r>
        </w:del>
      </w:ins>
    </w:p>
    <w:p w:rsidR="00E141B1" w:rsidDel="006F1159" w:rsidRDefault="003E136B" w:rsidP="00F84E58">
      <w:pPr>
        <w:pStyle w:val="Bibliography"/>
        <w:rPr>
          <w:ins w:id="3132" w:author="Ed" w:date="2013-04-03T16:24:00Z"/>
          <w:del w:id="3133" w:author="Edward Venator" w:date="2013-04-11T09:20:00Z"/>
        </w:rPr>
        <w:pPrChange w:id="3134" w:author="Edward Venator" w:date="2013-04-11T09:46:00Z">
          <w:pPr>
            <w:widowControl w:val="0"/>
            <w:autoSpaceDE w:val="0"/>
            <w:autoSpaceDN w:val="0"/>
            <w:adjustRightInd w:val="0"/>
            <w:spacing w:after="0" w:line="240" w:lineRule="auto"/>
          </w:pPr>
        </w:pPrChange>
      </w:pPr>
      <w:ins w:id="3135" w:author="Ed" w:date="2013-04-03T16:24:00Z">
        <w:del w:id="3136" w:author="Edward Venator" w:date="2013-04-11T09:20:00Z">
          <w:r w:rsidDel="006F1159">
            <w:delText>[13]</w:delText>
          </w:r>
          <w:r w:rsidDel="006F1159">
            <w:tab/>
            <w:delText>“actionlib - ROS Wiki.” [Online]. Available: http://www.ros.org/wiki/actionlib. [Accessed: 22-Mar-2013].</w:delText>
          </w:r>
        </w:del>
      </w:ins>
    </w:p>
    <w:p w:rsidR="00E141B1" w:rsidDel="006F1159" w:rsidRDefault="003E136B" w:rsidP="00F84E58">
      <w:pPr>
        <w:pStyle w:val="Bibliography"/>
        <w:rPr>
          <w:ins w:id="3137" w:author="Ed" w:date="2013-04-03T16:24:00Z"/>
          <w:del w:id="3138" w:author="Edward Venator" w:date="2013-04-11T09:20:00Z"/>
        </w:rPr>
        <w:pPrChange w:id="3139" w:author="Edward Venator" w:date="2013-04-11T09:46:00Z">
          <w:pPr>
            <w:widowControl w:val="0"/>
            <w:autoSpaceDE w:val="0"/>
            <w:autoSpaceDN w:val="0"/>
            <w:adjustRightInd w:val="0"/>
            <w:spacing w:after="0" w:line="240" w:lineRule="auto"/>
          </w:pPr>
        </w:pPrChange>
      </w:pPr>
      <w:ins w:id="3140" w:author="Ed" w:date="2013-04-03T16:24:00Z">
        <w:del w:id="3141" w:author="Edward Venator" w:date="2013-04-11T09:20:00Z">
          <w:r w:rsidDel="006F1159">
            <w:delText>[14]</w:delText>
          </w:r>
          <w:r w:rsidDel="006F1159">
            <w:tab/>
            <w:delText>“openni_kinect - ROS Wiki.” [Online]. Available: http://www.ros.org/wiki/openni_kinect. [Accessed: 03-Apr-2013].</w:delText>
          </w:r>
        </w:del>
      </w:ins>
    </w:p>
    <w:p w:rsidR="00E141B1" w:rsidDel="006F1159" w:rsidRDefault="003E136B" w:rsidP="00F84E58">
      <w:pPr>
        <w:pStyle w:val="Bibliography"/>
        <w:rPr>
          <w:ins w:id="3142" w:author="Ed" w:date="2013-04-03T16:24:00Z"/>
          <w:del w:id="3143" w:author="Edward Venator" w:date="2013-04-11T09:20:00Z"/>
        </w:rPr>
        <w:pPrChange w:id="3144" w:author="Edward Venator" w:date="2013-04-11T09:46:00Z">
          <w:pPr>
            <w:widowControl w:val="0"/>
            <w:autoSpaceDE w:val="0"/>
            <w:autoSpaceDN w:val="0"/>
            <w:adjustRightInd w:val="0"/>
            <w:spacing w:after="0" w:line="240" w:lineRule="auto"/>
          </w:pPr>
        </w:pPrChange>
      </w:pPr>
      <w:ins w:id="3145" w:author="Ed" w:date="2013-04-03T16:24:00Z">
        <w:del w:id="3146" w:author="Edward Venator" w:date="2013-04-11T09:20:00Z">
          <w:r w:rsidDel="006F1159">
            <w:delText>[15]</w:delText>
          </w:r>
          <w:r w:rsidDel="006F1159">
            <w:tab/>
            <w:delText>“laser_drivers - ROS Wiki.” [Online]. Available: http://www.ros.org/wiki/laser_drivers?distro=fuerte. [Accessed: 03-Apr-2013].</w:delText>
          </w:r>
        </w:del>
      </w:ins>
    </w:p>
    <w:p w:rsidR="00E141B1" w:rsidDel="006F1159" w:rsidRDefault="003E136B" w:rsidP="00F84E58">
      <w:pPr>
        <w:pStyle w:val="Bibliography"/>
        <w:rPr>
          <w:ins w:id="3147" w:author="Ed" w:date="2013-04-03T16:24:00Z"/>
          <w:del w:id="3148" w:author="Edward Venator" w:date="2013-04-11T09:20:00Z"/>
        </w:rPr>
        <w:pPrChange w:id="3149" w:author="Edward Venator" w:date="2013-04-11T09:46:00Z">
          <w:pPr>
            <w:widowControl w:val="0"/>
            <w:autoSpaceDE w:val="0"/>
            <w:autoSpaceDN w:val="0"/>
            <w:adjustRightInd w:val="0"/>
            <w:spacing w:after="0" w:line="240" w:lineRule="auto"/>
          </w:pPr>
        </w:pPrChange>
      </w:pPr>
      <w:ins w:id="3150" w:author="Ed" w:date="2013-04-03T16:24:00Z">
        <w:del w:id="3151" w:author="Edward Venator" w:date="2013-04-11T09:20:00Z">
          <w:r w:rsidDel="006F1159">
            <w:delText>[16]</w:delText>
          </w:r>
          <w:r w:rsidDel="006F1159">
            <w:tab/>
            <w:delText xml:space="preserve">E. Venator, “Rosserial Service ‘Failed to parse subscriber’ - ROS Answers,” </w:delText>
          </w:r>
          <w:r w:rsidDel="006F1159">
            <w:rPr>
              <w:i/>
              <w:iCs/>
            </w:rPr>
            <w:delText>ROS Answers</w:delText>
          </w:r>
          <w:r w:rsidDel="006F1159">
            <w:delText>. [Online]. Available: http://answers.ros.org/question/48548/rosserial-service-failed-to-parse-subscriber/. [Accessed: 22-Mar-2013].</w:delText>
          </w:r>
        </w:del>
      </w:ins>
    </w:p>
    <w:p w:rsidR="00E141B1" w:rsidDel="006F1159" w:rsidRDefault="003E136B" w:rsidP="00F84E58">
      <w:pPr>
        <w:pStyle w:val="Bibliography"/>
        <w:rPr>
          <w:ins w:id="3152" w:author="Ed" w:date="2013-04-03T16:24:00Z"/>
          <w:del w:id="3153" w:author="Edward Venator" w:date="2013-04-11T09:20:00Z"/>
        </w:rPr>
        <w:pPrChange w:id="3154" w:author="Edward Venator" w:date="2013-04-11T09:46:00Z">
          <w:pPr>
            <w:widowControl w:val="0"/>
            <w:autoSpaceDE w:val="0"/>
            <w:autoSpaceDN w:val="0"/>
            <w:adjustRightInd w:val="0"/>
            <w:spacing w:after="0" w:line="240" w:lineRule="auto"/>
          </w:pPr>
        </w:pPrChange>
      </w:pPr>
      <w:ins w:id="3155" w:author="Ed" w:date="2013-04-03T16:24:00Z">
        <w:del w:id="3156" w:author="Edward Venator" w:date="2013-04-11T09:20:00Z">
          <w:r w:rsidDel="006F1159">
            <w:delText>[17]</w:delText>
          </w:r>
          <w:r w:rsidDel="006F1159">
            <w:tab/>
            <w:delText xml:space="preserve">E. Venator, “rosserial,” </w:delText>
          </w:r>
          <w:r w:rsidDel="006F1159">
            <w:rPr>
              <w:i/>
              <w:iCs/>
            </w:rPr>
            <w:delText>GitHub</w:delText>
          </w:r>
          <w:r w:rsidDel="006F1159">
            <w:delText>. [Online]. Available: https://github.com/evenator/rosserial. [Accessed: 22-Mar-2013].</w:delText>
          </w:r>
        </w:del>
      </w:ins>
    </w:p>
    <w:p w:rsidR="00E141B1" w:rsidDel="006F1159" w:rsidRDefault="003E136B" w:rsidP="00F84E58">
      <w:pPr>
        <w:pStyle w:val="Bibliography"/>
        <w:rPr>
          <w:ins w:id="3157" w:author="Ed" w:date="2013-04-03T16:24:00Z"/>
          <w:del w:id="3158" w:author="Edward Venator" w:date="2013-04-11T09:20:00Z"/>
        </w:rPr>
        <w:pPrChange w:id="3159" w:author="Edward Venator" w:date="2013-04-11T09:46:00Z">
          <w:pPr>
            <w:widowControl w:val="0"/>
            <w:autoSpaceDE w:val="0"/>
            <w:autoSpaceDN w:val="0"/>
            <w:adjustRightInd w:val="0"/>
            <w:spacing w:after="0" w:line="240" w:lineRule="auto"/>
          </w:pPr>
        </w:pPrChange>
      </w:pPr>
      <w:ins w:id="3160" w:author="Ed" w:date="2013-04-03T16:24:00Z">
        <w:del w:id="3161" w:author="Edward Venator" w:date="2013-04-11T09:20:00Z">
          <w:r w:rsidDel="006F1159">
            <w:delText>[18]</w:delText>
          </w:r>
          <w:r w:rsidDel="006F1159">
            <w:tab/>
            <w:delText>Shaun Edwards and Chris Lewis, “ROS-Industrial – Applying the Robot Operating System (ROS) to Industrial Applications,” presented at the ICRA ECHORD Workshop, St. Paul, Minnesota, USA, 2012.</w:delText>
          </w:r>
        </w:del>
      </w:ins>
    </w:p>
    <w:p w:rsidR="00E141B1" w:rsidDel="006F1159" w:rsidRDefault="003E136B" w:rsidP="00F84E58">
      <w:pPr>
        <w:pStyle w:val="Bibliography"/>
        <w:rPr>
          <w:ins w:id="3162" w:author="Ed" w:date="2013-04-03T16:24:00Z"/>
          <w:del w:id="3163" w:author="Edward Venator" w:date="2013-04-11T09:20:00Z"/>
        </w:rPr>
        <w:pPrChange w:id="3164" w:author="Edward Venator" w:date="2013-04-11T09:46:00Z">
          <w:pPr>
            <w:widowControl w:val="0"/>
            <w:autoSpaceDE w:val="0"/>
            <w:autoSpaceDN w:val="0"/>
            <w:adjustRightInd w:val="0"/>
            <w:spacing w:after="0" w:line="240" w:lineRule="auto"/>
          </w:pPr>
        </w:pPrChange>
      </w:pPr>
      <w:ins w:id="3165" w:author="Ed" w:date="2013-04-03T16:24:00Z">
        <w:del w:id="3166" w:author="Edward Venator" w:date="2013-04-11T09:20:00Z">
          <w:r w:rsidDel="006F1159">
            <w:delText>[19]</w:delText>
          </w:r>
          <w:r w:rsidDel="006F1159">
            <w:tab/>
            <w:delText>E. Venator, Gregory Lee, and W. Newman, “Hardware and Software Architecture of ABBY: An Industrial Mobile Manipulator,” presented at the IEEE International Conference on Automation Science and Engineering (Submitted), Madison, WI, USA, 2013.</w:delText>
          </w:r>
        </w:del>
      </w:ins>
    </w:p>
    <w:p w:rsidR="00E141B1" w:rsidDel="006F1159" w:rsidRDefault="003E136B" w:rsidP="00F84E58">
      <w:pPr>
        <w:pStyle w:val="Bibliography"/>
        <w:rPr>
          <w:ins w:id="3167" w:author="Ed" w:date="2013-04-03T16:24:00Z"/>
          <w:del w:id="3168" w:author="Edward Venator" w:date="2013-04-11T09:20:00Z"/>
        </w:rPr>
        <w:pPrChange w:id="3169" w:author="Edward Venator" w:date="2013-04-11T09:46:00Z">
          <w:pPr>
            <w:widowControl w:val="0"/>
            <w:autoSpaceDE w:val="0"/>
            <w:autoSpaceDN w:val="0"/>
            <w:adjustRightInd w:val="0"/>
            <w:spacing w:after="0" w:line="240" w:lineRule="auto"/>
          </w:pPr>
        </w:pPrChange>
      </w:pPr>
      <w:ins w:id="3170" w:author="Ed" w:date="2013-04-03T16:24:00Z">
        <w:del w:id="3171" w:author="Edward Venator" w:date="2013-04-11T09:20:00Z">
          <w:r w:rsidDel="006F1159">
            <w:delText>[20]</w:delText>
          </w:r>
          <w:r w:rsidDel="006F1159">
            <w:tab/>
            <w:delText xml:space="preserve">S. Thrun, W. Burgard, and D. Fox, </w:delText>
          </w:r>
          <w:r w:rsidDel="006F1159">
            <w:rPr>
              <w:i/>
              <w:iCs/>
            </w:rPr>
            <w:delText>Probabilistic Robotics</w:delText>
          </w:r>
          <w:r w:rsidDel="006F1159">
            <w:delText>. The MIT Press, 2005.</w:delText>
          </w:r>
        </w:del>
      </w:ins>
    </w:p>
    <w:p w:rsidR="00E141B1" w:rsidDel="006F1159" w:rsidRDefault="003E136B" w:rsidP="00F84E58">
      <w:pPr>
        <w:pStyle w:val="Bibliography"/>
        <w:rPr>
          <w:ins w:id="3172" w:author="Ed" w:date="2013-04-03T16:24:00Z"/>
          <w:del w:id="3173" w:author="Edward Venator" w:date="2013-04-11T09:20:00Z"/>
        </w:rPr>
        <w:pPrChange w:id="3174" w:author="Edward Venator" w:date="2013-04-11T09:46:00Z">
          <w:pPr>
            <w:widowControl w:val="0"/>
            <w:autoSpaceDE w:val="0"/>
            <w:autoSpaceDN w:val="0"/>
            <w:adjustRightInd w:val="0"/>
            <w:spacing w:after="0" w:line="240" w:lineRule="auto"/>
          </w:pPr>
        </w:pPrChange>
      </w:pPr>
      <w:ins w:id="3175" w:author="Ed" w:date="2013-04-03T16:24:00Z">
        <w:del w:id="3176" w:author="Edward Venator" w:date="2013-04-11T09:20:00Z">
          <w:r w:rsidDel="006F1159">
            <w:delText>[21]</w:delText>
          </w:r>
          <w:r w:rsidDel="006F1159">
            <w:tab/>
            <w:delText>Giorgio Grisetti, Cyrill Stachness, and Wolfram Burgard, “GMapping.” [Online]. Available: http://www.openslam.org/gmapping.html. [Accessed: 17-Feb-2013].</w:delText>
          </w:r>
        </w:del>
      </w:ins>
    </w:p>
    <w:p w:rsidR="00E141B1" w:rsidDel="006F1159" w:rsidRDefault="003E136B" w:rsidP="00F84E58">
      <w:pPr>
        <w:pStyle w:val="Bibliography"/>
        <w:rPr>
          <w:ins w:id="3177" w:author="Ed" w:date="2013-04-03T16:24:00Z"/>
          <w:del w:id="3178" w:author="Edward Venator" w:date="2013-04-11T09:20:00Z"/>
        </w:rPr>
        <w:pPrChange w:id="3179" w:author="Edward Venator" w:date="2013-04-11T09:46:00Z">
          <w:pPr>
            <w:widowControl w:val="0"/>
            <w:autoSpaceDE w:val="0"/>
            <w:autoSpaceDN w:val="0"/>
            <w:adjustRightInd w:val="0"/>
            <w:spacing w:after="0" w:line="240" w:lineRule="auto"/>
          </w:pPr>
        </w:pPrChange>
      </w:pPr>
      <w:ins w:id="3180" w:author="Ed" w:date="2013-04-03T16:24:00Z">
        <w:del w:id="3181" w:author="Edward Venator" w:date="2013-04-11T09:20:00Z">
          <w:r w:rsidDel="006F1159">
            <w:delText>[22]</w:delText>
          </w:r>
          <w:r w:rsidDel="006F1159">
            <w:tab/>
            <w:delText>Tony Yanick, Chase Nemeth, Beom Koh, and Avinash Karamchandani, “ALEN,” IGVC, 2009.</w:delText>
          </w:r>
        </w:del>
      </w:ins>
    </w:p>
    <w:p w:rsidR="00E141B1" w:rsidDel="006F1159" w:rsidRDefault="003E136B" w:rsidP="00F84E58">
      <w:pPr>
        <w:pStyle w:val="Bibliography"/>
        <w:rPr>
          <w:ins w:id="3182" w:author="Ed" w:date="2013-04-03T16:24:00Z"/>
          <w:del w:id="3183" w:author="Edward Venator" w:date="2013-04-11T09:20:00Z"/>
        </w:rPr>
        <w:pPrChange w:id="3184" w:author="Edward Venator" w:date="2013-04-11T09:46:00Z">
          <w:pPr>
            <w:widowControl w:val="0"/>
            <w:autoSpaceDE w:val="0"/>
            <w:autoSpaceDN w:val="0"/>
            <w:adjustRightInd w:val="0"/>
            <w:spacing w:after="0" w:line="240" w:lineRule="auto"/>
          </w:pPr>
        </w:pPrChange>
      </w:pPr>
      <w:ins w:id="3185" w:author="Ed" w:date="2013-04-03T16:24:00Z">
        <w:del w:id="3186" w:author="Edward Venator" w:date="2013-04-11T09:20:00Z">
          <w:r w:rsidDel="006F1159">
            <w:delText>[23]</w:delText>
          </w:r>
          <w:r w:rsidDel="006F1159">
            <w:tab/>
            <w:delText>“navfn - ROS Wiki.” [Online]. Available: http://www.ros.org/wiki/navfn. [Accessed: 13-Feb-2013].</w:delText>
          </w:r>
        </w:del>
      </w:ins>
    </w:p>
    <w:p w:rsidR="00E141B1" w:rsidDel="006F1159" w:rsidRDefault="003E136B" w:rsidP="00F84E58">
      <w:pPr>
        <w:pStyle w:val="Bibliography"/>
        <w:rPr>
          <w:ins w:id="3187" w:author="Ed" w:date="2013-04-03T16:24:00Z"/>
          <w:del w:id="3188" w:author="Edward Venator" w:date="2013-04-11T09:20:00Z"/>
        </w:rPr>
        <w:pPrChange w:id="3189" w:author="Edward Venator" w:date="2013-04-11T09:46:00Z">
          <w:pPr>
            <w:widowControl w:val="0"/>
            <w:autoSpaceDE w:val="0"/>
            <w:autoSpaceDN w:val="0"/>
            <w:adjustRightInd w:val="0"/>
            <w:spacing w:after="0" w:line="240" w:lineRule="auto"/>
          </w:pPr>
        </w:pPrChange>
      </w:pPr>
      <w:ins w:id="3190" w:author="Ed" w:date="2013-04-03T16:24:00Z">
        <w:del w:id="3191" w:author="Edward Venator" w:date="2013-04-11T09:20:00Z">
          <w:r w:rsidDel="006F1159">
            <w:delText>[24]</w:delText>
          </w:r>
          <w:r w:rsidDel="006F1159">
            <w:tab/>
            <w:delText xml:space="preserve">E. W. Dijkstra, “A note on two problems in connexion with graphs,” </w:delText>
          </w:r>
          <w:r w:rsidDel="006F1159">
            <w:rPr>
              <w:i/>
              <w:iCs/>
            </w:rPr>
            <w:delText>Numer. Math.</w:delText>
          </w:r>
          <w:r w:rsidDel="006F1159">
            <w:delText>, vol. 1, no. 1, pp. 269–271, Dec. 1959.</w:delText>
          </w:r>
        </w:del>
      </w:ins>
    </w:p>
    <w:p w:rsidR="00E141B1" w:rsidDel="006F1159" w:rsidRDefault="003E136B" w:rsidP="00F84E58">
      <w:pPr>
        <w:pStyle w:val="Bibliography"/>
        <w:rPr>
          <w:ins w:id="3192" w:author="Ed" w:date="2013-04-03T16:24:00Z"/>
          <w:del w:id="3193" w:author="Edward Venator" w:date="2013-04-11T09:20:00Z"/>
        </w:rPr>
        <w:pPrChange w:id="3194" w:author="Edward Venator" w:date="2013-04-11T09:46:00Z">
          <w:pPr>
            <w:widowControl w:val="0"/>
            <w:autoSpaceDE w:val="0"/>
            <w:autoSpaceDN w:val="0"/>
            <w:adjustRightInd w:val="0"/>
            <w:spacing w:after="0" w:line="240" w:lineRule="auto"/>
          </w:pPr>
        </w:pPrChange>
      </w:pPr>
      <w:ins w:id="3195" w:author="Ed" w:date="2013-04-03T16:24:00Z">
        <w:del w:id="3196" w:author="Edward Venator" w:date="2013-04-11T09:20:00Z">
          <w:r w:rsidDel="006F1159">
            <w:delText>[25]</w:delText>
          </w:r>
          <w:r w:rsidDel="006F1159">
            <w:tab/>
            <w:delText>“carrot_planner - ROS Wiki.” [Online]. Available: http://www.ros.org/wiki/carrot_planner. [Accessed: 22-Mar-2013].</w:delText>
          </w:r>
        </w:del>
      </w:ins>
    </w:p>
    <w:p w:rsidR="00E141B1" w:rsidDel="006F1159" w:rsidRDefault="003E136B" w:rsidP="00F84E58">
      <w:pPr>
        <w:pStyle w:val="Bibliography"/>
        <w:rPr>
          <w:ins w:id="3197" w:author="Ed" w:date="2013-04-03T16:24:00Z"/>
          <w:del w:id="3198" w:author="Edward Venator" w:date="2013-04-11T09:20:00Z"/>
        </w:rPr>
        <w:pPrChange w:id="3199" w:author="Edward Venator" w:date="2013-04-11T09:46:00Z">
          <w:pPr>
            <w:widowControl w:val="0"/>
            <w:autoSpaceDE w:val="0"/>
            <w:autoSpaceDN w:val="0"/>
            <w:adjustRightInd w:val="0"/>
            <w:spacing w:after="0" w:line="240" w:lineRule="auto"/>
          </w:pPr>
        </w:pPrChange>
      </w:pPr>
      <w:ins w:id="3200" w:author="Ed" w:date="2013-04-03T16:24:00Z">
        <w:del w:id="3201" w:author="Edward Venator" w:date="2013-04-11T09:20:00Z">
          <w:r w:rsidDel="006F1159">
            <w:delText>[26]</w:delText>
          </w:r>
          <w:r w:rsidDel="006F1159">
            <w:tab/>
            <w:delText>“Kinematic and Dynamic Solvers | The Orocos Project.” [Online]. Available: http://www.orocos.org/kdl/UserManual/kinematic_solvers. [Accessed: 20-Mar-2013].</w:delText>
          </w:r>
        </w:del>
      </w:ins>
    </w:p>
    <w:p w:rsidR="00E141B1" w:rsidDel="006F1159" w:rsidRDefault="003E136B" w:rsidP="00F84E58">
      <w:pPr>
        <w:pStyle w:val="Bibliography"/>
        <w:rPr>
          <w:ins w:id="3202" w:author="Ed" w:date="2013-04-03T16:24:00Z"/>
          <w:del w:id="3203" w:author="Edward Venator" w:date="2013-04-11T09:20:00Z"/>
        </w:rPr>
        <w:pPrChange w:id="3204" w:author="Edward Venator" w:date="2013-04-11T09:46:00Z">
          <w:pPr>
            <w:widowControl w:val="0"/>
            <w:autoSpaceDE w:val="0"/>
            <w:autoSpaceDN w:val="0"/>
            <w:adjustRightInd w:val="0"/>
            <w:spacing w:after="0" w:line="240" w:lineRule="auto"/>
          </w:pPr>
        </w:pPrChange>
      </w:pPr>
      <w:ins w:id="3205" w:author="Ed" w:date="2013-04-03T16:24:00Z">
        <w:del w:id="3206" w:author="Edward Venator" w:date="2013-04-11T09:20:00Z">
          <w:r w:rsidDel="006F1159">
            <w:delText>[27]</w:delText>
          </w:r>
          <w:r w:rsidDel="006F1159">
            <w:tab/>
            <w:delText>“OpenRAVE | ikfast Module | OpenRAVE Documentation.” [Online]. Available: http://openrave.org/docs/latest_stable/openravepy/ikfast/#ikfast-the-robot-kinematics-compiler. [Accessed: 20-Mar-2013].</w:delText>
          </w:r>
        </w:del>
      </w:ins>
    </w:p>
    <w:p w:rsidR="00E141B1" w:rsidDel="006F1159" w:rsidRDefault="003E136B" w:rsidP="00F84E58">
      <w:pPr>
        <w:pStyle w:val="Bibliography"/>
        <w:rPr>
          <w:ins w:id="3207" w:author="Ed" w:date="2013-04-03T16:24:00Z"/>
          <w:del w:id="3208" w:author="Edward Venator" w:date="2013-04-11T09:20:00Z"/>
        </w:rPr>
        <w:pPrChange w:id="3209" w:author="Edward Venator" w:date="2013-04-11T09:46:00Z">
          <w:pPr>
            <w:widowControl w:val="0"/>
            <w:autoSpaceDE w:val="0"/>
            <w:autoSpaceDN w:val="0"/>
            <w:adjustRightInd w:val="0"/>
            <w:spacing w:after="0" w:line="240" w:lineRule="auto"/>
          </w:pPr>
        </w:pPrChange>
      </w:pPr>
      <w:ins w:id="3210" w:author="Ed" w:date="2013-04-03T16:24:00Z">
        <w:del w:id="3211" w:author="Edward Venator" w:date="2013-04-11T09:20:00Z">
          <w:r w:rsidDel="006F1159">
            <w:delText>[28]</w:delText>
          </w:r>
          <w:r w:rsidDel="006F1159">
            <w:tab/>
            <w:delText xml:space="preserve">G. Sánchez and J.-C. Latombe, “A Single-Query Bi-Directional Probabilistic Roadmap Planner with Lazy Collision Checking,” in </w:delText>
          </w:r>
          <w:r w:rsidDel="006F1159">
            <w:rPr>
              <w:i/>
              <w:iCs/>
            </w:rPr>
            <w:delText>Robotics Research</w:delText>
          </w:r>
          <w:r w:rsidDel="006F1159">
            <w:delText>, P. R. A. Jarvis and P. A. Zelinsky, Eds. Springer Berlin Heidelberg, 2003, pp. 403–417.</w:delText>
          </w:r>
        </w:del>
      </w:ins>
    </w:p>
    <w:p w:rsidR="00E141B1" w:rsidDel="006F1159" w:rsidRDefault="003E136B" w:rsidP="00F84E58">
      <w:pPr>
        <w:pStyle w:val="Bibliography"/>
        <w:rPr>
          <w:ins w:id="3212" w:author="Ed" w:date="2013-04-03T16:24:00Z"/>
          <w:del w:id="3213" w:author="Edward Venator" w:date="2013-04-11T09:20:00Z"/>
        </w:rPr>
        <w:pPrChange w:id="3214" w:author="Edward Venator" w:date="2013-04-11T09:46:00Z">
          <w:pPr>
            <w:widowControl w:val="0"/>
            <w:autoSpaceDE w:val="0"/>
            <w:autoSpaceDN w:val="0"/>
            <w:adjustRightInd w:val="0"/>
            <w:spacing w:after="0" w:line="240" w:lineRule="auto"/>
          </w:pPr>
        </w:pPrChange>
      </w:pPr>
      <w:ins w:id="3215" w:author="Ed" w:date="2013-04-03T16:24:00Z">
        <w:del w:id="3216" w:author="Edward Venator" w:date="2013-04-11T09:20:00Z">
          <w:r w:rsidDel="006F1159">
            <w:delText>[29]</w:delText>
          </w:r>
          <w:r w:rsidDel="006F1159">
            <w:tab/>
            <w:delText>“tabletop_object_detector - ROS Wiki.” [Online]. Available: http://www.ros.org/wiki/tabletop_object_detector. [Accessed: 17-Feb-2013].</w:delText>
          </w:r>
        </w:del>
      </w:ins>
    </w:p>
    <w:p w:rsidR="00E141B1" w:rsidDel="006F1159" w:rsidRDefault="003E136B" w:rsidP="00F84E58">
      <w:pPr>
        <w:pStyle w:val="Bibliography"/>
        <w:rPr>
          <w:ins w:id="3217" w:author="Ed" w:date="2013-04-03T16:24:00Z"/>
          <w:del w:id="3218" w:author="Edward Venator" w:date="2013-04-11T09:20:00Z"/>
        </w:rPr>
        <w:pPrChange w:id="3219" w:author="Edward Venator" w:date="2013-04-11T09:46:00Z">
          <w:pPr>
            <w:widowControl w:val="0"/>
            <w:autoSpaceDE w:val="0"/>
            <w:autoSpaceDN w:val="0"/>
            <w:adjustRightInd w:val="0"/>
            <w:spacing w:after="0" w:line="240" w:lineRule="auto"/>
          </w:pPr>
        </w:pPrChange>
      </w:pPr>
      <w:ins w:id="3220" w:author="Ed" w:date="2013-04-03T16:24:00Z">
        <w:del w:id="3221" w:author="Edward Venator" w:date="2013-04-11T09:20:00Z">
          <w:r w:rsidDel="006F1159">
            <w:delText>[30]</w:delText>
          </w:r>
          <w:r w:rsidDel="006F1159">
            <w:tab/>
            <w:delText>M. A. Fischler and R. C. Bolles, “Random Sample Consensus: A Paradigm for Model Fitting with Applications to Image Analysis and Automated Cartography,” AI Center, SRI International, 333 Ravenswood Ave., Menlo Park, CA 94025, 213, Mar. 1980.</w:delText>
          </w:r>
        </w:del>
      </w:ins>
    </w:p>
    <w:p w:rsidR="00E141B1" w:rsidDel="006F1159" w:rsidRDefault="003E136B" w:rsidP="00F84E58">
      <w:pPr>
        <w:pStyle w:val="Bibliography"/>
        <w:rPr>
          <w:ins w:id="3222" w:author="Ed" w:date="2013-04-03T16:24:00Z"/>
          <w:del w:id="3223" w:author="Edward Venator" w:date="2013-04-11T09:20:00Z"/>
        </w:rPr>
        <w:pPrChange w:id="3224" w:author="Edward Venator" w:date="2013-04-11T09:46:00Z">
          <w:pPr>
            <w:widowControl w:val="0"/>
            <w:autoSpaceDE w:val="0"/>
            <w:autoSpaceDN w:val="0"/>
            <w:adjustRightInd w:val="0"/>
            <w:spacing w:after="0" w:line="240" w:lineRule="auto"/>
          </w:pPr>
        </w:pPrChange>
      </w:pPr>
      <w:ins w:id="3225" w:author="Ed" w:date="2013-04-03T16:24:00Z">
        <w:del w:id="3226" w:author="Edward Venator" w:date="2013-04-11T09:20:00Z">
          <w:r w:rsidDel="006F1159">
            <w:delText>[31]</w:delText>
          </w:r>
          <w:r w:rsidDel="006F1159">
            <w:tab/>
            <w:delText xml:space="preserve">“QR code,” </w:delText>
          </w:r>
          <w:r w:rsidDel="006F1159">
            <w:rPr>
              <w:i/>
              <w:iCs/>
            </w:rPr>
            <w:delText>Wikipedia, the free encyclopedia</w:delText>
          </w:r>
          <w:r w:rsidDel="006F1159">
            <w:delText>. 21-Mar-2013.</w:delText>
          </w:r>
        </w:del>
      </w:ins>
    </w:p>
    <w:p w:rsidR="00E141B1" w:rsidDel="006F1159" w:rsidRDefault="003E136B" w:rsidP="00F84E58">
      <w:pPr>
        <w:pStyle w:val="Bibliography"/>
        <w:rPr>
          <w:ins w:id="3227" w:author="Ed" w:date="2013-04-03T16:24:00Z"/>
          <w:del w:id="3228" w:author="Edward Venator" w:date="2013-04-11T09:20:00Z"/>
        </w:rPr>
        <w:pPrChange w:id="3229" w:author="Edward Venator" w:date="2013-04-11T09:46:00Z">
          <w:pPr>
            <w:widowControl w:val="0"/>
            <w:autoSpaceDE w:val="0"/>
            <w:autoSpaceDN w:val="0"/>
            <w:adjustRightInd w:val="0"/>
            <w:spacing w:after="0" w:line="240" w:lineRule="auto"/>
          </w:pPr>
        </w:pPrChange>
      </w:pPr>
      <w:ins w:id="3230" w:author="Ed" w:date="2013-04-03T16:24:00Z">
        <w:del w:id="3231" w:author="Edward Venator" w:date="2013-04-11T09:20:00Z">
          <w:r w:rsidDel="006F1159">
            <w:delText>[32]</w:delText>
          </w:r>
          <w:r w:rsidDel="006F1159">
            <w:tab/>
            <w:delText>Chad Rockey, “Low-Cost Sensor Package for Smart Wheelchair Obstacle Avoidance,” Masters, Case Western Reserve University, Cleveland, OH, 2012.</w:delText>
          </w:r>
        </w:del>
      </w:ins>
    </w:p>
    <w:p w:rsidR="00E141B1" w:rsidDel="006F1159" w:rsidRDefault="003E136B" w:rsidP="00F84E58">
      <w:pPr>
        <w:pStyle w:val="Bibliography"/>
        <w:rPr>
          <w:ins w:id="3232" w:author="Ed" w:date="2013-04-03T16:24:00Z"/>
          <w:del w:id="3233" w:author="Edward Venator" w:date="2013-04-11T09:20:00Z"/>
        </w:rPr>
        <w:pPrChange w:id="3234" w:author="Edward Venator" w:date="2013-04-11T09:46:00Z">
          <w:pPr>
            <w:widowControl w:val="0"/>
            <w:autoSpaceDE w:val="0"/>
            <w:autoSpaceDN w:val="0"/>
            <w:adjustRightInd w:val="0"/>
            <w:spacing w:after="0" w:line="240" w:lineRule="auto"/>
          </w:pPr>
        </w:pPrChange>
      </w:pPr>
      <w:ins w:id="3235" w:author="Ed" w:date="2013-04-03T16:24:00Z">
        <w:del w:id="3236" w:author="Edward Venator" w:date="2013-04-11T09:20:00Z">
          <w:r w:rsidDel="006F1159">
            <w:delText>[33]</w:delText>
          </w:r>
          <w:r w:rsidDel="006F1159">
            <w:tab/>
            <w:delText>rethink robotics, “baxter.” .</w:delText>
          </w:r>
        </w:del>
      </w:ins>
    </w:p>
    <w:p w:rsidR="00E141B1" w:rsidDel="006F1159" w:rsidRDefault="003E136B" w:rsidP="00F84E58">
      <w:pPr>
        <w:pStyle w:val="Bibliography"/>
        <w:rPr>
          <w:ins w:id="3237" w:author="Ed" w:date="2013-04-03T16:24:00Z"/>
          <w:del w:id="3238" w:author="Edward Venator" w:date="2013-04-11T09:20:00Z"/>
        </w:rPr>
        <w:pPrChange w:id="3239" w:author="Edward Venator" w:date="2013-04-11T09:46:00Z">
          <w:pPr>
            <w:widowControl w:val="0"/>
            <w:autoSpaceDE w:val="0"/>
            <w:autoSpaceDN w:val="0"/>
            <w:adjustRightInd w:val="0"/>
            <w:spacing w:after="0" w:line="240" w:lineRule="auto"/>
          </w:pPr>
        </w:pPrChange>
      </w:pPr>
      <w:ins w:id="3240" w:author="Ed" w:date="2013-04-03T16:24:00Z">
        <w:del w:id="3241" w:author="Edward Venator" w:date="2013-04-11T09:20:00Z">
          <w:r w:rsidDel="006F1159">
            <w:delText>[34]</w:delText>
          </w:r>
          <w:r w:rsidDel="006F1159">
            <w:tab/>
            <w:delText xml:space="preserve">W. Shackleford, R. Norcross, J. Marvel, and S. Szabo, “Integrating occlusion monitoring into human tracking for robot speed and separation monitoring,” in </w:delText>
          </w:r>
          <w:r w:rsidDel="006F1159">
            <w:rPr>
              <w:i/>
              <w:iCs/>
            </w:rPr>
            <w:delText>Proceedings of the Workshop on Performance Metrics for Intelligent Systems</w:delText>
          </w:r>
          <w:r w:rsidDel="006F1159">
            <w:delText>, New York, NY, USA, 2012, pp. 168–173.</w:delText>
          </w:r>
        </w:del>
      </w:ins>
    </w:p>
    <w:p w:rsidR="00697DB7" w:rsidRPr="008E6F27" w:rsidDel="006F1159" w:rsidRDefault="00697DB7" w:rsidP="00F84E58">
      <w:pPr>
        <w:pStyle w:val="Bibliography"/>
        <w:rPr>
          <w:del w:id="3242" w:author="Edward Venator" w:date="2013-04-11T09:20:00Z"/>
        </w:rPr>
        <w:pPrChange w:id="3243" w:author="Edward Venator" w:date="2013-04-11T09:46:00Z">
          <w:pPr>
            <w:pStyle w:val="Bibliography"/>
          </w:pPr>
        </w:pPrChange>
      </w:pPr>
      <w:del w:id="3244" w:author="Edward Venator" w:date="2013-04-11T09:20:00Z">
        <w:r w:rsidRPr="008E6F27" w:rsidDel="006F1159">
          <w:delText>[1]</w:delText>
        </w:r>
        <w:r w:rsidRPr="008E6F27" w:rsidDel="006F1159">
          <w:tab/>
          <w:delText xml:space="preserve">H. M. Barbera, J. P. C. Quinonero, M. A. Z. Izquierdo, and A. G. Skarmeta, “i-Fork: a flexible AGV system using topological and grid maps,” in </w:delText>
        </w:r>
        <w:r w:rsidRPr="008E6F27" w:rsidDel="006F1159">
          <w:rPr>
            <w:i/>
            <w:iCs/>
          </w:rPr>
          <w:delText>IEEE International Conference on Robotics and Automation, 2003. Proceedings. ICRA  ’03</w:delText>
        </w:r>
        <w:r w:rsidRPr="008E6F27" w:rsidDel="006F1159">
          <w:delText>, 2003, vol. 2, pp. 2147–2152 vol.2.</w:delText>
        </w:r>
        <w:bookmarkStart w:id="3245" w:name="_Toc352766573"/>
        <w:bookmarkStart w:id="3246" w:name="_Toc352766675"/>
        <w:bookmarkStart w:id="3247" w:name="_Toc352766777"/>
        <w:bookmarkStart w:id="3248" w:name="_Toc353152063"/>
        <w:bookmarkStart w:id="3249" w:name="_Toc353177747"/>
        <w:bookmarkStart w:id="3250" w:name="_Toc353178017"/>
        <w:bookmarkStart w:id="3251" w:name="_Toc353435107"/>
        <w:bookmarkStart w:id="3252" w:name="_Toc353435215"/>
        <w:bookmarkStart w:id="3253" w:name="_Toc353435318"/>
        <w:bookmarkEnd w:id="3245"/>
        <w:bookmarkEnd w:id="3246"/>
        <w:bookmarkEnd w:id="3247"/>
        <w:bookmarkEnd w:id="3248"/>
        <w:bookmarkEnd w:id="3249"/>
        <w:bookmarkEnd w:id="3250"/>
        <w:bookmarkEnd w:id="3251"/>
        <w:bookmarkEnd w:id="3252"/>
        <w:bookmarkEnd w:id="3253"/>
      </w:del>
    </w:p>
    <w:p w:rsidR="00697DB7" w:rsidRPr="008E6F27" w:rsidDel="006F1159" w:rsidRDefault="00697DB7" w:rsidP="00F84E58">
      <w:pPr>
        <w:pStyle w:val="Bibliography"/>
        <w:rPr>
          <w:del w:id="3254" w:author="Edward Venator" w:date="2013-04-11T09:20:00Z"/>
        </w:rPr>
        <w:pPrChange w:id="3255" w:author="Edward Venator" w:date="2013-04-11T09:46:00Z">
          <w:pPr>
            <w:pStyle w:val="Bibliography"/>
          </w:pPr>
        </w:pPrChange>
      </w:pPr>
      <w:del w:id="3256" w:author="Edward Venator" w:date="2013-04-11T09:20:00Z">
        <w:r w:rsidRPr="008E6F27" w:rsidDel="006F1159">
          <w:delText>[2]</w:delText>
        </w:r>
        <w:r w:rsidRPr="008E6F27" w:rsidDel="006F1159">
          <w:tab/>
          <w:delText xml:space="preserve">K. C. T. Vivaldini, J. P. M. Galdames, T. S. Bueno, R. C. Araújo, R. M. Sobral, M. Becker, and G. A. P. Caurin, “Robotic forklifts for intelligent warehouses: Routing, path planning, and auto-localization,” in </w:delText>
        </w:r>
        <w:r w:rsidRPr="008E6F27" w:rsidDel="006F1159">
          <w:rPr>
            <w:i/>
            <w:iCs/>
          </w:rPr>
          <w:delText>2010 IEEE International Conference on Industrial Technology (ICIT)</w:delText>
        </w:r>
        <w:r w:rsidRPr="008E6F27" w:rsidDel="006F1159">
          <w:delText>, 2010, pp. 1463–1468.</w:delText>
        </w:r>
        <w:bookmarkStart w:id="3257" w:name="_Toc352766574"/>
        <w:bookmarkStart w:id="3258" w:name="_Toc352766676"/>
        <w:bookmarkStart w:id="3259" w:name="_Toc352766778"/>
        <w:bookmarkStart w:id="3260" w:name="_Toc353152064"/>
        <w:bookmarkStart w:id="3261" w:name="_Toc353177748"/>
        <w:bookmarkStart w:id="3262" w:name="_Toc353178018"/>
        <w:bookmarkStart w:id="3263" w:name="_Toc353435108"/>
        <w:bookmarkStart w:id="3264" w:name="_Toc353435216"/>
        <w:bookmarkStart w:id="3265" w:name="_Toc353435319"/>
        <w:bookmarkEnd w:id="3257"/>
        <w:bookmarkEnd w:id="3258"/>
        <w:bookmarkEnd w:id="3259"/>
        <w:bookmarkEnd w:id="3260"/>
        <w:bookmarkEnd w:id="3261"/>
        <w:bookmarkEnd w:id="3262"/>
        <w:bookmarkEnd w:id="3263"/>
        <w:bookmarkEnd w:id="3264"/>
        <w:bookmarkEnd w:id="3265"/>
      </w:del>
    </w:p>
    <w:p w:rsidR="00697DB7" w:rsidRPr="008E6F27" w:rsidDel="006F1159" w:rsidRDefault="00697DB7" w:rsidP="00F84E58">
      <w:pPr>
        <w:pStyle w:val="Bibliography"/>
        <w:rPr>
          <w:del w:id="3266" w:author="Edward Venator" w:date="2013-04-11T09:20:00Z"/>
        </w:rPr>
        <w:pPrChange w:id="3267" w:author="Edward Venator" w:date="2013-04-11T09:46:00Z">
          <w:pPr>
            <w:pStyle w:val="Bibliography"/>
          </w:pPr>
        </w:pPrChange>
      </w:pPr>
      <w:del w:id="3268" w:author="Edward Venator" w:date="2013-04-11T09:20:00Z">
        <w:r w:rsidRPr="008E6F27" w:rsidDel="006F1159">
          <w:delText>[3]</w:delText>
        </w:r>
        <w:r w:rsidRPr="008E6F27" w:rsidDel="006F1159">
          <w:tab/>
          <w:delText xml:space="preserve">G. Garibotto, S. Masciangelo, P. Bassino, C. Coelho, A. Pavan, and M. Marson, “Industrial exploitation of computer vision in logistic automation: autonomous control of an intelligent forklift truck,” in </w:delText>
        </w:r>
        <w:r w:rsidRPr="008E6F27" w:rsidDel="006F1159">
          <w:rPr>
            <w:i/>
            <w:iCs/>
          </w:rPr>
          <w:delText>1998 IEEE International Conference on Robotics and Automation, 1998. Proceedings</w:delText>
        </w:r>
        <w:r w:rsidRPr="008E6F27" w:rsidDel="006F1159">
          <w:delText>, 1998, vol. 2, pp. 1459–1464 vol.2.</w:delText>
        </w:r>
        <w:bookmarkStart w:id="3269" w:name="_Toc352766575"/>
        <w:bookmarkStart w:id="3270" w:name="_Toc352766677"/>
        <w:bookmarkStart w:id="3271" w:name="_Toc352766779"/>
        <w:bookmarkStart w:id="3272" w:name="_Toc353152065"/>
        <w:bookmarkStart w:id="3273" w:name="_Toc353177749"/>
        <w:bookmarkStart w:id="3274" w:name="_Toc353178019"/>
        <w:bookmarkStart w:id="3275" w:name="_Toc353435109"/>
        <w:bookmarkStart w:id="3276" w:name="_Toc353435217"/>
        <w:bookmarkStart w:id="3277" w:name="_Toc353435320"/>
        <w:bookmarkEnd w:id="3269"/>
        <w:bookmarkEnd w:id="3270"/>
        <w:bookmarkEnd w:id="3271"/>
        <w:bookmarkEnd w:id="3272"/>
        <w:bookmarkEnd w:id="3273"/>
        <w:bookmarkEnd w:id="3274"/>
        <w:bookmarkEnd w:id="3275"/>
        <w:bookmarkEnd w:id="3276"/>
        <w:bookmarkEnd w:id="3277"/>
      </w:del>
    </w:p>
    <w:p w:rsidR="00697DB7" w:rsidRPr="008E6F27" w:rsidDel="006F1159" w:rsidRDefault="00697DB7" w:rsidP="00F84E58">
      <w:pPr>
        <w:pStyle w:val="Bibliography"/>
        <w:rPr>
          <w:del w:id="3278" w:author="Edward Venator" w:date="2013-04-11T09:20:00Z"/>
        </w:rPr>
        <w:pPrChange w:id="3279" w:author="Edward Venator" w:date="2013-04-11T09:46:00Z">
          <w:pPr>
            <w:pStyle w:val="Bibliography"/>
          </w:pPr>
        </w:pPrChange>
      </w:pPr>
      <w:del w:id="3280" w:author="Edward Venator" w:date="2013-04-11T09:20:00Z">
        <w:r w:rsidRPr="008E6F27" w:rsidDel="006F1159">
          <w:delText>[4]</w:delText>
        </w:r>
        <w:r w:rsidRPr="008E6F27" w:rsidDel="006F1159">
          <w:tab/>
          <w:delText>“Kiva vs. Automated Guided Vehicles.” [Online]. Available: http://www.kivasystems.com/solutions/kiva-vs-traditional/solutionskiva-vs-traditionalkiva-vs-agvs/. [Accessed: 22-Mar-2013].</w:delText>
        </w:r>
        <w:bookmarkStart w:id="3281" w:name="_Toc352766576"/>
        <w:bookmarkStart w:id="3282" w:name="_Toc352766678"/>
        <w:bookmarkStart w:id="3283" w:name="_Toc352766780"/>
        <w:bookmarkStart w:id="3284" w:name="_Toc353152066"/>
        <w:bookmarkStart w:id="3285" w:name="_Toc353177750"/>
        <w:bookmarkStart w:id="3286" w:name="_Toc353178020"/>
        <w:bookmarkStart w:id="3287" w:name="_Toc353435110"/>
        <w:bookmarkStart w:id="3288" w:name="_Toc353435218"/>
        <w:bookmarkStart w:id="3289" w:name="_Toc353435321"/>
        <w:bookmarkEnd w:id="3281"/>
        <w:bookmarkEnd w:id="3282"/>
        <w:bookmarkEnd w:id="3283"/>
        <w:bookmarkEnd w:id="3284"/>
        <w:bookmarkEnd w:id="3285"/>
        <w:bookmarkEnd w:id="3286"/>
        <w:bookmarkEnd w:id="3287"/>
        <w:bookmarkEnd w:id="3288"/>
        <w:bookmarkEnd w:id="3289"/>
      </w:del>
    </w:p>
    <w:p w:rsidR="00697DB7" w:rsidRPr="008E6F27" w:rsidDel="006F1159" w:rsidRDefault="00697DB7" w:rsidP="00F84E58">
      <w:pPr>
        <w:pStyle w:val="Bibliography"/>
        <w:rPr>
          <w:del w:id="3290" w:author="Edward Venator" w:date="2013-04-11T09:20:00Z"/>
        </w:rPr>
        <w:pPrChange w:id="3291" w:author="Edward Venator" w:date="2013-04-11T09:46:00Z">
          <w:pPr>
            <w:pStyle w:val="Bibliography"/>
          </w:pPr>
        </w:pPrChange>
      </w:pPr>
      <w:del w:id="3292" w:author="Edward Venator" w:date="2013-04-11T09:20:00Z">
        <w:r w:rsidRPr="008E6F27" w:rsidDel="006F1159">
          <w:delText>[5]</w:delText>
        </w:r>
        <w:r w:rsidRPr="008E6F27" w:rsidDel="006F1159">
          <w:tab/>
          <w:delText xml:space="preserve">R. D”Andrea and P. Wurman, “Future challenges of coordinating hundreds of autonomous vehicles in distribution facilities,” in </w:delText>
        </w:r>
        <w:r w:rsidRPr="008E6F27" w:rsidDel="006F1159">
          <w:rPr>
            <w:i/>
            <w:iCs/>
          </w:rPr>
          <w:delText>IEEE International Conference on Technologies for Practical Robot Applications, 2008. TePRA 2008</w:delText>
        </w:r>
        <w:r w:rsidRPr="008E6F27" w:rsidDel="006F1159">
          <w:delText>, Nov., pp. 80–83.</w:delText>
        </w:r>
        <w:bookmarkStart w:id="3293" w:name="_Toc352766577"/>
        <w:bookmarkStart w:id="3294" w:name="_Toc352766679"/>
        <w:bookmarkStart w:id="3295" w:name="_Toc352766781"/>
        <w:bookmarkStart w:id="3296" w:name="_Toc353152067"/>
        <w:bookmarkStart w:id="3297" w:name="_Toc353177751"/>
        <w:bookmarkStart w:id="3298" w:name="_Toc353178021"/>
        <w:bookmarkStart w:id="3299" w:name="_Toc353435111"/>
        <w:bookmarkStart w:id="3300" w:name="_Toc353435219"/>
        <w:bookmarkStart w:id="3301" w:name="_Toc353435322"/>
        <w:bookmarkEnd w:id="3293"/>
        <w:bookmarkEnd w:id="3294"/>
        <w:bookmarkEnd w:id="3295"/>
        <w:bookmarkEnd w:id="3296"/>
        <w:bookmarkEnd w:id="3297"/>
        <w:bookmarkEnd w:id="3298"/>
        <w:bookmarkEnd w:id="3299"/>
        <w:bookmarkEnd w:id="3300"/>
        <w:bookmarkEnd w:id="3301"/>
      </w:del>
    </w:p>
    <w:p w:rsidR="00697DB7" w:rsidRPr="008E6F27" w:rsidDel="006F1159" w:rsidRDefault="00697DB7" w:rsidP="00F84E58">
      <w:pPr>
        <w:pStyle w:val="Bibliography"/>
        <w:rPr>
          <w:del w:id="3302" w:author="Edward Venator" w:date="2013-04-11T09:20:00Z"/>
        </w:rPr>
        <w:pPrChange w:id="3303" w:author="Edward Venator" w:date="2013-04-11T09:46:00Z">
          <w:pPr>
            <w:pStyle w:val="Bibliography"/>
          </w:pPr>
        </w:pPrChange>
      </w:pPr>
      <w:del w:id="3304" w:author="Edward Venator" w:date="2013-04-11T09:20:00Z">
        <w:r w:rsidRPr="008E6F27" w:rsidDel="006F1159">
          <w:delText>[6]</w:delText>
        </w:r>
        <w:r w:rsidRPr="008E6F27" w:rsidDel="006F1159">
          <w:tab/>
          <w:delText xml:space="preserve">R. Bischoff, U. Huggenberger, and E. Prassler, “KUKA youBot - a mobile manipulator for research and education,” in </w:delText>
        </w:r>
        <w:r w:rsidRPr="008E6F27" w:rsidDel="006F1159">
          <w:rPr>
            <w:i/>
            <w:iCs/>
          </w:rPr>
          <w:delText>2011 IEEE International Conference on Robotics and Automation (ICRA)</w:delText>
        </w:r>
        <w:r w:rsidRPr="008E6F27" w:rsidDel="006F1159">
          <w:delText>, May, pp. 1–4.</w:delText>
        </w:r>
        <w:bookmarkStart w:id="3305" w:name="_Toc352766578"/>
        <w:bookmarkStart w:id="3306" w:name="_Toc352766680"/>
        <w:bookmarkStart w:id="3307" w:name="_Toc352766782"/>
        <w:bookmarkStart w:id="3308" w:name="_Toc353152068"/>
        <w:bookmarkStart w:id="3309" w:name="_Toc353177752"/>
        <w:bookmarkStart w:id="3310" w:name="_Toc353178022"/>
        <w:bookmarkStart w:id="3311" w:name="_Toc353435112"/>
        <w:bookmarkStart w:id="3312" w:name="_Toc353435220"/>
        <w:bookmarkStart w:id="3313" w:name="_Toc353435323"/>
        <w:bookmarkEnd w:id="3305"/>
        <w:bookmarkEnd w:id="3306"/>
        <w:bookmarkEnd w:id="3307"/>
        <w:bookmarkEnd w:id="3308"/>
        <w:bookmarkEnd w:id="3309"/>
        <w:bookmarkEnd w:id="3310"/>
        <w:bookmarkEnd w:id="3311"/>
        <w:bookmarkEnd w:id="3312"/>
        <w:bookmarkEnd w:id="3313"/>
      </w:del>
    </w:p>
    <w:p w:rsidR="00697DB7" w:rsidRPr="008E6F27" w:rsidDel="006F1159" w:rsidRDefault="00697DB7" w:rsidP="00F84E58">
      <w:pPr>
        <w:pStyle w:val="Bibliography"/>
        <w:rPr>
          <w:del w:id="3314" w:author="Edward Venator" w:date="2013-04-11T09:20:00Z"/>
        </w:rPr>
        <w:pPrChange w:id="3315" w:author="Edward Venator" w:date="2013-04-11T09:46:00Z">
          <w:pPr>
            <w:pStyle w:val="Bibliography"/>
          </w:pPr>
        </w:pPrChange>
      </w:pPr>
      <w:del w:id="3316" w:author="Edward Venator" w:date="2013-04-11T09:20:00Z">
        <w:r w:rsidRPr="008E6F27" w:rsidDel="006F1159">
          <w:delText>[7]</w:delText>
        </w:r>
        <w:r w:rsidRPr="008E6F27" w:rsidDel="006F1159">
          <w:tab/>
          <w:delText xml:space="preserve">C. Cosma, M. Confente, M. Governo, and P. Fiorini, “An autonomous robot for indoor light logistics,” in </w:delText>
        </w:r>
        <w:r w:rsidRPr="008E6F27" w:rsidDel="006F1159">
          <w:rPr>
            <w:i/>
            <w:iCs/>
          </w:rPr>
          <w:delText>2004 IEEE/RSJ International Conference on Intelligent Robots and Systems, 2004. (IROS 2004). Proceedings</w:delText>
        </w:r>
        <w:r w:rsidRPr="008E6F27" w:rsidDel="006F1159">
          <w:delText>, Sept.-2 Oct., vol. 3, pp. 3003–3008 vol.3.</w:delText>
        </w:r>
        <w:bookmarkStart w:id="3317" w:name="_Toc352766579"/>
        <w:bookmarkStart w:id="3318" w:name="_Toc352766681"/>
        <w:bookmarkStart w:id="3319" w:name="_Toc352766783"/>
        <w:bookmarkStart w:id="3320" w:name="_Toc353152069"/>
        <w:bookmarkStart w:id="3321" w:name="_Toc353177753"/>
        <w:bookmarkStart w:id="3322" w:name="_Toc353178023"/>
        <w:bookmarkStart w:id="3323" w:name="_Toc353435113"/>
        <w:bookmarkStart w:id="3324" w:name="_Toc353435221"/>
        <w:bookmarkStart w:id="3325" w:name="_Toc353435324"/>
        <w:bookmarkEnd w:id="3317"/>
        <w:bookmarkEnd w:id="3318"/>
        <w:bookmarkEnd w:id="3319"/>
        <w:bookmarkEnd w:id="3320"/>
        <w:bookmarkEnd w:id="3321"/>
        <w:bookmarkEnd w:id="3322"/>
        <w:bookmarkEnd w:id="3323"/>
        <w:bookmarkEnd w:id="3324"/>
        <w:bookmarkEnd w:id="3325"/>
      </w:del>
    </w:p>
    <w:p w:rsidR="00697DB7" w:rsidRPr="008E6F27" w:rsidDel="006F1159" w:rsidRDefault="00697DB7" w:rsidP="00F84E58">
      <w:pPr>
        <w:pStyle w:val="Bibliography"/>
        <w:rPr>
          <w:del w:id="3326" w:author="Edward Venator" w:date="2013-04-11T09:20:00Z"/>
        </w:rPr>
        <w:pPrChange w:id="3327" w:author="Edward Venator" w:date="2013-04-11T09:46:00Z">
          <w:pPr>
            <w:pStyle w:val="Bibliography"/>
          </w:pPr>
        </w:pPrChange>
      </w:pPr>
      <w:del w:id="3328" w:author="Edward Venator" w:date="2013-04-11T09:20:00Z">
        <w:r w:rsidRPr="008E6F27" w:rsidDel="006F1159">
          <w:delText>[8]</w:delText>
        </w:r>
        <w:r w:rsidRPr="008E6F27" w:rsidDel="006F1159">
          <w:tab/>
          <w:delText xml:space="preserve">A. Hermann, Z. Xue, S. W. Ruhl, and R. Dillmann, “Hardware and software architecture of a bimanual mobile manipulator for industrial application,” in </w:delText>
        </w:r>
        <w:r w:rsidRPr="008E6F27" w:rsidDel="006F1159">
          <w:rPr>
            <w:i/>
            <w:iCs/>
          </w:rPr>
          <w:delText>2011 IEEE International Conference on Robotics and Biomimetics (ROBIO)</w:delText>
        </w:r>
        <w:r w:rsidRPr="008E6F27" w:rsidDel="006F1159">
          <w:delText>, Dec., pp. 2282–2288.</w:delText>
        </w:r>
        <w:bookmarkStart w:id="3329" w:name="_Toc352766580"/>
        <w:bookmarkStart w:id="3330" w:name="_Toc352766682"/>
        <w:bookmarkStart w:id="3331" w:name="_Toc352766784"/>
        <w:bookmarkStart w:id="3332" w:name="_Toc353152070"/>
        <w:bookmarkStart w:id="3333" w:name="_Toc353177754"/>
        <w:bookmarkStart w:id="3334" w:name="_Toc353178024"/>
        <w:bookmarkStart w:id="3335" w:name="_Toc353435114"/>
        <w:bookmarkStart w:id="3336" w:name="_Toc353435222"/>
        <w:bookmarkStart w:id="3337" w:name="_Toc353435325"/>
        <w:bookmarkEnd w:id="3329"/>
        <w:bookmarkEnd w:id="3330"/>
        <w:bookmarkEnd w:id="3331"/>
        <w:bookmarkEnd w:id="3332"/>
        <w:bookmarkEnd w:id="3333"/>
        <w:bookmarkEnd w:id="3334"/>
        <w:bookmarkEnd w:id="3335"/>
        <w:bookmarkEnd w:id="3336"/>
        <w:bookmarkEnd w:id="3337"/>
      </w:del>
    </w:p>
    <w:p w:rsidR="00697DB7" w:rsidRPr="008E6F27" w:rsidDel="006F1159" w:rsidRDefault="00697DB7" w:rsidP="00F84E58">
      <w:pPr>
        <w:pStyle w:val="Bibliography"/>
        <w:rPr>
          <w:del w:id="3338" w:author="Edward Venator" w:date="2013-04-11T09:20:00Z"/>
        </w:rPr>
        <w:pPrChange w:id="3339" w:author="Edward Venator" w:date="2013-04-11T09:46:00Z">
          <w:pPr>
            <w:pStyle w:val="Bibliography"/>
          </w:pPr>
        </w:pPrChange>
      </w:pPr>
      <w:del w:id="3340" w:author="Edward Venator" w:date="2013-04-11T09:20:00Z">
        <w:r w:rsidRPr="008E6F27" w:rsidDel="006F1159">
          <w:delText>[9]</w:delText>
        </w:r>
        <w:r w:rsidRPr="008E6F27" w:rsidDel="006F1159">
          <w:tab/>
          <w:delText>Samlex America, “DC-DC Step Down Converters Model SDC-15.” .</w:delText>
        </w:r>
        <w:bookmarkStart w:id="3341" w:name="_Toc352766581"/>
        <w:bookmarkStart w:id="3342" w:name="_Toc352766683"/>
        <w:bookmarkStart w:id="3343" w:name="_Toc352766785"/>
        <w:bookmarkStart w:id="3344" w:name="_Toc353152071"/>
        <w:bookmarkStart w:id="3345" w:name="_Toc353177755"/>
        <w:bookmarkStart w:id="3346" w:name="_Toc353178025"/>
        <w:bookmarkStart w:id="3347" w:name="_Toc353435115"/>
        <w:bookmarkStart w:id="3348" w:name="_Toc353435223"/>
        <w:bookmarkStart w:id="3349" w:name="_Toc353435326"/>
        <w:bookmarkEnd w:id="3341"/>
        <w:bookmarkEnd w:id="3342"/>
        <w:bookmarkEnd w:id="3343"/>
        <w:bookmarkEnd w:id="3344"/>
        <w:bookmarkEnd w:id="3345"/>
        <w:bookmarkEnd w:id="3346"/>
        <w:bookmarkEnd w:id="3347"/>
        <w:bookmarkEnd w:id="3348"/>
        <w:bookmarkEnd w:id="3349"/>
      </w:del>
    </w:p>
    <w:p w:rsidR="00697DB7" w:rsidRPr="008E6F27" w:rsidDel="006F1159" w:rsidRDefault="00697DB7" w:rsidP="00F84E58">
      <w:pPr>
        <w:pStyle w:val="Bibliography"/>
        <w:rPr>
          <w:del w:id="3350" w:author="Edward Venator" w:date="2013-04-11T09:20:00Z"/>
        </w:rPr>
        <w:pPrChange w:id="3351" w:author="Edward Venator" w:date="2013-04-11T09:46:00Z">
          <w:pPr>
            <w:pStyle w:val="Bibliography"/>
          </w:pPr>
        </w:pPrChange>
      </w:pPr>
      <w:del w:id="3352" w:author="Edward Venator" w:date="2013-04-11T09:20:00Z">
        <w:r w:rsidRPr="008E6F27" w:rsidDel="006F1159">
          <w:delText>[10]</w:delText>
        </w:r>
        <w:r w:rsidRPr="008E6F27" w:rsidDel="006F1159">
          <w:tab/>
          <w:delText>Eric Perko, “Precision Navigation for Indoor Mobile Robots,” Masters, Case Western Reserve University, Cleveland, OH, 2013.</w:delText>
        </w:r>
        <w:bookmarkStart w:id="3353" w:name="_Toc352766582"/>
        <w:bookmarkStart w:id="3354" w:name="_Toc352766684"/>
        <w:bookmarkStart w:id="3355" w:name="_Toc352766786"/>
        <w:bookmarkStart w:id="3356" w:name="_Toc353152072"/>
        <w:bookmarkStart w:id="3357" w:name="_Toc353177756"/>
        <w:bookmarkStart w:id="3358" w:name="_Toc353178026"/>
        <w:bookmarkStart w:id="3359" w:name="_Toc353435116"/>
        <w:bookmarkStart w:id="3360" w:name="_Toc353435224"/>
        <w:bookmarkStart w:id="3361" w:name="_Toc353435327"/>
        <w:bookmarkEnd w:id="3353"/>
        <w:bookmarkEnd w:id="3354"/>
        <w:bookmarkEnd w:id="3355"/>
        <w:bookmarkEnd w:id="3356"/>
        <w:bookmarkEnd w:id="3357"/>
        <w:bookmarkEnd w:id="3358"/>
        <w:bookmarkEnd w:id="3359"/>
        <w:bookmarkEnd w:id="3360"/>
        <w:bookmarkEnd w:id="3361"/>
      </w:del>
    </w:p>
    <w:p w:rsidR="00697DB7" w:rsidRPr="008E6F27" w:rsidDel="006F1159" w:rsidRDefault="00697DB7" w:rsidP="00F84E58">
      <w:pPr>
        <w:pStyle w:val="Bibliography"/>
        <w:rPr>
          <w:del w:id="3362" w:author="Edward Venator" w:date="2013-04-11T09:20:00Z"/>
        </w:rPr>
        <w:pPrChange w:id="3363" w:author="Edward Venator" w:date="2013-04-11T09:46:00Z">
          <w:pPr>
            <w:pStyle w:val="Bibliography"/>
          </w:pPr>
        </w:pPrChange>
      </w:pPr>
      <w:del w:id="3364" w:author="Edward Venator" w:date="2013-04-11T09:20:00Z">
        <w:r w:rsidRPr="008E6F27" w:rsidDel="006F1159">
          <w:delText>[11]</w:delText>
        </w:r>
        <w:r w:rsidRPr="008E6F27" w:rsidDel="006F1159">
          <w:tab/>
          <w:delText>“ROS/Concepts - ROS Wiki.” [Online]. Available: http://www.ros.org/wiki/ROS/Concepts. [Accessed: 22-Mar-2013].</w:delText>
        </w:r>
        <w:bookmarkStart w:id="3365" w:name="_Toc352766583"/>
        <w:bookmarkStart w:id="3366" w:name="_Toc352766685"/>
        <w:bookmarkStart w:id="3367" w:name="_Toc352766787"/>
        <w:bookmarkStart w:id="3368" w:name="_Toc353152073"/>
        <w:bookmarkStart w:id="3369" w:name="_Toc353177757"/>
        <w:bookmarkStart w:id="3370" w:name="_Toc353178027"/>
        <w:bookmarkStart w:id="3371" w:name="_Toc353435117"/>
        <w:bookmarkStart w:id="3372" w:name="_Toc353435225"/>
        <w:bookmarkStart w:id="3373" w:name="_Toc353435328"/>
        <w:bookmarkEnd w:id="3365"/>
        <w:bookmarkEnd w:id="3366"/>
        <w:bookmarkEnd w:id="3367"/>
        <w:bookmarkEnd w:id="3368"/>
        <w:bookmarkEnd w:id="3369"/>
        <w:bookmarkEnd w:id="3370"/>
        <w:bookmarkEnd w:id="3371"/>
        <w:bookmarkEnd w:id="3372"/>
        <w:bookmarkEnd w:id="3373"/>
      </w:del>
    </w:p>
    <w:p w:rsidR="00697DB7" w:rsidRPr="008E6F27" w:rsidDel="006F1159" w:rsidRDefault="00697DB7" w:rsidP="00F84E58">
      <w:pPr>
        <w:pStyle w:val="Bibliography"/>
        <w:rPr>
          <w:del w:id="3374" w:author="Edward Venator" w:date="2013-04-11T09:20:00Z"/>
        </w:rPr>
        <w:pPrChange w:id="3375" w:author="Edward Venator" w:date="2013-04-11T09:46:00Z">
          <w:pPr>
            <w:pStyle w:val="Bibliography"/>
          </w:pPr>
        </w:pPrChange>
      </w:pPr>
      <w:del w:id="3376" w:author="Edward Venator" w:date="2013-04-11T09:20:00Z">
        <w:r w:rsidRPr="008E6F27" w:rsidDel="006F1159">
          <w:delText>[12]</w:delText>
        </w:r>
        <w:r w:rsidRPr="008E6F27" w:rsidDel="006F1159">
          <w:tab/>
          <w:delText>“actionlib - ROS Wiki.” [Online]. Available: http://www.ros.org/wiki/actionlib. [Accessed: 22-Mar-2013].</w:delText>
        </w:r>
        <w:bookmarkStart w:id="3377" w:name="_Toc352766584"/>
        <w:bookmarkStart w:id="3378" w:name="_Toc352766686"/>
        <w:bookmarkStart w:id="3379" w:name="_Toc352766788"/>
        <w:bookmarkStart w:id="3380" w:name="_Toc353152074"/>
        <w:bookmarkStart w:id="3381" w:name="_Toc353177758"/>
        <w:bookmarkStart w:id="3382" w:name="_Toc353178028"/>
        <w:bookmarkStart w:id="3383" w:name="_Toc353435118"/>
        <w:bookmarkStart w:id="3384" w:name="_Toc353435226"/>
        <w:bookmarkStart w:id="3385" w:name="_Toc353435329"/>
        <w:bookmarkEnd w:id="3377"/>
        <w:bookmarkEnd w:id="3378"/>
        <w:bookmarkEnd w:id="3379"/>
        <w:bookmarkEnd w:id="3380"/>
        <w:bookmarkEnd w:id="3381"/>
        <w:bookmarkEnd w:id="3382"/>
        <w:bookmarkEnd w:id="3383"/>
        <w:bookmarkEnd w:id="3384"/>
        <w:bookmarkEnd w:id="3385"/>
      </w:del>
    </w:p>
    <w:p w:rsidR="00697DB7" w:rsidRPr="008E6F27" w:rsidDel="006F1159" w:rsidRDefault="00697DB7" w:rsidP="00F84E58">
      <w:pPr>
        <w:pStyle w:val="Bibliography"/>
        <w:rPr>
          <w:del w:id="3386" w:author="Edward Venator" w:date="2013-04-11T09:20:00Z"/>
        </w:rPr>
        <w:pPrChange w:id="3387" w:author="Edward Venator" w:date="2013-04-11T09:46:00Z">
          <w:pPr>
            <w:pStyle w:val="Bibliography"/>
          </w:pPr>
        </w:pPrChange>
      </w:pPr>
      <w:del w:id="3388" w:author="Edward Venator" w:date="2013-04-11T09:20:00Z">
        <w:r w:rsidRPr="008E6F27" w:rsidDel="006F1159">
          <w:delText>[13]</w:delText>
        </w:r>
        <w:r w:rsidRPr="008E6F27" w:rsidDel="006F1159">
          <w:tab/>
          <w:delText>C. Rockey, E. Perko, and Ben Ballard, “HARLIE,” IGVC, May 2010.</w:delText>
        </w:r>
        <w:bookmarkStart w:id="3389" w:name="_Toc352766585"/>
        <w:bookmarkStart w:id="3390" w:name="_Toc352766687"/>
        <w:bookmarkStart w:id="3391" w:name="_Toc352766789"/>
        <w:bookmarkStart w:id="3392" w:name="_Toc353152075"/>
        <w:bookmarkStart w:id="3393" w:name="_Toc353177759"/>
        <w:bookmarkStart w:id="3394" w:name="_Toc353178029"/>
        <w:bookmarkStart w:id="3395" w:name="_Toc353435119"/>
        <w:bookmarkStart w:id="3396" w:name="_Toc353435227"/>
        <w:bookmarkStart w:id="3397" w:name="_Toc353435330"/>
        <w:bookmarkEnd w:id="3389"/>
        <w:bookmarkEnd w:id="3390"/>
        <w:bookmarkEnd w:id="3391"/>
        <w:bookmarkEnd w:id="3392"/>
        <w:bookmarkEnd w:id="3393"/>
        <w:bookmarkEnd w:id="3394"/>
        <w:bookmarkEnd w:id="3395"/>
        <w:bookmarkEnd w:id="3396"/>
        <w:bookmarkEnd w:id="3397"/>
      </w:del>
    </w:p>
    <w:p w:rsidR="00697DB7" w:rsidRPr="008E6F27" w:rsidDel="006F1159" w:rsidRDefault="00697DB7" w:rsidP="00F84E58">
      <w:pPr>
        <w:pStyle w:val="Bibliography"/>
        <w:rPr>
          <w:del w:id="3398" w:author="Edward Venator" w:date="2013-04-11T09:20:00Z"/>
        </w:rPr>
        <w:pPrChange w:id="3399" w:author="Edward Venator" w:date="2013-04-11T09:46:00Z">
          <w:pPr>
            <w:pStyle w:val="Bibliography"/>
          </w:pPr>
        </w:pPrChange>
      </w:pPr>
      <w:del w:id="3400" w:author="Edward Venator" w:date="2013-04-11T09:20:00Z">
        <w:r w:rsidRPr="008E6F27" w:rsidDel="006F1159">
          <w:delText>[14]</w:delText>
        </w:r>
        <w:r w:rsidRPr="008E6F27" w:rsidDel="006F1159">
          <w:tab/>
          <w:delText>Shaun Edwards and Chris Lewis, “ROS-Industrial – Applying the Robot Operating System (ROS) to Industrial Applications,” presented at the ICRA ECHORD Workshop, St. Paul, Minnesota, USA, 2012.</w:delText>
        </w:r>
        <w:bookmarkStart w:id="3401" w:name="_Toc352766586"/>
        <w:bookmarkStart w:id="3402" w:name="_Toc352766688"/>
        <w:bookmarkStart w:id="3403" w:name="_Toc352766790"/>
        <w:bookmarkStart w:id="3404" w:name="_Toc353152076"/>
        <w:bookmarkStart w:id="3405" w:name="_Toc353177760"/>
        <w:bookmarkStart w:id="3406" w:name="_Toc353178030"/>
        <w:bookmarkStart w:id="3407" w:name="_Toc353435120"/>
        <w:bookmarkStart w:id="3408" w:name="_Toc353435228"/>
        <w:bookmarkStart w:id="3409" w:name="_Toc353435331"/>
        <w:bookmarkEnd w:id="3401"/>
        <w:bookmarkEnd w:id="3402"/>
        <w:bookmarkEnd w:id="3403"/>
        <w:bookmarkEnd w:id="3404"/>
        <w:bookmarkEnd w:id="3405"/>
        <w:bookmarkEnd w:id="3406"/>
        <w:bookmarkEnd w:id="3407"/>
        <w:bookmarkEnd w:id="3408"/>
        <w:bookmarkEnd w:id="3409"/>
      </w:del>
    </w:p>
    <w:p w:rsidR="00697DB7" w:rsidRPr="008E6F27" w:rsidDel="006F1159" w:rsidRDefault="00697DB7" w:rsidP="00F84E58">
      <w:pPr>
        <w:pStyle w:val="Bibliography"/>
        <w:rPr>
          <w:del w:id="3410" w:author="Edward Venator" w:date="2013-04-11T09:20:00Z"/>
        </w:rPr>
        <w:pPrChange w:id="3411" w:author="Edward Venator" w:date="2013-04-11T09:46:00Z">
          <w:pPr>
            <w:pStyle w:val="Bibliography"/>
          </w:pPr>
        </w:pPrChange>
      </w:pPr>
      <w:del w:id="3412" w:author="Edward Venator" w:date="2013-04-11T09:20:00Z">
        <w:r w:rsidRPr="008E6F27" w:rsidDel="006F1159">
          <w:delText>[15]</w:delText>
        </w:r>
        <w:r w:rsidRPr="008E6F27" w:rsidDel="006F1159">
          <w:tab/>
          <w:delText xml:space="preserve">E. Venator, Gregory Lee, and W. Newman, “Hardware and Software Architecture of </w:delText>
        </w:r>
        <w:r w:rsidRPr="008E6F27" w:rsidDel="006F1159">
          <w:delText>ABBY</w:delText>
        </w:r>
        <w:r w:rsidRPr="008E6F27" w:rsidDel="006F1159">
          <w:delText>: An Industrial Mobile Manipulator,” presented at the IEEE International Conference on Automation Science and Engineering (Submitted), Madison, WI, USA, 2013.</w:delText>
        </w:r>
        <w:bookmarkStart w:id="3413" w:name="_Toc352766587"/>
        <w:bookmarkStart w:id="3414" w:name="_Toc352766689"/>
        <w:bookmarkStart w:id="3415" w:name="_Toc352766791"/>
        <w:bookmarkStart w:id="3416" w:name="_Toc353152077"/>
        <w:bookmarkStart w:id="3417" w:name="_Toc353177761"/>
        <w:bookmarkStart w:id="3418" w:name="_Toc353178031"/>
        <w:bookmarkStart w:id="3419" w:name="_Toc353435121"/>
        <w:bookmarkStart w:id="3420" w:name="_Toc353435229"/>
        <w:bookmarkStart w:id="3421" w:name="_Toc353435332"/>
        <w:bookmarkEnd w:id="3413"/>
        <w:bookmarkEnd w:id="3414"/>
        <w:bookmarkEnd w:id="3415"/>
        <w:bookmarkEnd w:id="3416"/>
        <w:bookmarkEnd w:id="3417"/>
        <w:bookmarkEnd w:id="3418"/>
        <w:bookmarkEnd w:id="3419"/>
        <w:bookmarkEnd w:id="3420"/>
        <w:bookmarkEnd w:id="3421"/>
      </w:del>
    </w:p>
    <w:p w:rsidR="00697DB7" w:rsidRPr="008E6F27" w:rsidDel="006F1159" w:rsidRDefault="00697DB7" w:rsidP="00F84E58">
      <w:pPr>
        <w:pStyle w:val="Bibliography"/>
        <w:rPr>
          <w:del w:id="3422" w:author="Edward Venator" w:date="2013-04-11T09:20:00Z"/>
        </w:rPr>
        <w:pPrChange w:id="3423" w:author="Edward Venator" w:date="2013-04-11T09:46:00Z">
          <w:pPr>
            <w:pStyle w:val="Bibliography"/>
          </w:pPr>
        </w:pPrChange>
      </w:pPr>
      <w:del w:id="3424" w:author="Edward Venator" w:date="2013-04-11T09:20:00Z">
        <w:r w:rsidRPr="008E6F27" w:rsidDel="006F1159">
          <w:delText>[16]</w:delText>
        </w:r>
        <w:r w:rsidRPr="008E6F27" w:rsidDel="006F1159">
          <w:tab/>
          <w:delText xml:space="preserve">E. Venator, “Rosserial Service ‘Failed to parse subscriber’ - ROS Answers,” </w:delText>
        </w:r>
        <w:r w:rsidRPr="008E6F27" w:rsidDel="006F1159">
          <w:rPr>
            <w:i/>
            <w:iCs/>
          </w:rPr>
          <w:delText>ROS Answers</w:delText>
        </w:r>
        <w:r w:rsidRPr="008E6F27" w:rsidDel="006F1159">
          <w:delText>. [Online]. Available: http://answers.ros.org/question/48548/rosserial-service-failed-to-parse-subscriber/. [Accessed: 22-Mar-2013].</w:delText>
        </w:r>
        <w:bookmarkStart w:id="3425" w:name="_Toc352766588"/>
        <w:bookmarkStart w:id="3426" w:name="_Toc352766690"/>
        <w:bookmarkStart w:id="3427" w:name="_Toc352766792"/>
        <w:bookmarkStart w:id="3428" w:name="_Toc353152078"/>
        <w:bookmarkStart w:id="3429" w:name="_Toc353177762"/>
        <w:bookmarkStart w:id="3430" w:name="_Toc353178032"/>
        <w:bookmarkStart w:id="3431" w:name="_Toc353435122"/>
        <w:bookmarkStart w:id="3432" w:name="_Toc353435230"/>
        <w:bookmarkStart w:id="3433" w:name="_Toc353435333"/>
        <w:bookmarkEnd w:id="3425"/>
        <w:bookmarkEnd w:id="3426"/>
        <w:bookmarkEnd w:id="3427"/>
        <w:bookmarkEnd w:id="3428"/>
        <w:bookmarkEnd w:id="3429"/>
        <w:bookmarkEnd w:id="3430"/>
        <w:bookmarkEnd w:id="3431"/>
        <w:bookmarkEnd w:id="3432"/>
        <w:bookmarkEnd w:id="3433"/>
      </w:del>
    </w:p>
    <w:p w:rsidR="00697DB7" w:rsidRPr="008E6F27" w:rsidDel="006F1159" w:rsidRDefault="00697DB7" w:rsidP="00F84E58">
      <w:pPr>
        <w:pStyle w:val="Bibliography"/>
        <w:rPr>
          <w:del w:id="3434" w:author="Edward Venator" w:date="2013-04-11T09:20:00Z"/>
        </w:rPr>
        <w:pPrChange w:id="3435" w:author="Edward Venator" w:date="2013-04-11T09:46:00Z">
          <w:pPr>
            <w:pStyle w:val="Bibliography"/>
          </w:pPr>
        </w:pPrChange>
      </w:pPr>
      <w:del w:id="3436" w:author="Edward Venator" w:date="2013-04-11T09:20:00Z">
        <w:r w:rsidRPr="008E6F27" w:rsidDel="006F1159">
          <w:delText>[17]</w:delText>
        </w:r>
        <w:r w:rsidRPr="008E6F27" w:rsidDel="006F1159">
          <w:tab/>
          <w:delText xml:space="preserve">E. Venator, “rosserial,” </w:delText>
        </w:r>
        <w:r w:rsidRPr="008E6F27" w:rsidDel="006F1159">
          <w:rPr>
            <w:i/>
            <w:iCs/>
          </w:rPr>
          <w:delText>GitHub</w:delText>
        </w:r>
        <w:r w:rsidRPr="008E6F27" w:rsidDel="006F1159">
          <w:delText>. [Online]. Available: https://github.com/evenator/rosserial. [Accessed: 22-Mar-2013].</w:delText>
        </w:r>
        <w:bookmarkStart w:id="3437" w:name="_Toc352766589"/>
        <w:bookmarkStart w:id="3438" w:name="_Toc352766691"/>
        <w:bookmarkStart w:id="3439" w:name="_Toc352766793"/>
        <w:bookmarkStart w:id="3440" w:name="_Toc353152079"/>
        <w:bookmarkStart w:id="3441" w:name="_Toc353177763"/>
        <w:bookmarkStart w:id="3442" w:name="_Toc353178033"/>
        <w:bookmarkStart w:id="3443" w:name="_Toc353435123"/>
        <w:bookmarkStart w:id="3444" w:name="_Toc353435231"/>
        <w:bookmarkStart w:id="3445" w:name="_Toc353435334"/>
        <w:bookmarkEnd w:id="3437"/>
        <w:bookmarkEnd w:id="3438"/>
        <w:bookmarkEnd w:id="3439"/>
        <w:bookmarkEnd w:id="3440"/>
        <w:bookmarkEnd w:id="3441"/>
        <w:bookmarkEnd w:id="3442"/>
        <w:bookmarkEnd w:id="3443"/>
        <w:bookmarkEnd w:id="3444"/>
        <w:bookmarkEnd w:id="3445"/>
      </w:del>
    </w:p>
    <w:p w:rsidR="00697DB7" w:rsidRPr="008E6F27" w:rsidDel="006F1159" w:rsidRDefault="00697DB7" w:rsidP="00F84E58">
      <w:pPr>
        <w:pStyle w:val="Bibliography"/>
        <w:rPr>
          <w:del w:id="3446" w:author="Edward Venator" w:date="2013-04-11T09:20:00Z"/>
        </w:rPr>
        <w:pPrChange w:id="3447" w:author="Edward Venator" w:date="2013-04-11T09:46:00Z">
          <w:pPr>
            <w:pStyle w:val="Bibliography"/>
          </w:pPr>
        </w:pPrChange>
      </w:pPr>
      <w:del w:id="3448" w:author="Edward Venator" w:date="2013-04-11T09:20:00Z">
        <w:r w:rsidRPr="008E6F27" w:rsidDel="006F1159">
          <w:delText>[18]</w:delText>
        </w:r>
        <w:r w:rsidRPr="008E6F27" w:rsidDel="006F1159">
          <w:tab/>
          <w:delText xml:space="preserve">S. Thrun, W. Burgard, and D. Fox, </w:delText>
        </w:r>
        <w:r w:rsidRPr="008E6F27" w:rsidDel="006F1159">
          <w:rPr>
            <w:i/>
            <w:iCs/>
          </w:rPr>
          <w:delText>Probabilistic Robotics</w:delText>
        </w:r>
        <w:r w:rsidRPr="008E6F27" w:rsidDel="006F1159">
          <w:delText>. The MIT Press, 2005.</w:delText>
        </w:r>
        <w:bookmarkStart w:id="3449" w:name="_Toc352766590"/>
        <w:bookmarkStart w:id="3450" w:name="_Toc352766692"/>
        <w:bookmarkStart w:id="3451" w:name="_Toc352766794"/>
        <w:bookmarkStart w:id="3452" w:name="_Toc353152080"/>
        <w:bookmarkStart w:id="3453" w:name="_Toc353177764"/>
        <w:bookmarkStart w:id="3454" w:name="_Toc353178034"/>
        <w:bookmarkStart w:id="3455" w:name="_Toc353435124"/>
        <w:bookmarkStart w:id="3456" w:name="_Toc353435232"/>
        <w:bookmarkStart w:id="3457" w:name="_Toc353435335"/>
        <w:bookmarkEnd w:id="3449"/>
        <w:bookmarkEnd w:id="3450"/>
        <w:bookmarkEnd w:id="3451"/>
        <w:bookmarkEnd w:id="3452"/>
        <w:bookmarkEnd w:id="3453"/>
        <w:bookmarkEnd w:id="3454"/>
        <w:bookmarkEnd w:id="3455"/>
        <w:bookmarkEnd w:id="3456"/>
        <w:bookmarkEnd w:id="3457"/>
      </w:del>
    </w:p>
    <w:p w:rsidR="00697DB7" w:rsidRPr="008E6F27" w:rsidDel="006F1159" w:rsidRDefault="00697DB7" w:rsidP="00F84E58">
      <w:pPr>
        <w:pStyle w:val="Bibliography"/>
        <w:rPr>
          <w:del w:id="3458" w:author="Edward Venator" w:date="2013-04-11T09:20:00Z"/>
        </w:rPr>
        <w:pPrChange w:id="3459" w:author="Edward Venator" w:date="2013-04-11T09:46:00Z">
          <w:pPr>
            <w:pStyle w:val="Bibliography"/>
          </w:pPr>
        </w:pPrChange>
      </w:pPr>
      <w:del w:id="3460" w:author="Edward Venator" w:date="2013-04-11T09:20:00Z">
        <w:r w:rsidRPr="008E6F27" w:rsidDel="006F1159">
          <w:delText>[19]</w:delText>
        </w:r>
        <w:r w:rsidRPr="008E6F27" w:rsidDel="006F1159">
          <w:tab/>
          <w:delText>Tony Yanick, Chase Nemeth, Beom Koh, and Avinash Karamchandani, “ALEN,” 20009.</w:delText>
        </w:r>
        <w:bookmarkStart w:id="3461" w:name="_Toc352766591"/>
        <w:bookmarkStart w:id="3462" w:name="_Toc352766693"/>
        <w:bookmarkStart w:id="3463" w:name="_Toc352766795"/>
        <w:bookmarkStart w:id="3464" w:name="_Toc353152081"/>
        <w:bookmarkStart w:id="3465" w:name="_Toc353177765"/>
        <w:bookmarkStart w:id="3466" w:name="_Toc353178035"/>
        <w:bookmarkStart w:id="3467" w:name="_Toc353435125"/>
        <w:bookmarkStart w:id="3468" w:name="_Toc353435233"/>
        <w:bookmarkStart w:id="3469" w:name="_Toc353435336"/>
        <w:bookmarkEnd w:id="3461"/>
        <w:bookmarkEnd w:id="3462"/>
        <w:bookmarkEnd w:id="3463"/>
        <w:bookmarkEnd w:id="3464"/>
        <w:bookmarkEnd w:id="3465"/>
        <w:bookmarkEnd w:id="3466"/>
        <w:bookmarkEnd w:id="3467"/>
        <w:bookmarkEnd w:id="3468"/>
        <w:bookmarkEnd w:id="3469"/>
      </w:del>
    </w:p>
    <w:p w:rsidR="00697DB7" w:rsidRPr="008E6F27" w:rsidDel="006F1159" w:rsidRDefault="00697DB7" w:rsidP="00F84E58">
      <w:pPr>
        <w:pStyle w:val="Bibliography"/>
        <w:rPr>
          <w:del w:id="3470" w:author="Edward Venator" w:date="2013-04-11T09:20:00Z"/>
        </w:rPr>
        <w:pPrChange w:id="3471" w:author="Edward Venator" w:date="2013-04-11T09:46:00Z">
          <w:pPr>
            <w:pStyle w:val="Bibliography"/>
          </w:pPr>
        </w:pPrChange>
      </w:pPr>
      <w:del w:id="3472" w:author="Edward Venator" w:date="2013-04-11T09:20:00Z">
        <w:r w:rsidRPr="008E6F27" w:rsidDel="006F1159">
          <w:delText>[20]</w:delText>
        </w:r>
        <w:r w:rsidRPr="008E6F27" w:rsidDel="006F1159">
          <w:tab/>
          <w:delText>“navfn - ROS Wiki.” [Online]. Available: http://www.ros.org/wiki/navfn. [Accessed: 13-Feb-2013].</w:delText>
        </w:r>
        <w:bookmarkStart w:id="3473" w:name="_Toc352766592"/>
        <w:bookmarkStart w:id="3474" w:name="_Toc352766694"/>
        <w:bookmarkStart w:id="3475" w:name="_Toc352766796"/>
        <w:bookmarkStart w:id="3476" w:name="_Toc353152082"/>
        <w:bookmarkStart w:id="3477" w:name="_Toc353177766"/>
        <w:bookmarkStart w:id="3478" w:name="_Toc353178036"/>
        <w:bookmarkStart w:id="3479" w:name="_Toc353435126"/>
        <w:bookmarkStart w:id="3480" w:name="_Toc353435234"/>
        <w:bookmarkStart w:id="3481" w:name="_Toc353435337"/>
        <w:bookmarkEnd w:id="3473"/>
        <w:bookmarkEnd w:id="3474"/>
        <w:bookmarkEnd w:id="3475"/>
        <w:bookmarkEnd w:id="3476"/>
        <w:bookmarkEnd w:id="3477"/>
        <w:bookmarkEnd w:id="3478"/>
        <w:bookmarkEnd w:id="3479"/>
        <w:bookmarkEnd w:id="3480"/>
        <w:bookmarkEnd w:id="3481"/>
      </w:del>
    </w:p>
    <w:p w:rsidR="00697DB7" w:rsidRPr="008E6F27" w:rsidDel="006F1159" w:rsidRDefault="00697DB7" w:rsidP="00F84E58">
      <w:pPr>
        <w:pStyle w:val="Bibliography"/>
        <w:rPr>
          <w:del w:id="3482" w:author="Edward Venator" w:date="2013-04-11T09:20:00Z"/>
        </w:rPr>
        <w:pPrChange w:id="3483" w:author="Edward Venator" w:date="2013-04-11T09:46:00Z">
          <w:pPr>
            <w:pStyle w:val="Bibliography"/>
          </w:pPr>
        </w:pPrChange>
      </w:pPr>
      <w:del w:id="3484" w:author="Edward Venator" w:date="2013-04-11T09:20:00Z">
        <w:r w:rsidRPr="008E6F27" w:rsidDel="006F1159">
          <w:delText>[21]</w:delText>
        </w:r>
        <w:r w:rsidRPr="008E6F27" w:rsidDel="006F1159">
          <w:tab/>
          <w:delText xml:space="preserve">E. W. Dijkstra, “A note on two problems in connexion with graphs,” </w:delText>
        </w:r>
        <w:r w:rsidRPr="008E6F27" w:rsidDel="006F1159">
          <w:rPr>
            <w:i/>
            <w:iCs/>
          </w:rPr>
          <w:delText>Numer. Math.</w:delText>
        </w:r>
        <w:r w:rsidRPr="008E6F27" w:rsidDel="006F1159">
          <w:delText>, vol. 1, no. 1, pp. 269–271, Dec. 1959.</w:delText>
        </w:r>
        <w:bookmarkStart w:id="3485" w:name="_Toc352766593"/>
        <w:bookmarkStart w:id="3486" w:name="_Toc352766695"/>
        <w:bookmarkStart w:id="3487" w:name="_Toc352766797"/>
        <w:bookmarkStart w:id="3488" w:name="_Toc353152083"/>
        <w:bookmarkStart w:id="3489" w:name="_Toc353177767"/>
        <w:bookmarkStart w:id="3490" w:name="_Toc353178037"/>
        <w:bookmarkStart w:id="3491" w:name="_Toc353435127"/>
        <w:bookmarkStart w:id="3492" w:name="_Toc353435235"/>
        <w:bookmarkStart w:id="3493" w:name="_Toc353435338"/>
        <w:bookmarkEnd w:id="3485"/>
        <w:bookmarkEnd w:id="3486"/>
        <w:bookmarkEnd w:id="3487"/>
        <w:bookmarkEnd w:id="3488"/>
        <w:bookmarkEnd w:id="3489"/>
        <w:bookmarkEnd w:id="3490"/>
        <w:bookmarkEnd w:id="3491"/>
        <w:bookmarkEnd w:id="3492"/>
        <w:bookmarkEnd w:id="3493"/>
      </w:del>
    </w:p>
    <w:p w:rsidR="00697DB7" w:rsidRPr="008E6F27" w:rsidDel="006F1159" w:rsidRDefault="00697DB7" w:rsidP="00F84E58">
      <w:pPr>
        <w:pStyle w:val="Bibliography"/>
        <w:rPr>
          <w:del w:id="3494" w:author="Edward Venator" w:date="2013-04-11T09:20:00Z"/>
        </w:rPr>
        <w:pPrChange w:id="3495" w:author="Edward Venator" w:date="2013-04-11T09:46:00Z">
          <w:pPr>
            <w:pStyle w:val="Bibliography"/>
          </w:pPr>
        </w:pPrChange>
      </w:pPr>
      <w:del w:id="3496" w:author="Edward Venator" w:date="2013-04-11T09:20:00Z">
        <w:r w:rsidRPr="008E6F27" w:rsidDel="006F1159">
          <w:delText>[22]</w:delText>
        </w:r>
        <w:r w:rsidRPr="008E6F27" w:rsidDel="006F1159">
          <w:tab/>
          <w:delText>“carrot_planner - ROS Wiki.” [Online]. Available: http://www.ros.org/wiki/carrot_planner. [Accessed: 22-Mar-2013].</w:delText>
        </w:r>
        <w:bookmarkStart w:id="3497" w:name="_Toc352766594"/>
        <w:bookmarkStart w:id="3498" w:name="_Toc352766696"/>
        <w:bookmarkStart w:id="3499" w:name="_Toc352766798"/>
        <w:bookmarkStart w:id="3500" w:name="_Toc353152084"/>
        <w:bookmarkStart w:id="3501" w:name="_Toc353177768"/>
        <w:bookmarkStart w:id="3502" w:name="_Toc353178038"/>
        <w:bookmarkStart w:id="3503" w:name="_Toc353435128"/>
        <w:bookmarkStart w:id="3504" w:name="_Toc353435236"/>
        <w:bookmarkStart w:id="3505" w:name="_Toc353435339"/>
        <w:bookmarkEnd w:id="3497"/>
        <w:bookmarkEnd w:id="3498"/>
        <w:bookmarkEnd w:id="3499"/>
        <w:bookmarkEnd w:id="3500"/>
        <w:bookmarkEnd w:id="3501"/>
        <w:bookmarkEnd w:id="3502"/>
        <w:bookmarkEnd w:id="3503"/>
        <w:bookmarkEnd w:id="3504"/>
        <w:bookmarkEnd w:id="3505"/>
      </w:del>
    </w:p>
    <w:p w:rsidR="00697DB7" w:rsidRPr="008E6F27" w:rsidDel="006F1159" w:rsidRDefault="00697DB7" w:rsidP="00F84E58">
      <w:pPr>
        <w:pStyle w:val="Bibliography"/>
        <w:rPr>
          <w:del w:id="3506" w:author="Edward Venator" w:date="2013-04-11T09:20:00Z"/>
        </w:rPr>
        <w:pPrChange w:id="3507" w:author="Edward Venator" w:date="2013-04-11T09:46:00Z">
          <w:pPr>
            <w:pStyle w:val="Bibliography"/>
          </w:pPr>
        </w:pPrChange>
      </w:pPr>
      <w:del w:id="3508" w:author="Edward Venator" w:date="2013-04-11T09:20:00Z">
        <w:r w:rsidRPr="008E6F27" w:rsidDel="006F1159">
          <w:delText>[23]</w:delText>
        </w:r>
        <w:r w:rsidRPr="008E6F27" w:rsidDel="006F1159">
          <w:tab/>
          <w:delText>“Kinematic and Dynamic Solvers | The Orocos Project.” [Online]. Available: http://www.orocos.org/kdl/UserManual/kinematic_solvers. [Accessed: 20-Mar-2013].</w:delText>
        </w:r>
        <w:bookmarkStart w:id="3509" w:name="_Toc352766595"/>
        <w:bookmarkStart w:id="3510" w:name="_Toc352766697"/>
        <w:bookmarkStart w:id="3511" w:name="_Toc352766799"/>
        <w:bookmarkStart w:id="3512" w:name="_Toc353152085"/>
        <w:bookmarkStart w:id="3513" w:name="_Toc353177769"/>
        <w:bookmarkStart w:id="3514" w:name="_Toc353178039"/>
        <w:bookmarkStart w:id="3515" w:name="_Toc353435129"/>
        <w:bookmarkStart w:id="3516" w:name="_Toc353435237"/>
        <w:bookmarkStart w:id="3517" w:name="_Toc353435340"/>
        <w:bookmarkEnd w:id="3509"/>
        <w:bookmarkEnd w:id="3510"/>
        <w:bookmarkEnd w:id="3511"/>
        <w:bookmarkEnd w:id="3512"/>
        <w:bookmarkEnd w:id="3513"/>
        <w:bookmarkEnd w:id="3514"/>
        <w:bookmarkEnd w:id="3515"/>
        <w:bookmarkEnd w:id="3516"/>
        <w:bookmarkEnd w:id="3517"/>
      </w:del>
    </w:p>
    <w:p w:rsidR="00697DB7" w:rsidRPr="008E6F27" w:rsidDel="006F1159" w:rsidRDefault="00697DB7" w:rsidP="00F84E58">
      <w:pPr>
        <w:pStyle w:val="Bibliography"/>
        <w:rPr>
          <w:del w:id="3518" w:author="Edward Venator" w:date="2013-04-11T09:20:00Z"/>
        </w:rPr>
        <w:pPrChange w:id="3519" w:author="Edward Venator" w:date="2013-04-11T09:46:00Z">
          <w:pPr>
            <w:pStyle w:val="Bibliography"/>
          </w:pPr>
        </w:pPrChange>
      </w:pPr>
      <w:del w:id="3520" w:author="Edward Venator" w:date="2013-04-11T09:20:00Z">
        <w:r w:rsidRPr="008E6F27" w:rsidDel="006F1159">
          <w:delText>[24]</w:delText>
        </w:r>
        <w:r w:rsidRPr="008E6F27" w:rsidDel="006F1159">
          <w:tab/>
          <w:delText>“OpenRAVE | ikfast Module | OpenRAVE Documentation.” [Online]. Available: http://openrave.org/docs/latest_stable/openravepy/ikfast/#ikfast-the-robot-kinematics-compiler. [Accessed: 20-Mar-2013].</w:delText>
        </w:r>
        <w:bookmarkStart w:id="3521" w:name="_Toc352766596"/>
        <w:bookmarkStart w:id="3522" w:name="_Toc352766698"/>
        <w:bookmarkStart w:id="3523" w:name="_Toc352766800"/>
        <w:bookmarkStart w:id="3524" w:name="_Toc353152086"/>
        <w:bookmarkStart w:id="3525" w:name="_Toc353177770"/>
        <w:bookmarkStart w:id="3526" w:name="_Toc353178040"/>
        <w:bookmarkStart w:id="3527" w:name="_Toc353435130"/>
        <w:bookmarkStart w:id="3528" w:name="_Toc353435238"/>
        <w:bookmarkStart w:id="3529" w:name="_Toc353435341"/>
        <w:bookmarkEnd w:id="3521"/>
        <w:bookmarkEnd w:id="3522"/>
        <w:bookmarkEnd w:id="3523"/>
        <w:bookmarkEnd w:id="3524"/>
        <w:bookmarkEnd w:id="3525"/>
        <w:bookmarkEnd w:id="3526"/>
        <w:bookmarkEnd w:id="3527"/>
        <w:bookmarkEnd w:id="3528"/>
        <w:bookmarkEnd w:id="3529"/>
      </w:del>
    </w:p>
    <w:p w:rsidR="00697DB7" w:rsidRPr="008E6F27" w:rsidDel="006F1159" w:rsidRDefault="00697DB7" w:rsidP="00F84E58">
      <w:pPr>
        <w:pStyle w:val="Bibliography"/>
        <w:rPr>
          <w:del w:id="3530" w:author="Edward Venator" w:date="2013-04-11T09:20:00Z"/>
        </w:rPr>
        <w:pPrChange w:id="3531" w:author="Edward Venator" w:date="2013-04-11T09:46:00Z">
          <w:pPr>
            <w:pStyle w:val="Bibliography"/>
          </w:pPr>
        </w:pPrChange>
      </w:pPr>
      <w:del w:id="3532" w:author="Edward Venator" w:date="2013-04-11T09:20:00Z">
        <w:r w:rsidRPr="008E6F27" w:rsidDel="006F1159">
          <w:delText>[25]</w:delText>
        </w:r>
        <w:r w:rsidRPr="008E6F27" w:rsidDel="006F1159">
          <w:tab/>
          <w:delText xml:space="preserve">G. Sánchez and J.-C. Latombe, “A Single-Query Bi-Directional Probabilistic Roadmap Planner with Lazy Collision Checking,” in </w:delText>
        </w:r>
        <w:r w:rsidRPr="008E6F27" w:rsidDel="006F1159">
          <w:rPr>
            <w:i/>
            <w:iCs/>
          </w:rPr>
          <w:delText>Robotics Research</w:delText>
        </w:r>
        <w:r w:rsidRPr="008E6F27" w:rsidDel="006F1159">
          <w:delText>, P. R. A. Jarvis and P. A. Zelinsky, Eds. Springer Berlin Heidelberg, 2003, pp. 403–417.</w:delText>
        </w:r>
        <w:bookmarkStart w:id="3533" w:name="_Toc352766597"/>
        <w:bookmarkStart w:id="3534" w:name="_Toc352766699"/>
        <w:bookmarkStart w:id="3535" w:name="_Toc352766801"/>
        <w:bookmarkStart w:id="3536" w:name="_Toc353152087"/>
        <w:bookmarkStart w:id="3537" w:name="_Toc353177771"/>
        <w:bookmarkStart w:id="3538" w:name="_Toc353178041"/>
        <w:bookmarkStart w:id="3539" w:name="_Toc353435131"/>
        <w:bookmarkStart w:id="3540" w:name="_Toc353435239"/>
        <w:bookmarkStart w:id="3541" w:name="_Toc353435342"/>
        <w:bookmarkEnd w:id="3533"/>
        <w:bookmarkEnd w:id="3534"/>
        <w:bookmarkEnd w:id="3535"/>
        <w:bookmarkEnd w:id="3536"/>
        <w:bookmarkEnd w:id="3537"/>
        <w:bookmarkEnd w:id="3538"/>
        <w:bookmarkEnd w:id="3539"/>
        <w:bookmarkEnd w:id="3540"/>
        <w:bookmarkEnd w:id="3541"/>
      </w:del>
    </w:p>
    <w:p w:rsidR="00697DB7" w:rsidRPr="008E6F27" w:rsidDel="006F1159" w:rsidRDefault="00697DB7" w:rsidP="00F84E58">
      <w:pPr>
        <w:pStyle w:val="Bibliography"/>
        <w:rPr>
          <w:del w:id="3542" w:author="Edward Venator" w:date="2013-04-11T09:20:00Z"/>
        </w:rPr>
        <w:pPrChange w:id="3543" w:author="Edward Venator" w:date="2013-04-11T09:46:00Z">
          <w:pPr>
            <w:pStyle w:val="Bibliography"/>
          </w:pPr>
        </w:pPrChange>
      </w:pPr>
      <w:del w:id="3544" w:author="Edward Venator" w:date="2013-04-11T09:20:00Z">
        <w:r w:rsidRPr="008E6F27" w:rsidDel="006F1159">
          <w:delText>[26]</w:delText>
        </w:r>
        <w:r w:rsidRPr="008E6F27" w:rsidDel="006F1159">
          <w:tab/>
          <w:delText>“tabletop_object_detector - ROS Wiki.” [Online]. Available: http://www.ros.org/wiki/tabletop_object_detector. [Accessed: 17-Feb-2013].</w:delText>
        </w:r>
        <w:bookmarkStart w:id="3545" w:name="_Toc352766598"/>
        <w:bookmarkStart w:id="3546" w:name="_Toc352766700"/>
        <w:bookmarkStart w:id="3547" w:name="_Toc352766802"/>
        <w:bookmarkStart w:id="3548" w:name="_Toc353152088"/>
        <w:bookmarkStart w:id="3549" w:name="_Toc353177772"/>
        <w:bookmarkStart w:id="3550" w:name="_Toc353178042"/>
        <w:bookmarkStart w:id="3551" w:name="_Toc353435132"/>
        <w:bookmarkStart w:id="3552" w:name="_Toc353435240"/>
        <w:bookmarkStart w:id="3553" w:name="_Toc353435343"/>
        <w:bookmarkEnd w:id="3545"/>
        <w:bookmarkEnd w:id="3546"/>
        <w:bookmarkEnd w:id="3547"/>
        <w:bookmarkEnd w:id="3548"/>
        <w:bookmarkEnd w:id="3549"/>
        <w:bookmarkEnd w:id="3550"/>
        <w:bookmarkEnd w:id="3551"/>
        <w:bookmarkEnd w:id="3552"/>
        <w:bookmarkEnd w:id="3553"/>
      </w:del>
    </w:p>
    <w:p w:rsidR="00697DB7" w:rsidRPr="008E6F27" w:rsidDel="006F1159" w:rsidRDefault="00697DB7" w:rsidP="00F84E58">
      <w:pPr>
        <w:pStyle w:val="Bibliography"/>
        <w:rPr>
          <w:del w:id="3554" w:author="Edward Venator" w:date="2013-04-11T09:20:00Z"/>
        </w:rPr>
        <w:pPrChange w:id="3555" w:author="Edward Venator" w:date="2013-04-11T09:46:00Z">
          <w:pPr>
            <w:pStyle w:val="Bibliography"/>
          </w:pPr>
        </w:pPrChange>
      </w:pPr>
      <w:del w:id="3556" w:author="Edward Venator" w:date="2013-04-11T09:20:00Z">
        <w:r w:rsidRPr="008E6F27" w:rsidDel="006F1159">
          <w:delText>[27]</w:delText>
        </w:r>
        <w:r w:rsidRPr="008E6F27" w:rsidDel="006F1159">
          <w:tab/>
          <w:delText>M. A. Fischler and R. C. Bolles, “Random Sample Consensus: A Paradigm for Model Fitting with Applications to Image Analysis and Automated Cartography,” AI Center, SRI International, 333 Ravenswood Ave., Menlo Park, CA 94025, 213, Mar. 1980.</w:delText>
        </w:r>
        <w:bookmarkStart w:id="3557" w:name="_Toc352766599"/>
        <w:bookmarkStart w:id="3558" w:name="_Toc352766701"/>
        <w:bookmarkStart w:id="3559" w:name="_Toc352766803"/>
        <w:bookmarkStart w:id="3560" w:name="_Toc353152089"/>
        <w:bookmarkStart w:id="3561" w:name="_Toc353177773"/>
        <w:bookmarkStart w:id="3562" w:name="_Toc353178043"/>
        <w:bookmarkStart w:id="3563" w:name="_Toc353435133"/>
        <w:bookmarkStart w:id="3564" w:name="_Toc353435241"/>
        <w:bookmarkStart w:id="3565" w:name="_Toc353435344"/>
        <w:bookmarkEnd w:id="3557"/>
        <w:bookmarkEnd w:id="3558"/>
        <w:bookmarkEnd w:id="3559"/>
        <w:bookmarkEnd w:id="3560"/>
        <w:bookmarkEnd w:id="3561"/>
        <w:bookmarkEnd w:id="3562"/>
        <w:bookmarkEnd w:id="3563"/>
        <w:bookmarkEnd w:id="3564"/>
        <w:bookmarkEnd w:id="3565"/>
      </w:del>
    </w:p>
    <w:p w:rsidR="00697DB7" w:rsidRPr="008E6F27" w:rsidDel="006F1159" w:rsidRDefault="00697DB7" w:rsidP="00F84E58">
      <w:pPr>
        <w:pStyle w:val="Bibliography"/>
        <w:rPr>
          <w:del w:id="3566" w:author="Edward Venator" w:date="2013-04-11T09:20:00Z"/>
        </w:rPr>
        <w:pPrChange w:id="3567" w:author="Edward Venator" w:date="2013-04-11T09:46:00Z">
          <w:pPr>
            <w:pStyle w:val="Bibliography"/>
          </w:pPr>
        </w:pPrChange>
      </w:pPr>
      <w:del w:id="3568" w:author="Edward Venator" w:date="2013-04-11T09:20:00Z">
        <w:r w:rsidRPr="008E6F27" w:rsidDel="006F1159">
          <w:delText>[28]</w:delText>
        </w:r>
        <w:r w:rsidRPr="008E6F27" w:rsidDel="006F1159">
          <w:tab/>
          <w:delText>“QR code,” Wikipedia, the free encyclopedia. 21-Mar-2013.</w:delText>
        </w:r>
        <w:bookmarkStart w:id="3569" w:name="_Toc352766600"/>
        <w:bookmarkStart w:id="3570" w:name="_Toc352766702"/>
        <w:bookmarkStart w:id="3571" w:name="_Toc352766804"/>
        <w:bookmarkStart w:id="3572" w:name="_Toc353152090"/>
        <w:bookmarkStart w:id="3573" w:name="_Toc353177774"/>
        <w:bookmarkStart w:id="3574" w:name="_Toc353178044"/>
        <w:bookmarkStart w:id="3575" w:name="_Toc353435134"/>
        <w:bookmarkStart w:id="3576" w:name="_Toc353435242"/>
        <w:bookmarkStart w:id="3577" w:name="_Toc353435345"/>
        <w:bookmarkEnd w:id="3569"/>
        <w:bookmarkEnd w:id="3570"/>
        <w:bookmarkEnd w:id="3571"/>
        <w:bookmarkEnd w:id="3572"/>
        <w:bookmarkEnd w:id="3573"/>
        <w:bookmarkEnd w:id="3574"/>
        <w:bookmarkEnd w:id="3575"/>
        <w:bookmarkEnd w:id="3576"/>
        <w:bookmarkEnd w:id="3577"/>
      </w:del>
    </w:p>
    <w:p w:rsidR="00697DB7" w:rsidRPr="008E6F27" w:rsidDel="006F1159" w:rsidRDefault="00697DB7" w:rsidP="00F84E58">
      <w:pPr>
        <w:pStyle w:val="Bibliography"/>
        <w:rPr>
          <w:del w:id="3578" w:author="Edward Venator" w:date="2013-04-11T09:20:00Z"/>
        </w:rPr>
        <w:pPrChange w:id="3579" w:author="Edward Venator" w:date="2013-04-11T09:46:00Z">
          <w:pPr>
            <w:pStyle w:val="Bibliography"/>
          </w:pPr>
        </w:pPrChange>
      </w:pPr>
      <w:del w:id="3580" w:author="Edward Venator" w:date="2013-04-11T09:20:00Z">
        <w:r w:rsidRPr="008E6F27" w:rsidDel="006F1159">
          <w:delText>[29]</w:delText>
        </w:r>
        <w:r w:rsidRPr="008E6F27" w:rsidDel="006F1159">
          <w:tab/>
          <w:delText>Chad Rockey, “LOW-COST SENSOR PACKAGE FOR SMART WHEELCHAIR OBSTACLE AVOIDANCE,” Masters, Case Western Reserve University, Cleveland, OH, 2012.</w:delText>
        </w:r>
        <w:bookmarkStart w:id="3581" w:name="_Toc352766601"/>
        <w:bookmarkStart w:id="3582" w:name="_Toc352766703"/>
        <w:bookmarkStart w:id="3583" w:name="_Toc352766805"/>
        <w:bookmarkStart w:id="3584" w:name="_Toc353152091"/>
        <w:bookmarkStart w:id="3585" w:name="_Toc353177775"/>
        <w:bookmarkStart w:id="3586" w:name="_Toc353178045"/>
        <w:bookmarkStart w:id="3587" w:name="_Toc353435135"/>
        <w:bookmarkStart w:id="3588" w:name="_Toc353435243"/>
        <w:bookmarkStart w:id="3589" w:name="_Toc353435346"/>
        <w:bookmarkEnd w:id="3581"/>
        <w:bookmarkEnd w:id="3582"/>
        <w:bookmarkEnd w:id="3583"/>
        <w:bookmarkEnd w:id="3584"/>
        <w:bookmarkEnd w:id="3585"/>
        <w:bookmarkEnd w:id="3586"/>
        <w:bookmarkEnd w:id="3587"/>
        <w:bookmarkEnd w:id="3588"/>
        <w:bookmarkEnd w:id="3589"/>
      </w:del>
    </w:p>
    <w:p w:rsidR="00697DB7" w:rsidRPr="008E6F27" w:rsidDel="006F1159" w:rsidRDefault="00697DB7" w:rsidP="00F84E58">
      <w:pPr>
        <w:pStyle w:val="Bibliography"/>
        <w:rPr>
          <w:del w:id="3590" w:author="Edward Venator" w:date="2013-04-11T09:20:00Z"/>
        </w:rPr>
        <w:pPrChange w:id="3591" w:author="Edward Venator" w:date="2013-04-11T09:46:00Z">
          <w:pPr>
            <w:pStyle w:val="Bibliography"/>
          </w:pPr>
        </w:pPrChange>
      </w:pPr>
      <w:del w:id="3592" w:author="Edward Venator" w:date="2013-04-11T09:20:00Z">
        <w:r w:rsidRPr="008E6F27" w:rsidDel="006F1159">
          <w:delText>[30]</w:delText>
        </w:r>
        <w:r w:rsidRPr="008E6F27" w:rsidDel="006F1159">
          <w:tab/>
          <w:delText>rethink robotics, “baxter.” .</w:delText>
        </w:r>
        <w:bookmarkStart w:id="3593" w:name="_Toc352766602"/>
        <w:bookmarkStart w:id="3594" w:name="_Toc352766704"/>
        <w:bookmarkStart w:id="3595" w:name="_Toc352766806"/>
        <w:bookmarkStart w:id="3596" w:name="_Toc353152092"/>
        <w:bookmarkStart w:id="3597" w:name="_Toc353177776"/>
        <w:bookmarkStart w:id="3598" w:name="_Toc353178046"/>
        <w:bookmarkStart w:id="3599" w:name="_Toc353435136"/>
        <w:bookmarkStart w:id="3600" w:name="_Toc353435244"/>
        <w:bookmarkStart w:id="3601" w:name="_Toc353435347"/>
        <w:bookmarkEnd w:id="3593"/>
        <w:bookmarkEnd w:id="3594"/>
        <w:bookmarkEnd w:id="3595"/>
        <w:bookmarkEnd w:id="3596"/>
        <w:bookmarkEnd w:id="3597"/>
        <w:bookmarkEnd w:id="3598"/>
        <w:bookmarkEnd w:id="3599"/>
        <w:bookmarkEnd w:id="3600"/>
        <w:bookmarkEnd w:id="3601"/>
      </w:del>
    </w:p>
    <w:p w:rsidR="00697DB7" w:rsidRPr="008E6F27" w:rsidDel="006F1159" w:rsidRDefault="00697DB7" w:rsidP="00F84E58">
      <w:pPr>
        <w:pStyle w:val="Bibliography"/>
        <w:rPr>
          <w:del w:id="3602" w:author="Edward Venator" w:date="2013-04-11T09:20:00Z"/>
        </w:rPr>
        <w:pPrChange w:id="3603" w:author="Edward Venator" w:date="2013-04-11T09:46:00Z">
          <w:pPr>
            <w:pStyle w:val="Bibliography"/>
          </w:pPr>
        </w:pPrChange>
      </w:pPr>
      <w:del w:id="3604" w:author="Edward Venator" w:date="2013-04-11T09:20:00Z">
        <w:r w:rsidRPr="008E6F27" w:rsidDel="006F1159">
          <w:delText>[31]</w:delText>
        </w:r>
        <w:r w:rsidRPr="008E6F27" w:rsidDel="006F1159">
          <w:tab/>
          <w:delText xml:space="preserve">W. Shackleford, R. Norcross, J. Marvel, and S. Szabo, “Integrating occlusion monitoring into human tracking for robot speed and separation monitoring,” in </w:delText>
        </w:r>
        <w:r w:rsidRPr="008E6F27" w:rsidDel="006F1159">
          <w:rPr>
            <w:i/>
            <w:iCs/>
          </w:rPr>
          <w:delText>Proceedings of the Workshop on Performance Metrics for Intelligent Systems</w:delText>
        </w:r>
        <w:r w:rsidRPr="008E6F27" w:rsidDel="006F1159">
          <w:delText>, New York, NY, USA, 2012, pp. 168–173.</w:delText>
        </w:r>
        <w:bookmarkStart w:id="3605" w:name="_Toc352766603"/>
        <w:bookmarkStart w:id="3606" w:name="_Toc352766705"/>
        <w:bookmarkStart w:id="3607" w:name="_Toc352766807"/>
        <w:bookmarkStart w:id="3608" w:name="_Toc353152093"/>
        <w:bookmarkStart w:id="3609" w:name="_Toc353177777"/>
        <w:bookmarkStart w:id="3610" w:name="_Toc353178047"/>
        <w:bookmarkStart w:id="3611" w:name="_Toc353435137"/>
        <w:bookmarkStart w:id="3612" w:name="_Toc353435245"/>
        <w:bookmarkStart w:id="3613" w:name="_Toc353435348"/>
        <w:bookmarkEnd w:id="3605"/>
        <w:bookmarkEnd w:id="3606"/>
        <w:bookmarkEnd w:id="3607"/>
        <w:bookmarkEnd w:id="3608"/>
        <w:bookmarkEnd w:id="3609"/>
        <w:bookmarkEnd w:id="3610"/>
        <w:bookmarkEnd w:id="3611"/>
        <w:bookmarkEnd w:id="3612"/>
        <w:bookmarkEnd w:id="3613"/>
      </w:del>
    </w:p>
    <w:bookmarkStart w:id="3614" w:name="_Toc352795648"/>
    <w:bookmarkStart w:id="3615" w:name="_Toc352798846"/>
    <w:bookmarkStart w:id="3616" w:name="_Toc352795649"/>
    <w:bookmarkStart w:id="3617" w:name="_Toc352798847"/>
    <w:bookmarkStart w:id="3618" w:name="_Toc352795650"/>
    <w:bookmarkStart w:id="3619" w:name="_Toc352798848"/>
    <w:bookmarkStart w:id="3620" w:name="_Toc352795651"/>
    <w:bookmarkStart w:id="3621" w:name="_Toc352798849"/>
    <w:bookmarkStart w:id="3622" w:name="_Toc352795652"/>
    <w:bookmarkStart w:id="3623" w:name="_Toc352798850"/>
    <w:bookmarkStart w:id="3624" w:name="_Toc352795653"/>
    <w:bookmarkStart w:id="3625" w:name="_Toc352798851"/>
    <w:bookmarkStart w:id="3626" w:name="_Toc352795654"/>
    <w:bookmarkStart w:id="3627" w:name="_Toc352798852"/>
    <w:bookmarkStart w:id="3628" w:name="_Toc352795655"/>
    <w:bookmarkStart w:id="3629" w:name="_Toc352798853"/>
    <w:bookmarkStart w:id="3630" w:name="_Toc352795656"/>
    <w:bookmarkStart w:id="3631" w:name="_Toc352798854"/>
    <w:bookmarkStart w:id="3632" w:name="_Toc352795657"/>
    <w:bookmarkStart w:id="3633" w:name="_Toc352798855"/>
    <w:bookmarkStart w:id="3634" w:name="_Toc352795658"/>
    <w:bookmarkStart w:id="3635" w:name="_Toc352798856"/>
    <w:bookmarkStart w:id="3636" w:name="_Toc352795659"/>
    <w:bookmarkStart w:id="3637" w:name="_Toc352798857"/>
    <w:bookmarkStart w:id="3638" w:name="_Toc352795660"/>
    <w:bookmarkStart w:id="3639" w:name="_Toc352798858"/>
    <w:bookmarkStart w:id="3640" w:name="_Toc352795661"/>
    <w:bookmarkStart w:id="3641" w:name="_Toc352798859"/>
    <w:bookmarkStart w:id="3642" w:name="_Toc352795662"/>
    <w:bookmarkStart w:id="3643" w:name="_Toc352798860"/>
    <w:bookmarkStart w:id="3644" w:name="_Toc352795663"/>
    <w:bookmarkStart w:id="3645" w:name="_Toc352798861"/>
    <w:bookmarkStart w:id="3646" w:name="_Toc352795664"/>
    <w:bookmarkStart w:id="3647" w:name="_Toc352798862"/>
    <w:bookmarkStart w:id="3648" w:name="_Toc352795665"/>
    <w:bookmarkStart w:id="3649" w:name="_Toc352798863"/>
    <w:bookmarkStart w:id="3650" w:name="_Toc352795666"/>
    <w:bookmarkStart w:id="3651" w:name="_Toc352798864"/>
    <w:bookmarkStart w:id="3652" w:name="_Toc352795667"/>
    <w:bookmarkStart w:id="3653" w:name="_Toc352798865"/>
    <w:bookmarkStart w:id="3654" w:name="_Toc352795668"/>
    <w:bookmarkStart w:id="3655" w:name="_Toc352798866"/>
    <w:bookmarkStart w:id="3656" w:name="_Toc352795669"/>
    <w:bookmarkStart w:id="3657" w:name="_Toc352798867"/>
    <w:bookmarkStart w:id="3658" w:name="_Toc352795670"/>
    <w:bookmarkStart w:id="3659" w:name="_Toc352798868"/>
    <w:bookmarkStart w:id="3660" w:name="_Toc352795671"/>
    <w:bookmarkStart w:id="3661" w:name="_Toc352798869"/>
    <w:bookmarkStart w:id="3662" w:name="_Toc352795672"/>
    <w:bookmarkStart w:id="3663" w:name="_Toc352798870"/>
    <w:bookmarkStart w:id="3664" w:name="_Toc352795673"/>
    <w:bookmarkStart w:id="3665" w:name="_Toc352798871"/>
    <w:bookmarkStart w:id="3666" w:name="_Toc352795674"/>
    <w:bookmarkStart w:id="3667" w:name="_Toc352798872"/>
    <w:bookmarkStart w:id="3668" w:name="_Toc352795675"/>
    <w:bookmarkStart w:id="3669" w:name="_Toc352798873"/>
    <w:bookmarkStart w:id="3670" w:name="_Toc352795676"/>
    <w:bookmarkStart w:id="3671" w:name="_Toc352798874"/>
    <w:bookmarkStart w:id="3672" w:name="_Toc352795677"/>
    <w:bookmarkStart w:id="3673" w:name="_Toc352798875"/>
    <w:bookmarkStart w:id="3674" w:name="_Toc352795678"/>
    <w:bookmarkStart w:id="3675" w:name="_Toc352798876"/>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p w:rsidR="001047D9" w:rsidRDefault="006B701A" w:rsidP="00F84E58">
      <w:pPr>
        <w:pStyle w:val="Bibliography"/>
        <w:rPr>
          <w:ins w:id="3676" w:author="Ed" w:date="2013-04-03T11:52:00Z"/>
        </w:rPr>
        <w:pPrChange w:id="3677" w:author="Edward Venator" w:date="2013-04-11T09:46:00Z">
          <w:pPr>
            <w:pStyle w:val="Heading1"/>
          </w:pPr>
        </w:pPrChange>
      </w:pPr>
      <w:r>
        <w:fldChar w:fldCharType="end"/>
      </w:r>
      <w:bookmarkStart w:id="3678" w:name="_Ref352755563"/>
      <w:bookmarkStart w:id="3679" w:name="_Toc351997932"/>
      <w:bookmarkStart w:id="3680" w:name="_Toc353435349"/>
      <w:ins w:id="3681" w:author="Ed" w:date="2013-04-03T11:52:00Z">
        <w:r w:rsidR="001047D9">
          <w:t>Appendix 1: Bill of Materials</w:t>
        </w:r>
        <w:bookmarkEnd w:id="3678"/>
        <w:bookmarkEnd w:id="3680"/>
      </w:ins>
    </w:p>
    <w:tbl>
      <w:tblPr>
        <w:tblStyle w:val="TableGrid"/>
        <w:tblW w:w="0" w:type="auto"/>
        <w:tblInd w:w="14" w:type="dxa"/>
        <w:tblLook w:val="04A0"/>
        <w:tblPrChange w:id="3682" w:author="Ed" w:date="2013-04-03T12:27:00Z">
          <w:tblPr>
            <w:tblStyle w:val="TableGrid"/>
            <w:tblW w:w="0" w:type="auto"/>
            <w:tblInd w:w="14" w:type="dxa"/>
            <w:tblLook w:val="04A0"/>
          </w:tblPr>
        </w:tblPrChange>
      </w:tblPr>
      <w:tblGrid>
        <w:gridCol w:w="4864"/>
        <w:gridCol w:w="2879"/>
        <w:tblGridChange w:id="3683">
          <w:tblGrid>
            <w:gridCol w:w="14"/>
            <w:gridCol w:w="3070"/>
            <w:gridCol w:w="1794"/>
            <w:gridCol w:w="1085"/>
            <w:gridCol w:w="1794"/>
          </w:tblGrid>
        </w:tblGridChange>
      </w:tblGrid>
      <w:tr w:rsidR="00B161FC" w:rsidTr="00CA19BC">
        <w:trPr>
          <w:ins w:id="3684" w:author="Ed" w:date="2013-04-03T11:54:00Z"/>
          <w:trPrChange w:id="3685" w:author="Ed" w:date="2013-04-03T12:27:00Z">
            <w:trPr>
              <w:gridAfter w:val="0"/>
            </w:trPr>
          </w:trPrChange>
        </w:trPr>
        <w:tc>
          <w:tcPr>
            <w:tcW w:w="4864" w:type="dxa"/>
            <w:tcPrChange w:id="3686" w:author="Ed" w:date="2013-04-03T12:27:00Z">
              <w:tcPr>
                <w:tcW w:w="3084" w:type="dxa"/>
                <w:gridSpan w:val="2"/>
              </w:tcPr>
            </w:tcPrChange>
          </w:tcPr>
          <w:p w:rsidR="00E141B1" w:rsidRDefault="00CA19BC">
            <w:pPr>
              <w:pStyle w:val="NoSpacing"/>
              <w:jc w:val="left"/>
              <w:rPr>
                <w:ins w:id="3687" w:author="Ed" w:date="2013-04-03T11:54:00Z"/>
              </w:rPr>
              <w:pPrChange w:id="3688" w:author="Ed" w:date="2013-04-03T12:08:00Z">
                <w:pPr>
                  <w:pStyle w:val="NoSpacing"/>
                </w:pPr>
              </w:pPrChange>
            </w:pPr>
            <w:ins w:id="3689" w:author="Ed" w:date="2013-04-03T12:26:00Z">
              <w:r>
                <w:t>Item</w:t>
              </w:r>
            </w:ins>
          </w:p>
        </w:tc>
        <w:tc>
          <w:tcPr>
            <w:tcW w:w="2879" w:type="dxa"/>
            <w:tcPrChange w:id="3690" w:author="Ed" w:date="2013-04-03T12:27:00Z">
              <w:tcPr>
                <w:tcW w:w="2879" w:type="dxa"/>
                <w:gridSpan w:val="2"/>
              </w:tcPr>
            </w:tcPrChange>
          </w:tcPr>
          <w:p w:rsidR="00B161FC" w:rsidRDefault="00CA19BC" w:rsidP="001047D9">
            <w:pPr>
              <w:pStyle w:val="NoSpacing"/>
              <w:rPr>
                <w:ins w:id="3691" w:author="Ed" w:date="2013-04-03T11:54:00Z"/>
              </w:rPr>
            </w:pPr>
            <w:ins w:id="3692" w:author="Ed" w:date="2013-04-03T12:26:00Z">
              <w:r>
                <w:t>Cost</w:t>
              </w:r>
            </w:ins>
          </w:p>
        </w:tc>
      </w:tr>
      <w:tr w:rsidR="00B161FC" w:rsidTr="00CA19BC">
        <w:trPr>
          <w:ins w:id="3693" w:author="Ed" w:date="2013-04-03T11:53:00Z"/>
          <w:trPrChange w:id="3694" w:author="Ed" w:date="2013-04-03T12:27:00Z">
            <w:trPr>
              <w:gridAfter w:val="0"/>
            </w:trPr>
          </w:trPrChange>
        </w:trPr>
        <w:tc>
          <w:tcPr>
            <w:tcW w:w="4864" w:type="dxa"/>
            <w:tcPrChange w:id="3695" w:author="Ed" w:date="2013-04-03T12:27:00Z">
              <w:tcPr>
                <w:tcW w:w="3084" w:type="dxa"/>
                <w:gridSpan w:val="2"/>
              </w:tcPr>
            </w:tcPrChange>
          </w:tcPr>
          <w:p w:rsidR="00E141B1" w:rsidRDefault="00B161FC">
            <w:pPr>
              <w:pStyle w:val="NoSpacing"/>
              <w:jc w:val="left"/>
              <w:rPr>
                <w:ins w:id="3696" w:author="Ed" w:date="2013-04-03T11:53:00Z"/>
              </w:rPr>
              <w:pPrChange w:id="3697" w:author="Ed" w:date="2013-04-03T12:12:00Z">
                <w:pPr>
                  <w:ind w:left="0"/>
                </w:pPr>
              </w:pPrChange>
            </w:pPr>
            <w:ins w:id="3698" w:author="Ed" w:date="2013-04-03T12:12:00Z">
              <w:r>
                <w:t>Wheelchair</w:t>
              </w:r>
            </w:ins>
            <w:ins w:id="3699" w:author="Ed" w:date="2013-04-03T11:53:00Z">
              <w:r>
                <w:t xml:space="preserve"> Base</w:t>
              </w:r>
            </w:ins>
          </w:p>
        </w:tc>
        <w:tc>
          <w:tcPr>
            <w:tcW w:w="2879" w:type="dxa"/>
            <w:tcPrChange w:id="3700" w:author="Ed" w:date="2013-04-03T12:27:00Z">
              <w:tcPr>
                <w:tcW w:w="2879" w:type="dxa"/>
                <w:gridSpan w:val="2"/>
              </w:tcPr>
            </w:tcPrChange>
          </w:tcPr>
          <w:p w:rsidR="00E141B1" w:rsidRDefault="00B161FC">
            <w:pPr>
              <w:pStyle w:val="NoSpacing"/>
              <w:jc w:val="right"/>
              <w:rPr>
                <w:ins w:id="3701" w:author="Ed" w:date="2013-04-03T11:53:00Z"/>
                <w:rPrChange w:id="3702" w:author="Edward Venator" w:date="2013-04-11T09:12:00Z">
                  <w:rPr>
                    <w:ins w:id="3703" w:author="Ed" w:date="2013-04-03T11:53:00Z"/>
                    <w:b/>
                    <w:bCs/>
                    <w:sz w:val="28"/>
                  </w:rPr>
                </w:rPrChange>
              </w:rPr>
              <w:pPrChange w:id="3704" w:author="Ed" w:date="2013-04-03T12:27:00Z">
                <w:pPr>
                  <w:pageBreakBefore/>
                  <w:ind w:left="0"/>
                </w:pPr>
              </w:pPrChange>
            </w:pPr>
            <w:ins w:id="3705" w:author="Ed" w:date="2013-04-03T12:08:00Z">
              <w:r>
                <w:t>$3000</w:t>
              </w:r>
            </w:ins>
          </w:p>
        </w:tc>
      </w:tr>
      <w:tr w:rsidR="00B161FC" w:rsidTr="00CA19BC">
        <w:trPr>
          <w:ins w:id="3706" w:author="Ed" w:date="2013-04-03T12:06:00Z"/>
          <w:trPrChange w:id="3707" w:author="Ed" w:date="2013-04-03T12:27:00Z">
            <w:trPr>
              <w:gridAfter w:val="0"/>
            </w:trPr>
          </w:trPrChange>
        </w:trPr>
        <w:tc>
          <w:tcPr>
            <w:tcW w:w="4864" w:type="dxa"/>
            <w:tcPrChange w:id="3708" w:author="Ed" w:date="2013-04-03T12:27:00Z">
              <w:tcPr>
                <w:tcW w:w="3084" w:type="dxa"/>
                <w:gridSpan w:val="2"/>
              </w:tcPr>
            </w:tcPrChange>
          </w:tcPr>
          <w:p w:rsidR="00E141B1" w:rsidRDefault="00B161FC">
            <w:pPr>
              <w:pStyle w:val="NoSpacing"/>
              <w:jc w:val="left"/>
              <w:rPr>
                <w:ins w:id="3709" w:author="Ed" w:date="2013-04-03T12:06:00Z"/>
              </w:rPr>
              <w:pPrChange w:id="3710" w:author="Ed" w:date="2013-04-03T12:08:00Z">
                <w:pPr>
                  <w:pStyle w:val="NoSpacing"/>
                </w:pPr>
              </w:pPrChange>
            </w:pPr>
            <w:ins w:id="3711" w:author="Ed" w:date="2013-04-03T12:06:00Z">
              <w:r>
                <w:t>Batteries</w:t>
              </w:r>
            </w:ins>
          </w:p>
        </w:tc>
        <w:tc>
          <w:tcPr>
            <w:tcW w:w="2879" w:type="dxa"/>
            <w:tcPrChange w:id="3712" w:author="Ed" w:date="2013-04-03T12:27:00Z">
              <w:tcPr>
                <w:tcW w:w="2879" w:type="dxa"/>
                <w:gridSpan w:val="2"/>
              </w:tcPr>
            </w:tcPrChange>
          </w:tcPr>
          <w:p w:rsidR="00E141B1" w:rsidRDefault="00B161FC">
            <w:pPr>
              <w:pStyle w:val="NoSpacing"/>
              <w:jc w:val="right"/>
              <w:rPr>
                <w:ins w:id="3713" w:author="Ed" w:date="2013-04-03T12:06:00Z"/>
                <w:rPrChange w:id="3714" w:author="Edward Venator" w:date="2013-04-11T09:12:00Z">
                  <w:rPr>
                    <w:ins w:id="3715" w:author="Ed" w:date="2013-04-03T12:06:00Z"/>
                    <w:b/>
                    <w:bCs/>
                    <w:sz w:val="28"/>
                  </w:rPr>
                </w:rPrChange>
              </w:rPr>
              <w:pPrChange w:id="3716" w:author="Ed" w:date="2013-04-03T12:27:00Z">
                <w:pPr>
                  <w:pStyle w:val="NoSpacing"/>
                  <w:pageBreakBefore/>
                </w:pPr>
              </w:pPrChange>
            </w:pPr>
            <w:ins w:id="3717" w:author="Ed" w:date="2013-04-03T12:08:00Z">
              <w:r>
                <w:t>$400</w:t>
              </w:r>
            </w:ins>
          </w:p>
        </w:tc>
      </w:tr>
      <w:tr w:rsidR="00B161FC" w:rsidTr="00CA19BC">
        <w:trPr>
          <w:ins w:id="3718" w:author="Ed" w:date="2013-04-03T11:53:00Z"/>
          <w:trPrChange w:id="3719" w:author="Ed" w:date="2013-04-03T12:27:00Z">
            <w:trPr>
              <w:gridAfter w:val="0"/>
            </w:trPr>
          </w:trPrChange>
        </w:trPr>
        <w:tc>
          <w:tcPr>
            <w:tcW w:w="4864" w:type="dxa"/>
            <w:tcPrChange w:id="3720" w:author="Ed" w:date="2013-04-03T12:27:00Z">
              <w:tcPr>
                <w:tcW w:w="3084" w:type="dxa"/>
                <w:gridSpan w:val="2"/>
              </w:tcPr>
            </w:tcPrChange>
          </w:tcPr>
          <w:p w:rsidR="00E141B1" w:rsidRDefault="00B161FC">
            <w:pPr>
              <w:pStyle w:val="NoSpacing"/>
              <w:jc w:val="left"/>
              <w:rPr>
                <w:ins w:id="3721" w:author="Ed" w:date="2013-04-03T11:53:00Z"/>
              </w:rPr>
              <w:pPrChange w:id="3722" w:author="Ed" w:date="2013-04-03T12:08:00Z">
                <w:pPr>
                  <w:ind w:left="0"/>
                </w:pPr>
              </w:pPrChange>
            </w:pPr>
            <w:ins w:id="3723" w:author="Ed" w:date="2013-04-03T11:54:00Z">
              <w:r>
                <w:t>Chassis Frame Materials</w:t>
              </w:r>
            </w:ins>
          </w:p>
        </w:tc>
        <w:tc>
          <w:tcPr>
            <w:tcW w:w="2879" w:type="dxa"/>
            <w:tcPrChange w:id="3724" w:author="Ed" w:date="2013-04-03T12:27:00Z">
              <w:tcPr>
                <w:tcW w:w="2879" w:type="dxa"/>
                <w:gridSpan w:val="2"/>
              </w:tcPr>
            </w:tcPrChange>
          </w:tcPr>
          <w:p w:rsidR="00E141B1" w:rsidRDefault="00B161FC">
            <w:pPr>
              <w:pStyle w:val="NoSpacing"/>
              <w:jc w:val="right"/>
              <w:rPr>
                <w:ins w:id="3725" w:author="Ed" w:date="2013-04-03T11:53:00Z"/>
                <w:rPrChange w:id="3726" w:author="Edward Venator" w:date="2013-04-11T09:12:00Z">
                  <w:rPr>
                    <w:ins w:id="3727" w:author="Ed" w:date="2013-04-03T11:53:00Z"/>
                    <w:b/>
                    <w:bCs/>
                    <w:sz w:val="28"/>
                  </w:rPr>
                </w:rPrChange>
              </w:rPr>
              <w:pPrChange w:id="3728" w:author="Ed" w:date="2013-04-03T12:27:00Z">
                <w:pPr>
                  <w:pageBreakBefore/>
                  <w:ind w:left="0"/>
                </w:pPr>
              </w:pPrChange>
            </w:pPr>
            <w:ins w:id="3729" w:author="Ed" w:date="2013-04-03T12:08:00Z">
              <w:r>
                <w:t>$1000</w:t>
              </w:r>
            </w:ins>
          </w:p>
        </w:tc>
      </w:tr>
      <w:tr w:rsidR="00B161FC" w:rsidTr="00CA19BC">
        <w:trPr>
          <w:ins w:id="3730" w:author="Ed" w:date="2013-04-03T11:53:00Z"/>
          <w:trPrChange w:id="3731" w:author="Ed" w:date="2013-04-03T12:27:00Z">
            <w:trPr>
              <w:gridAfter w:val="0"/>
            </w:trPr>
          </w:trPrChange>
        </w:trPr>
        <w:tc>
          <w:tcPr>
            <w:tcW w:w="4864" w:type="dxa"/>
            <w:tcPrChange w:id="3732" w:author="Ed" w:date="2013-04-03T12:27:00Z">
              <w:tcPr>
                <w:tcW w:w="3084" w:type="dxa"/>
                <w:gridSpan w:val="2"/>
              </w:tcPr>
            </w:tcPrChange>
          </w:tcPr>
          <w:p w:rsidR="00E141B1" w:rsidRDefault="00B161FC">
            <w:pPr>
              <w:pStyle w:val="NoSpacing"/>
              <w:jc w:val="left"/>
              <w:rPr>
                <w:ins w:id="3733" w:author="Ed" w:date="2013-04-03T11:53:00Z"/>
              </w:rPr>
              <w:pPrChange w:id="3734" w:author="Ed" w:date="2013-04-03T12:08:00Z">
                <w:pPr>
                  <w:ind w:left="0"/>
                </w:pPr>
              </w:pPrChange>
            </w:pPr>
            <w:ins w:id="3735" w:author="Ed" w:date="2013-04-03T11:54:00Z">
              <w:r>
                <w:t>LIDAR</w:t>
              </w:r>
            </w:ins>
          </w:p>
        </w:tc>
        <w:tc>
          <w:tcPr>
            <w:tcW w:w="2879" w:type="dxa"/>
            <w:tcPrChange w:id="3736" w:author="Ed" w:date="2013-04-03T12:27:00Z">
              <w:tcPr>
                <w:tcW w:w="2879" w:type="dxa"/>
                <w:gridSpan w:val="2"/>
              </w:tcPr>
            </w:tcPrChange>
          </w:tcPr>
          <w:p w:rsidR="00E141B1" w:rsidRDefault="00B161FC">
            <w:pPr>
              <w:pStyle w:val="NoSpacing"/>
              <w:jc w:val="right"/>
              <w:rPr>
                <w:ins w:id="3737" w:author="Ed" w:date="2013-04-03T11:53:00Z"/>
                <w:rPrChange w:id="3738" w:author="Edward Venator" w:date="2013-04-11T09:12:00Z">
                  <w:rPr>
                    <w:ins w:id="3739" w:author="Ed" w:date="2013-04-03T11:53:00Z"/>
                    <w:b/>
                    <w:bCs/>
                    <w:sz w:val="28"/>
                  </w:rPr>
                </w:rPrChange>
              </w:rPr>
              <w:pPrChange w:id="3740" w:author="Ed" w:date="2013-04-03T12:27:00Z">
                <w:pPr>
                  <w:pageBreakBefore/>
                  <w:ind w:left="0"/>
                </w:pPr>
              </w:pPrChange>
            </w:pPr>
            <w:ins w:id="3741" w:author="Ed" w:date="2013-04-03T12:08:00Z">
              <w:r>
                <w:t>$6000</w:t>
              </w:r>
            </w:ins>
          </w:p>
        </w:tc>
      </w:tr>
      <w:tr w:rsidR="00B161FC" w:rsidTr="00CA19BC">
        <w:trPr>
          <w:ins w:id="3742" w:author="Ed" w:date="2013-04-03T11:53:00Z"/>
          <w:trPrChange w:id="3743" w:author="Ed" w:date="2013-04-03T12:27:00Z">
            <w:trPr>
              <w:gridAfter w:val="0"/>
            </w:trPr>
          </w:trPrChange>
        </w:trPr>
        <w:tc>
          <w:tcPr>
            <w:tcW w:w="4864" w:type="dxa"/>
            <w:tcPrChange w:id="3744" w:author="Ed" w:date="2013-04-03T12:27:00Z">
              <w:tcPr>
                <w:tcW w:w="3084" w:type="dxa"/>
                <w:gridSpan w:val="2"/>
              </w:tcPr>
            </w:tcPrChange>
          </w:tcPr>
          <w:p w:rsidR="00E141B1" w:rsidRDefault="00B161FC">
            <w:pPr>
              <w:pStyle w:val="NoSpacing"/>
              <w:jc w:val="left"/>
              <w:rPr>
                <w:ins w:id="3745" w:author="Ed" w:date="2013-04-03T11:53:00Z"/>
              </w:rPr>
              <w:pPrChange w:id="3746" w:author="Ed" w:date="2013-04-03T12:08:00Z">
                <w:pPr>
                  <w:ind w:left="0"/>
                </w:pPr>
              </w:pPrChange>
            </w:pPr>
            <w:ins w:id="3747" w:author="Ed" w:date="2013-04-03T11:55:00Z">
              <w:r>
                <w:t>IRB-120/IRC5</w:t>
              </w:r>
            </w:ins>
          </w:p>
        </w:tc>
        <w:tc>
          <w:tcPr>
            <w:tcW w:w="2879" w:type="dxa"/>
            <w:tcPrChange w:id="3748" w:author="Ed" w:date="2013-04-03T12:27:00Z">
              <w:tcPr>
                <w:tcW w:w="2879" w:type="dxa"/>
                <w:gridSpan w:val="2"/>
              </w:tcPr>
            </w:tcPrChange>
          </w:tcPr>
          <w:p w:rsidR="00E141B1" w:rsidRDefault="00CA19BC">
            <w:pPr>
              <w:pStyle w:val="NoSpacing"/>
              <w:jc w:val="right"/>
              <w:rPr>
                <w:ins w:id="3749" w:author="Ed" w:date="2013-04-03T11:53:00Z"/>
                <w:rPrChange w:id="3750" w:author="Edward Venator" w:date="2013-04-11T09:12:00Z">
                  <w:rPr>
                    <w:ins w:id="3751" w:author="Ed" w:date="2013-04-03T11:53:00Z"/>
                    <w:b/>
                    <w:bCs/>
                    <w:sz w:val="28"/>
                  </w:rPr>
                </w:rPrChange>
              </w:rPr>
              <w:pPrChange w:id="3752" w:author="Ed" w:date="2013-04-08T10:12:00Z">
                <w:pPr>
                  <w:pageBreakBefore/>
                  <w:ind w:left="0"/>
                </w:pPr>
              </w:pPrChange>
            </w:pPr>
            <w:ins w:id="3753" w:author="Ed" w:date="2013-04-03T12:27:00Z">
              <w:r>
                <w:t>$</w:t>
              </w:r>
            </w:ins>
            <w:del w:id="3754" w:author="Ed" w:date="2013-04-11T09:12:00Z">
              <w:r>
                <w:delText>15000</w:delText>
              </w:r>
            </w:del>
            <w:ins w:id="3755" w:author="Ed" w:date="2013-04-08T10:12:00Z">
              <w:r w:rsidR="00C20FDF">
                <w:t>23</w:t>
              </w:r>
            </w:ins>
            <w:commentRangeStart w:id="3756"/>
            <w:ins w:id="3757" w:author="Ed" w:date="2013-04-03T12:27:00Z">
              <w:r>
                <w:t>000</w:t>
              </w:r>
            </w:ins>
            <w:commentRangeEnd w:id="3756"/>
            <w:ins w:id="3758" w:author="Ed" w:date="2013-04-03T12:28:00Z">
              <w:r w:rsidR="00835419">
                <w:rPr>
                  <w:rStyle w:val="CommentReference"/>
                </w:rPr>
                <w:commentReference w:id="3756"/>
              </w:r>
            </w:ins>
          </w:p>
        </w:tc>
      </w:tr>
      <w:tr w:rsidR="00B161FC" w:rsidTr="00CA19BC">
        <w:trPr>
          <w:ins w:id="3759" w:author="Ed" w:date="2013-04-03T11:53:00Z"/>
          <w:trPrChange w:id="3760" w:author="Ed" w:date="2013-04-03T12:27:00Z">
            <w:trPr>
              <w:gridAfter w:val="0"/>
            </w:trPr>
          </w:trPrChange>
        </w:trPr>
        <w:tc>
          <w:tcPr>
            <w:tcW w:w="4864" w:type="dxa"/>
            <w:tcPrChange w:id="3761" w:author="Ed" w:date="2013-04-03T12:27:00Z">
              <w:tcPr>
                <w:tcW w:w="3084" w:type="dxa"/>
                <w:gridSpan w:val="2"/>
              </w:tcPr>
            </w:tcPrChange>
          </w:tcPr>
          <w:p w:rsidR="00E141B1" w:rsidRDefault="00B161FC">
            <w:pPr>
              <w:pStyle w:val="NoSpacing"/>
              <w:jc w:val="left"/>
              <w:rPr>
                <w:ins w:id="3762" w:author="Ed" w:date="2013-04-03T11:59:00Z"/>
              </w:rPr>
              <w:pPrChange w:id="3763" w:author="Ed" w:date="2013-04-03T12:08:00Z">
                <w:pPr>
                  <w:ind w:left="0"/>
                </w:pPr>
              </w:pPrChange>
            </w:pPr>
            <w:ins w:id="3764" w:author="Ed" w:date="2013-04-03T11:55:00Z">
              <w:r>
                <w:t>cRIO 907</w:t>
              </w:r>
            </w:ins>
            <w:ins w:id="3765" w:author="Ed" w:date="2013-04-03T11:59:00Z">
              <w:r>
                <w:t>4</w:t>
              </w:r>
            </w:ins>
          </w:p>
          <w:p w:rsidR="00E141B1" w:rsidRDefault="00B161FC">
            <w:pPr>
              <w:pStyle w:val="NoSpacing"/>
              <w:jc w:val="left"/>
              <w:rPr>
                <w:ins w:id="3766" w:author="Ed" w:date="2013-04-03T11:59:00Z"/>
              </w:rPr>
              <w:pPrChange w:id="3767" w:author="Ed" w:date="2013-04-03T12:08:00Z">
                <w:pPr>
                  <w:ind w:left="0"/>
                </w:pPr>
              </w:pPrChange>
            </w:pPr>
            <w:ins w:id="3768" w:author="Ed" w:date="2013-04-03T11:55:00Z">
              <w:r>
                <w:t>+ 9</w:t>
              </w:r>
            </w:ins>
            <w:ins w:id="3769" w:author="Ed" w:date="2013-04-03T11:56:00Z">
              <w:r>
                <w:t>4</w:t>
              </w:r>
            </w:ins>
            <w:ins w:id="3770" w:author="Ed" w:date="2013-04-03T11:58:00Z">
              <w:r>
                <w:t>0</w:t>
              </w:r>
            </w:ins>
            <w:ins w:id="3771" w:author="Ed" w:date="2013-04-03T11:55:00Z">
              <w:r>
                <w:t>3 DIO module</w:t>
              </w:r>
            </w:ins>
          </w:p>
          <w:p w:rsidR="00E141B1" w:rsidRDefault="00B161FC">
            <w:pPr>
              <w:pStyle w:val="NoSpacing"/>
              <w:jc w:val="left"/>
              <w:rPr>
                <w:ins w:id="3772" w:author="Ed" w:date="2013-04-03T11:59:00Z"/>
              </w:rPr>
              <w:pPrChange w:id="3773" w:author="Ed" w:date="2013-04-03T12:08:00Z">
                <w:pPr>
                  <w:ind w:left="0"/>
                </w:pPr>
              </w:pPrChange>
            </w:pPr>
            <w:ins w:id="3774" w:author="Ed" w:date="2013-04-03T11:59:00Z">
              <w:r>
                <w:t>+9401 DIO module</w:t>
              </w:r>
            </w:ins>
          </w:p>
          <w:p w:rsidR="00E141B1" w:rsidRDefault="00B161FC">
            <w:pPr>
              <w:pStyle w:val="NoSpacing"/>
              <w:jc w:val="left"/>
              <w:rPr>
                <w:ins w:id="3775" w:author="Ed" w:date="2013-04-03T11:53:00Z"/>
              </w:rPr>
              <w:pPrChange w:id="3776" w:author="Ed" w:date="2013-04-03T12:08:00Z">
                <w:pPr>
                  <w:ind w:left="0"/>
                </w:pPr>
              </w:pPrChange>
            </w:pPr>
            <w:ins w:id="3777" w:author="Ed" w:date="2013-04-03T11:59:00Z">
              <w:r>
                <w:t>+</w:t>
              </w:r>
            </w:ins>
            <w:ins w:id="3778" w:author="Ed" w:date="2013-04-03T11:55:00Z">
              <w:r>
                <w:t xml:space="preserve"> </w:t>
              </w:r>
            </w:ins>
            <w:ins w:id="3779" w:author="Ed" w:date="2013-04-03T11:56:00Z">
              <w:r>
                <w:t xml:space="preserve">9201 analog input module, </w:t>
              </w:r>
            </w:ins>
          </w:p>
        </w:tc>
        <w:tc>
          <w:tcPr>
            <w:tcW w:w="2879" w:type="dxa"/>
            <w:tcPrChange w:id="3780" w:author="Ed" w:date="2013-04-03T12:27:00Z">
              <w:tcPr>
                <w:tcW w:w="2879" w:type="dxa"/>
                <w:gridSpan w:val="2"/>
              </w:tcPr>
            </w:tcPrChange>
          </w:tcPr>
          <w:p w:rsidR="00E141B1" w:rsidRDefault="00B161FC">
            <w:pPr>
              <w:pStyle w:val="NoSpacing"/>
              <w:jc w:val="right"/>
              <w:rPr>
                <w:ins w:id="3781" w:author="Ed" w:date="2013-04-03T11:53:00Z"/>
                <w:rPrChange w:id="3782" w:author="Edward Venator" w:date="2013-04-11T09:12:00Z">
                  <w:rPr>
                    <w:ins w:id="3783" w:author="Ed" w:date="2013-04-03T11:53:00Z"/>
                    <w:b/>
                    <w:bCs/>
                    <w:sz w:val="28"/>
                  </w:rPr>
                </w:rPrChange>
              </w:rPr>
              <w:pPrChange w:id="3784" w:author="Ed" w:date="2013-04-03T12:27:00Z">
                <w:pPr>
                  <w:pageBreakBefore/>
                  <w:ind w:left="0"/>
                </w:pPr>
              </w:pPrChange>
            </w:pPr>
            <w:ins w:id="3785" w:author="Ed" w:date="2013-04-03T12:10:00Z">
              <w:r>
                <w:t>$4150</w:t>
              </w:r>
            </w:ins>
          </w:p>
        </w:tc>
      </w:tr>
      <w:tr w:rsidR="00B161FC" w:rsidTr="00CA19BC">
        <w:trPr>
          <w:ins w:id="3786" w:author="Ed" w:date="2013-04-03T11:53:00Z"/>
          <w:trPrChange w:id="3787" w:author="Ed" w:date="2013-04-03T12:27:00Z">
            <w:trPr>
              <w:gridAfter w:val="0"/>
            </w:trPr>
          </w:trPrChange>
        </w:trPr>
        <w:tc>
          <w:tcPr>
            <w:tcW w:w="4864" w:type="dxa"/>
            <w:tcPrChange w:id="3788" w:author="Ed" w:date="2013-04-03T12:27:00Z">
              <w:tcPr>
                <w:tcW w:w="3084" w:type="dxa"/>
                <w:gridSpan w:val="2"/>
              </w:tcPr>
            </w:tcPrChange>
          </w:tcPr>
          <w:p w:rsidR="00E141B1" w:rsidRDefault="00B161FC">
            <w:pPr>
              <w:pStyle w:val="NoSpacing"/>
              <w:jc w:val="left"/>
              <w:rPr>
                <w:ins w:id="3789" w:author="Ed" w:date="2013-04-03T11:53:00Z"/>
              </w:rPr>
              <w:pPrChange w:id="3790" w:author="Ed" w:date="2013-04-03T12:08:00Z">
                <w:pPr>
                  <w:ind w:left="0"/>
                </w:pPr>
              </w:pPrChange>
            </w:pPr>
            <w:ins w:id="3791" w:author="Ed" w:date="2013-04-03T12:01:00Z">
              <w:r>
                <w:t>PC</w:t>
              </w:r>
            </w:ins>
          </w:p>
        </w:tc>
        <w:tc>
          <w:tcPr>
            <w:tcW w:w="2879" w:type="dxa"/>
            <w:tcPrChange w:id="3792" w:author="Ed" w:date="2013-04-03T12:27:00Z">
              <w:tcPr>
                <w:tcW w:w="2879" w:type="dxa"/>
                <w:gridSpan w:val="2"/>
              </w:tcPr>
            </w:tcPrChange>
          </w:tcPr>
          <w:p w:rsidR="00E141B1" w:rsidRDefault="00B161FC">
            <w:pPr>
              <w:pStyle w:val="NoSpacing"/>
              <w:jc w:val="right"/>
              <w:rPr>
                <w:ins w:id="3793" w:author="Ed" w:date="2013-04-03T11:53:00Z"/>
                <w:rPrChange w:id="3794" w:author="Edward Venator" w:date="2013-04-11T09:12:00Z">
                  <w:rPr>
                    <w:ins w:id="3795" w:author="Ed" w:date="2013-04-03T11:53:00Z"/>
                    <w:b/>
                    <w:bCs/>
                    <w:sz w:val="28"/>
                  </w:rPr>
                </w:rPrChange>
              </w:rPr>
              <w:pPrChange w:id="3796" w:author="Ed" w:date="2013-04-03T12:27:00Z">
                <w:pPr>
                  <w:pageBreakBefore/>
                  <w:ind w:left="0"/>
                </w:pPr>
              </w:pPrChange>
            </w:pPr>
            <w:ins w:id="3797" w:author="Ed" w:date="2013-04-03T12:10:00Z">
              <w:r>
                <w:t>$550</w:t>
              </w:r>
            </w:ins>
          </w:p>
        </w:tc>
      </w:tr>
      <w:tr w:rsidR="00B161FC" w:rsidTr="00CA19BC">
        <w:trPr>
          <w:ins w:id="3798" w:author="Ed" w:date="2013-04-03T11:53:00Z"/>
          <w:trPrChange w:id="3799" w:author="Ed" w:date="2013-04-03T12:27:00Z">
            <w:trPr>
              <w:gridAfter w:val="0"/>
            </w:trPr>
          </w:trPrChange>
        </w:trPr>
        <w:tc>
          <w:tcPr>
            <w:tcW w:w="4864" w:type="dxa"/>
            <w:tcPrChange w:id="3800" w:author="Ed" w:date="2013-04-03T12:27:00Z">
              <w:tcPr>
                <w:tcW w:w="3084" w:type="dxa"/>
                <w:gridSpan w:val="2"/>
              </w:tcPr>
            </w:tcPrChange>
          </w:tcPr>
          <w:p w:rsidR="00E141B1" w:rsidRDefault="00B161FC">
            <w:pPr>
              <w:pStyle w:val="NoSpacing"/>
              <w:jc w:val="left"/>
              <w:rPr>
                <w:ins w:id="3801" w:author="Ed" w:date="2013-04-03T11:53:00Z"/>
              </w:rPr>
              <w:pPrChange w:id="3802" w:author="Ed" w:date="2013-04-03T12:08:00Z">
                <w:pPr>
                  <w:ind w:left="0"/>
                </w:pPr>
              </w:pPrChange>
            </w:pPr>
            <w:ins w:id="3803" w:author="Ed" w:date="2013-04-03T12:01:00Z">
              <w:r>
                <w:t>Kinect</w:t>
              </w:r>
            </w:ins>
          </w:p>
        </w:tc>
        <w:tc>
          <w:tcPr>
            <w:tcW w:w="2879" w:type="dxa"/>
            <w:tcPrChange w:id="3804" w:author="Ed" w:date="2013-04-03T12:27:00Z">
              <w:tcPr>
                <w:tcW w:w="2879" w:type="dxa"/>
                <w:gridSpan w:val="2"/>
              </w:tcPr>
            </w:tcPrChange>
          </w:tcPr>
          <w:p w:rsidR="00E141B1" w:rsidRDefault="00B161FC">
            <w:pPr>
              <w:pStyle w:val="NoSpacing"/>
              <w:jc w:val="right"/>
              <w:rPr>
                <w:ins w:id="3805" w:author="Ed" w:date="2013-04-03T11:53:00Z"/>
                <w:rPrChange w:id="3806" w:author="Edward Venator" w:date="2013-04-11T09:12:00Z">
                  <w:rPr>
                    <w:ins w:id="3807" w:author="Ed" w:date="2013-04-03T11:53:00Z"/>
                    <w:b/>
                    <w:bCs/>
                    <w:sz w:val="28"/>
                  </w:rPr>
                </w:rPrChange>
              </w:rPr>
              <w:pPrChange w:id="3808" w:author="Ed" w:date="2013-04-03T12:27:00Z">
                <w:pPr>
                  <w:pageBreakBefore/>
                  <w:ind w:left="0"/>
                </w:pPr>
              </w:pPrChange>
            </w:pPr>
            <w:ins w:id="3809" w:author="Ed" w:date="2013-04-03T12:10:00Z">
              <w:r>
                <w:t>$</w:t>
              </w:r>
            </w:ins>
            <w:ins w:id="3810" w:author="Ed" w:date="2013-04-03T12:11:00Z">
              <w:r>
                <w:t>150</w:t>
              </w:r>
            </w:ins>
          </w:p>
        </w:tc>
      </w:tr>
      <w:tr w:rsidR="00B161FC" w:rsidTr="00CA19BC">
        <w:trPr>
          <w:ins w:id="3811" w:author="Ed" w:date="2013-04-03T11:53:00Z"/>
          <w:trPrChange w:id="3812" w:author="Ed" w:date="2013-04-03T12:27:00Z">
            <w:trPr>
              <w:gridAfter w:val="0"/>
            </w:trPr>
          </w:trPrChange>
        </w:trPr>
        <w:tc>
          <w:tcPr>
            <w:tcW w:w="4864" w:type="dxa"/>
            <w:tcPrChange w:id="3813" w:author="Ed" w:date="2013-04-03T12:27:00Z">
              <w:tcPr>
                <w:tcW w:w="3084" w:type="dxa"/>
                <w:gridSpan w:val="2"/>
              </w:tcPr>
            </w:tcPrChange>
          </w:tcPr>
          <w:p w:rsidR="00E141B1" w:rsidRDefault="00B161FC">
            <w:pPr>
              <w:pStyle w:val="NoSpacing"/>
              <w:jc w:val="left"/>
              <w:rPr>
                <w:ins w:id="3814" w:author="Ed" w:date="2013-04-03T11:53:00Z"/>
              </w:rPr>
              <w:pPrChange w:id="3815" w:author="Ed" w:date="2013-04-03T12:08:00Z">
                <w:pPr>
                  <w:ind w:left="0"/>
                </w:pPr>
              </w:pPrChange>
            </w:pPr>
            <w:proofErr w:type="spellStart"/>
            <w:ins w:id="3816" w:author="Ed" w:date="2013-04-03T12:02:00Z">
              <w:r>
                <w:t>Grayhill</w:t>
              </w:r>
              <w:proofErr w:type="spellEnd"/>
              <w:r>
                <w:t xml:space="preserve"> Encoder (4)</w:t>
              </w:r>
            </w:ins>
          </w:p>
        </w:tc>
        <w:tc>
          <w:tcPr>
            <w:tcW w:w="2879" w:type="dxa"/>
            <w:tcPrChange w:id="3817" w:author="Ed" w:date="2013-04-03T12:27:00Z">
              <w:tcPr>
                <w:tcW w:w="2879" w:type="dxa"/>
                <w:gridSpan w:val="2"/>
              </w:tcPr>
            </w:tcPrChange>
          </w:tcPr>
          <w:p w:rsidR="00E141B1" w:rsidRDefault="00B161FC">
            <w:pPr>
              <w:pStyle w:val="NoSpacing"/>
              <w:jc w:val="right"/>
              <w:rPr>
                <w:ins w:id="3818" w:author="Ed" w:date="2013-04-03T11:53:00Z"/>
                <w:rPrChange w:id="3819" w:author="Edward Venator" w:date="2013-04-11T09:12:00Z">
                  <w:rPr>
                    <w:ins w:id="3820" w:author="Ed" w:date="2013-04-03T11:53:00Z"/>
                    <w:b/>
                    <w:bCs/>
                    <w:sz w:val="28"/>
                  </w:rPr>
                </w:rPrChange>
              </w:rPr>
              <w:pPrChange w:id="3821" w:author="Ed" w:date="2013-04-03T12:27:00Z">
                <w:pPr>
                  <w:pageBreakBefore/>
                  <w:ind w:left="0"/>
                </w:pPr>
              </w:pPrChange>
            </w:pPr>
            <w:ins w:id="3822" w:author="Ed" w:date="2013-04-03T12:12:00Z">
              <w:r>
                <w:t>$320</w:t>
              </w:r>
            </w:ins>
          </w:p>
        </w:tc>
      </w:tr>
      <w:tr w:rsidR="00B161FC" w:rsidTr="00CA19BC">
        <w:trPr>
          <w:ins w:id="3823" w:author="Ed" w:date="2013-04-03T12:04:00Z"/>
          <w:trPrChange w:id="3824" w:author="Ed" w:date="2013-04-03T12:27:00Z">
            <w:trPr>
              <w:gridAfter w:val="0"/>
            </w:trPr>
          </w:trPrChange>
        </w:trPr>
        <w:tc>
          <w:tcPr>
            <w:tcW w:w="4864" w:type="dxa"/>
            <w:tcPrChange w:id="3825" w:author="Ed" w:date="2013-04-03T12:27:00Z">
              <w:tcPr>
                <w:tcW w:w="3084" w:type="dxa"/>
                <w:gridSpan w:val="2"/>
              </w:tcPr>
            </w:tcPrChange>
          </w:tcPr>
          <w:p w:rsidR="00E141B1" w:rsidRDefault="00B161FC">
            <w:pPr>
              <w:pStyle w:val="NoSpacing"/>
              <w:jc w:val="left"/>
              <w:rPr>
                <w:ins w:id="3826" w:author="Ed" w:date="2013-04-03T12:04:00Z"/>
              </w:rPr>
              <w:pPrChange w:id="3827" w:author="Ed" w:date="2013-04-03T12:08:00Z">
                <w:pPr>
                  <w:pStyle w:val="NoSpacing"/>
                </w:pPr>
              </w:pPrChange>
            </w:pPr>
            <w:ins w:id="3828" w:author="Ed" w:date="2013-04-03T12:04:00Z">
              <w:r>
                <w:t>13.8 v Regulator</w:t>
              </w:r>
            </w:ins>
          </w:p>
        </w:tc>
        <w:tc>
          <w:tcPr>
            <w:tcW w:w="2879" w:type="dxa"/>
            <w:tcPrChange w:id="3829" w:author="Ed" w:date="2013-04-03T12:27:00Z">
              <w:tcPr>
                <w:tcW w:w="2879" w:type="dxa"/>
                <w:gridSpan w:val="2"/>
              </w:tcPr>
            </w:tcPrChange>
          </w:tcPr>
          <w:p w:rsidR="00E141B1" w:rsidRDefault="006349D4">
            <w:pPr>
              <w:pStyle w:val="NoSpacing"/>
              <w:jc w:val="right"/>
              <w:rPr>
                <w:ins w:id="3830" w:author="Ed" w:date="2013-04-03T12:04:00Z"/>
                <w:rPrChange w:id="3831" w:author="Edward Venator" w:date="2013-04-11T09:12:00Z">
                  <w:rPr>
                    <w:ins w:id="3832" w:author="Ed" w:date="2013-04-03T12:04:00Z"/>
                    <w:b/>
                    <w:bCs/>
                    <w:sz w:val="28"/>
                  </w:rPr>
                </w:rPrChange>
              </w:rPr>
              <w:pPrChange w:id="3833" w:author="Ed" w:date="2013-04-03T12:27:00Z">
                <w:pPr>
                  <w:pStyle w:val="NoSpacing"/>
                  <w:pageBreakBefore/>
                </w:pPr>
              </w:pPrChange>
            </w:pPr>
            <w:ins w:id="3834" w:author="Ed" w:date="2013-04-03T12:13:00Z">
              <w:r>
                <w:t>$81</w:t>
              </w:r>
            </w:ins>
          </w:p>
        </w:tc>
      </w:tr>
      <w:tr w:rsidR="00B161FC" w:rsidTr="00CA19BC">
        <w:trPr>
          <w:ins w:id="3835" w:author="Ed" w:date="2013-04-03T12:04:00Z"/>
          <w:trPrChange w:id="3836" w:author="Ed" w:date="2013-04-03T12:27:00Z">
            <w:trPr>
              <w:gridAfter w:val="0"/>
            </w:trPr>
          </w:trPrChange>
        </w:trPr>
        <w:tc>
          <w:tcPr>
            <w:tcW w:w="4864" w:type="dxa"/>
            <w:tcPrChange w:id="3837" w:author="Ed" w:date="2013-04-03T12:27:00Z">
              <w:tcPr>
                <w:tcW w:w="3084" w:type="dxa"/>
                <w:gridSpan w:val="2"/>
              </w:tcPr>
            </w:tcPrChange>
          </w:tcPr>
          <w:p w:rsidR="00E141B1" w:rsidRDefault="00B161FC">
            <w:pPr>
              <w:pStyle w:val="NoSpacing"/>
              <w:jc w:val="left"/>
              <w:rPr>
                <w:ins w:id="3838" w:author="Ed" w:date="2013-04-03T12:04:00Z"/>
              </w:rPr>
              <w:pPrChange w:id="3839" w:author="Ed" w:date="2013-04-03T12:08:00Z">
                <w:pPr>
                  <w:pStyle w:val="NoSpacing"/>
                </w:pPr>
              </w:pPrChange>
            </w:pPr>
            <w:ins w:id="3840" w:author="Ed" w:date="2013-04-03T12:05:00Z">
              <w:r>
                <w:t>I/O Breakout Board</w:t>
              </w:r>
            </w:ins>
          </w:p>
        </w:tc>
        <w:tc>
          <w:tcPr>
            <w:tcW w:w="2879" w:type="dxa"/>
            <w:tcPrChange w:id="3841" w:author="Ed" w:date="2013-04-03T12:27:00Z">
              <w:tcPr>
                <w:tcW w:w="2879" w:type="dxa"/>
                <w:gridSpan w:val="2"/>
              </w:tcPr>
            </w:tcPrChange>
          </w:tcPr>
          <w:p w:rsidR="00E141B1" w:rsidRDefault="006349D4">
            <w:pPr>
              <w:pStyle w:val="NoSpacing"/>
              <w:jc w:val="right"/>
              <w:rPr>
                <w:ins w:id="3842" w:author="Ed" w:date="2013-04-03T12:04:00Z"/>
                <w:rPrChange w:id="3843" w:author="Edward Venator" w:date="2013-04-11T09:12:00Z">
                  <w:rPr>
                    <w:ins w:id="3844" w:author="Ed" w:date="2013-04-03T12:04:00Z"/>
                    <w:b/>
                    <w:bCs/>
                    <w:sz w:val="28"/>
                  </w:rPr>
                </w:rPrChange>
              </w:rPr>
              <w:pPrChange w:id="3845" w:author="Ed" w:date="2013-04-03T12:27:00Z">
                <w:pPr>
                  <w:pStyle w:val="NoSpacing"/>
                  <w:pageBreakBefore/>
                </w:pPr>
              </w:pPrChange>
            </w:pPr>
            <w:ins w:id="3846" w:author="Ed" w:date="2013-04-03T12:13:00Z">
              <w:r>
                <w:t>$</w:t>
              </w:r>
            </w:ins>
            <w:ins w:id="3847" w:author="Ed" w:date="2013-04-03T12:15:00Z">
              <w:r>
                <w:t>45</w:t>
              </w:r>
            </w:ins>
          </w:p>
        </w:tc>
      </w:tr>
      <w:tr w:rsidR="00B161FC" w:rsidTr="00CA19BC">
        <w:trPr>
          <w:ins w:id="3848" w:author="Ed" w:date="2013-04-03T12:05:00Z"/>
          <w:trPrChange w:id="3849" w:author="Ed" w:date="2013-04-03T12:27:00Z">
            <w:trPr>
              <w:gridAfter w:val="0"/>
            </w:trPr>
          </w:trPrChange>
        </w:trPr>
        <w:tc>
          <w:tcPr>
            <w:tcW w:w="4864" w:type="dxa"/>
            <w:tcPrChange w:id="3850" w:author="Ed" w:date="2013-04-03T12:27:00Z">
              <w:tcPr>
                <w:tcW w:w="3084" w:type="dxa"/>
                <w:gridSpan w:val="2"/>
              </w:tcPr>
            </w:tcPrChange>
          </w:tcPr>
          <w:p w:rsidR="00E141B1" w:rsidRDefault="00B161FC">
            <w:pPr>
              <w:pStyle w:val="NoSpacing"/>
              <w:jc w:val="left"/>
              <w:rPr>
                <w:ins w:id="3851" w:author="Ed" w:date="2013-04-03T12:05:00Z"/>
              </w:rPr>
              <w:pPrChange w:id="3852" w:author="Ed" w:date="2013-04-03T12:08:00Z">
                <w:pPr>
                  <w:pStyle w:val="NoSpacing"/>
                </w:pPr>
              </w:pPrChange>
            </w:pPr>
            <w:ins w:id="3853" w:author="Ed" w:date="2013-04-03T12:05:00Z">
              <w:r>
                <w:t>Emergency Stop System</w:t>
              </w:r>
            </w:ins>
          </w:p>
        </w:tc>
        <w:tc>
          <w:tcPr>
            <w:tcW w:w="2879" w:type="dxa"/>
            <w:tcPrChange w:id="3854" w:author="Ed" w:date="2013-04-03T12:27:00Z">
              <w:tcPr>
                <w:tcW w:w="2879" w:type="dxa"/>
                <w:gridSpan w:val="2"/>
              </w:tcPr>
            </w:tcPrChange>
          </w:tcPr>
          <w:p w:rsidR="00E141B1" w:rsidRDefault="006349D4">
            <w:pPr>
              <w:pStyle w:val="NoSpacing"/>
              <w:jc w:val="right"/>
              <w:rPr>
                <w:ins w:id="3855" w:author="Ed" w:date="2013-04-03T12:05:00Z"/>
                <w:rPrChange w:id="3856" w:author="Edward Venator" w:date="2013-04-11T09:12:00Z">
                  <w:rPr>
                    <w:ins w:id="3857" w:author="Ed" w:date="2013-04-03T12:05:00Z"/>
                    <w:b/>
                    <w:bCs/>
                    <w:sz w:val="28"/>
                  </w:rPr>
                </w:rPrChange>
              </w:rPr>
              <w:pPrChange w:id="3858" w:author="Ed" w:date="2013-04-03T12:27:00Z">
                <w:pPr>
                  <w:pStyle w:val="NoSpacing"/>
                  <w:pageBreakBefore/>
                </w:pPr>
              </w:pPrChange>
            </w:pPr>
            <w:ins w:id="3859" w:author="Ed" w:date="2013-04-03T12:13:00Z">
              <w:r>
                <w:t>$</w:t>
              </w:r>
            </w:ins>
            <w:ins w:id="3860" w:author="Ed" w:date="2013-04-03T12:26:00Z">
              <w:r w:rsidR="00523298">
                <w:t>160</w:t>
              </w:r>
            </w:ins>
          </w:p>
        </w:tc>
      </w:tr>
      <w:tr w:rsidR="00B161FC" w:rsidTr="00CA19BC">
        <w:trPr>
          <w:ins w:id="3861" w:author="Ed" w:date="2013-04-03T12:05:00Z"/>
          <w:trPrChange w:id="3862" w:author="Ed" w:date="2013-04-03T12:27:00Z">
            <w:trPr>
              <w:gridAfter w:val="0"/>
            </w:trPr>
          </w:trPrChange>
        </w:trPr>
        <w:tc>
          <w:tcPr>
            <w:tcW w:w="4864" w:type="dxa"/>
            <w:tcPrChange w:id="3863" w:author="Ed" w:date="2013-04-03T12:27:00Z">
              <w:tcPr>
                <w:tcW w:w="3084" w:type="dxa"/>
                <w:gridSpan w:val="2"/>
              </w:tcPr>
            </w:tcPrChange>
          </w:tcPr>
          <w:p w:rsidR="00E141B1" w:rsidRDefault="00B161FC">
            <w:pPr>
              <w:pStyle w:val="NoSpacing"/>
              <w:jc w:val="left"/>
              <w:rPr>
                <w:ins w:id="3864" w:author="Ed" w:date="2013-04-03T12:05:00Z"/>
              </w:rPr>
              <w:pPrChange w:id="3865" w:author="Ed" w:date="2013-04-03T12:08:00Z">
                <w:pPr>
                  <w:pStyle w:val="NoSpacing"/>
                </w:pPr>
              </w:pPrChange>
            </w:pPr>
            <w:ins w:id="3866" w:author="Ed" w:date="2013-04-03T12:05:00Z">
              <w:r>
                <w:t>AC Inverter</w:t>
              </w:r>
            </w:ins>
          </w:p>
        </w:tc>
        <w:tc>
          <w:tcPr>
            <w:tcW w:w="2879" w:type="dxa"/>
            <w:tcPrChange w:id="3867" w:author="Ed" w:date="2013-04-03T12:27:00Z">
              <w:tcPr>
                <w:tcW w:w="2879" w:type="dxa"/>
                <w:gridSpan w:val="2"/>
              </w:tcPr>
            </w:tcPrChange>
          </w:tcPr>
          <w:p w:rsidR="00E141B1" w:rsidRDefault="006349D4">
            <w:pPr>
              <w:pStyle w:val="NoSpacing"/>
              <w:jc w:val="right"/>
              <w:rPr>
                <w:ins w:id="3868" w:author="Ed" w:date="2013-04-03T12:05:00Z"/>
                <w:rPrChange w:id="3869" w:author="Edward Venator" w:date="2013-04-11T09:12:00Z">
                  <w:rPr>
                    <w:ins w:id="3870" w:author="Ed" w:date="2013-04-03T12:05:00Z"/>
                    <w:b/>
                    <w:bCs/>
                    <w:sz w:val="28"/>
                  </w:rPr>
                </w:rPrChange>
              </w:rPr>
              <w:pPrChange w:id="3871" w:author="Ed" w:date="2013-04-03T12:27:00Z">
                <w:pPr>
                  <w:pStyle w:val="NoSpacing"/>
                  <w:pageBreakBefore/>
                </w:pPr>
              </w:pPrChange>
            </w:pPr>
            <w:ins w:id="3872" w:author="Ed" w:date="2013-04-03T12:18:00Z">
              <w:r>
                <w:t>$322</w:t>
              </w:r>
            </w:ins>
          </w:p>
        </w:tc>
      </w:tr>
      <w:tr w:rsidR="00B161FC" w:rsidTr="00CA19BC">
        <w:trPr>
          <w:ins w:id="3873" w:author="Ed" w:date="2013-04-03T12:05:00Z"/>
          <w:trPrChange w:id="3874" w:author="Ed" w:date="2013-04-03T12:27:00Z">
            <w:trPr>
              <w:gridAfter w:val="0"/>
            </w:trPr>
          </w:trPrChange>
        </w:trPr>
        <w:tc>
          <w:tcPr>
            <w:tcW w:w="4864" w:type="dxa"/>
            <w:tcPrChange w:id="3875" w:author="Ed" w:date="2013-04-03T12:27:00Z">
              <w:tcPr>
                <w:tcW w:w="3084" w:type="dxa"/>
                <w:gridSpan w:val="2"/>
              </w:tcPr>
            </w:tcPrChange>
          </w:tcPr>
          <w:p w:rsidR="00E141B1" w:rsidRDefault="00B161FC">
            <w:pPr>
              <w:pStyle w:val="NoSpacing"/>
              <w:jc w:val="left"/>
              <w:rPr>
                <w:ins w:id="3876" w:author="Ed" w:date="2013-04-03T12:05:00Z"/>
              </w:rPr>
              <w:pPrChange w:id="3877" w:author="Ed" w:date="2013-04-03T12:08:00Z">
                <w:pPr>
                  <w:pStyle w:val="NoSpacing"/>
                </w:pPr>
              </w:pPrChange>
            </w:pPr>
            <w:proofErr w:type="spellStart"/>
            <w:ins w:id="3878" w:author="Ed" w:date="2013-04-03T12:05:00Z">
              <w:r>
                <w:t>Sabertooth</w:t>
              </w:r>
              <w:proofErr w:type="spellEnd"/>
              <w:r>
                <w:t xml:space="preserve"> 2x50</w:t>
              </w:r>
            </w:ins>
          </w:p>
        </w:tc>
        <w:tc>
          <w:tcPr>
            <w:tcW w:w="2879" w:type="dxa"/>
            <w:tcPrChange w:id="3879" w:author="Ed" w:date="2013-04-03T12:27:00Z">
              <w:tcPr>
                <w:tcW w:w="2879" w:type="dxa"/>
                <w:gridSpan w:val="2"/>
              </w:tcPr>
            </w:tcPrChange>
          </w:tcPr>
          <w:p w:rsidR="00E141B1" w:rsidRDefault="006349D4">
            <w:pPr>
              <w:pStyle w:val="NoSpacing"/>
              <w:jc w:val="right"/>
              <w:rPr>
                <w:ins w:id="3880" w:author="Ed" w:date="2013-04-03T12:05:00Z"/>
                <w:rPrChange w:id="3881" w:author="Edward Venator" w:date="2013-04-11T09:12:00Z">
                  <w:rPr>
                    <w:ins w:id="3882" w:author="Ed" w:date="2013-04-03T12:05:00Z"/>
                    <w:b/>
                    <w:bCs/>
                    <w:sz w:val="28"/>
                  </w:rPr>
                </w:rPrChange>
              </w:rPr>
              <w:pPrChange w:id="3883" w:author="Ed" w:date="2013-04-03T12:27:00Z">
                <w:pPr>
                  <w:pStyle w:val="NoSpacing"/>
                  <w:pageBreakBefore/>
                </w:pPr>
              </w:pPrChange>
            </w:pPr>
            <w:ins w:id="3884" w:author="Ed" w:date="2013-04-03T12:18:00Z">
              <w:r>
                <w:t>$250</w:t>
              </w:r>
            </w:ins>
          </w:p>
        </w:tc>
      </w:tr>
      <w:tr w:rsidR="00B161FC" w:rsidTr="00CA19BC">
        <w:trPr>
          <w:ins w:id="3885" w:author="Ed" w:date="2013-04-03T12:06:00Z"/>
          <w:trPrChange w:id="3886" w:author="Ed" w:date="2013-04-03T12:27:00Z">
            <w:trPr>
              <w:gridAfter w:val="0"/>
            </w:trPr>
          </w:trPrChange>
        </w:trPr>
        <w:tc>
          <w:tcPr>
            <w:tcW w:w="4864" w:type="dxa"/>
            <w:tcPrChange w:id="3887" w:author="Ed" w:date="2013-04-03T12:27:00Z">
              <w:tcPr>
                <w:tcW w:w="3084" w:type="dxa"/>
                <w:gridSpan w:val="2"/>
              </w:tcPr>
            </w:tcPrChange>
          </w:tcPr>
          <w:p w:rsidR="00E141B1" w:rsidRDefault="00B161FC">
            <w:pPr>
              <w:pStyle w:val="NoSpacing"/>
              <w:jc w:val="left"/>
              <w:rPr>
                <w:ins w:id="3888" w:author="Ed" w:date="2013-04-03T12:06:00Z"/>
              </w:rPr>
              <w:pPrChange w:id="3889" w:author="Ed" w:date="2013-04-03T12:08:00Z">
                <w:pPr>
                  <w:pStyle w:val="NoSpacing"/>
                </w:pPr>
              </w:pPrChange>
            </w:pPr>
            <w:ins w:id="3890" w:author="Ed" w:date="2013-04-03T12:06:00Z">
              <w:r>
                <w:lastRenderedPageBreak/>
                <w:t>Compressor</w:t>
              </w:r>
            </w:ins>
          </w:p>
        </w:tc>
        <w:tc>
          <w:tcPr>
            <w:tcW w:w="2879" w:type="dxa"/>
            <w:tcPrChange w:id="3891" w:author="Ed" w:date="2013-04-03T12:27:00Z">
              <w:tcPr>
                <w:tcW w:w="2879" w:type="dxa"/>
                <w:gridSpan w:val="2"/>
              </w:tcPr>
            </w:tcPrChange>
          </w:tcPr>
          <w:p w:rsidR="00E141B1" w:rsidRDefault="006349D4">
            <w:pPr>
              <w:pStyle w:val="NoSpacing"/>
              <w:jc w:val="right"/>
              <w:rPr>
                <w:ins w:id="3892" w:author="Ed" w:date="2013-04-03T12:06:00Z"/>
                <w:rPrChange w:id="3893" w:author="Edward Venator" w:date="2013-04-11T09:12:00Z">
                  <w:rPr>
                    <w:ins w:id="3894" w:author="Ed" w:date="2013-04-03T12:06:00Z"/>
                    <w:b/>
                    <w:bCs/>
                    <w:sz w:val="28"/>
                  </w:rPr>
                </w:rPrChange>
              </w:rPr>
              <w:pPrChange w:id="3895" w:author="Ed" w:date="2013-04-03T12:27:00Z">
                <w:pPr>
                  <w:pStyle w:val="NoSpacing"/>
                  <w:pageBreakBefore/>
                </w:pPr>
              </w:pPrChange>
            </w:pPr>
            <w:ins w:id="3896" w:author="Ed" w:date="2013-04-03T12:23:00Z">
              <w:r>
                <w:t>$250</w:t>
              </w:r>
            </w:ins>
          </w:p>
        </w:tc>
      </w:tr>
      <w:tr w:rsidR="00B161FC" w:rsidTr="00CA19BC">
        <w:trPr>
          <w:ins w:id="3897" w:author="Ed" w:date="2013-04-03T12:06:00Z"/>
          <w:trPrChange w:id="3898" w:author="Ed" w:date="2013-04-03T12:27:00Z">
            <w:trPr>
              <w:gridAfter w:val="0"/>
            </w:trPr>
          </w:trPrChange>
        </w:trPr>
        <w:tc>
          <w:tcPr>
            <w:tcW w:w="4864" w:type="dxa"/>
            <w:tcPrChange w:id="3899" w:author="Ed" w:date="2013-04-03T12:27:00Z">
              <w:tcPr>
                <w:tcW w:w="3084" w:type="dxa"/>
                <w:gridSpan w:val="2"/>
              </w:tcPr>
            </w:tcPrChange>
          </w:tcPr>
          <w:p w:rsidR="00E141B1" w:rsidRDefault="00B161FC">
            <w:pPr>
              <w:pStyle w:val="NoSpacing"/>
              <w:jc w:val="left"/>
              <w:rPr>
                <w:ins w:id="3900" w:author="Ed" w:date="2013-04-03T12:06:00Z"/>
              </w:rPr>
              <w:pPrChange w:id="3901" w:author="Ed" w:date="2013-04-03T12:08:00Z">
                <w:pPr>
                  <w:pStyle w:val="NoSpacing"/>
                </w:pPr>
              </w:pPrChange>
            </w:pPr>
            <w:ins w:id="3902" w:author="Ed" w:date="2013-04-03T12:07:00Z">
              <w:r>
                <w:t>Network Equipment</w:t>
              </w:r>
            </w:ins>
          </w:p>
        </w:tc>
        <w:tc>
          <w:tcPr>
            <w:tcW w:w="2879" w:type="dxa"/>
            <w:tcPrChange w:id="3903" w:author="Ed" w:date="2013-04-03T12:27:00Z">
              <w:tcPr>
                <w:tcW w:w="2879" w:type="dxa"/>
                <w:gridSpan w:val="2"/>
              </w:tcPr>
            </w:tcPrChange>
          </w:tcPr>
          <w:p w:rsidR="00E141B1" w:rsidRDefault="006349D4">
            <w:pPr>
              <w:pStyle w:val="NoSpacing"/>
              <w:jc w:val="right"/>
              <w:rPr>
                <w:ins w:id="3904" w:author="Ed" w:date="2013-04-03T12:06:00Z"/>
                <w:rPrChange w:id="3905" w:author="Edward Venator" w:date="2013-04-11T09:12:00Z">
                  <w:rPr>
                    <w:ins w:id="3906" w:author="Ed" w:date="2013-04-03T12:06:00Z"/>
                    <w:b/>
                    <w:bCs/>
                    <w:sz w:val="28"/>
                  </w:rPr>
                </w:rPrChange>
              </w:rPr>
              <w:pPrChange w:id="3907" w:author="Ed" w:date="2013-04-03T12:27:00Z">
                <w:pPr>
                  <w:pStyle w:val="NoSpacing"/>
                  <w:pageBreakBefore/>
                </w:pPr>
              </w:pPrChange>
            </w:pPr>
            <w:ins w:id="3908" w:author="Ed" w:date="2013-04-03T12:23:00Z">
              <w:r>
                <w:t>$40</w:t>
              </w:r>
            </w:ins>
          </w:p>
        </w:tc>
      </w:tr>
      <w:tr w:rsidR="00B161FC" w:rsidTr="00CA19BC">
        <w:trPr>
          <w:ins w:id="3909" w:author="Ed" w:date="2013-04-03T12:07:00Z"/>
          <w:trPrChange w:id="3910" w:author="Ed" w:date="2013-04-03T12:27:00Z">
            <w:trPr>
              <w:gridAfter w:val="0"/>
            </w:trPr>
          </w:trPrChange>
        </w:trPr>
        <w:tc>
          <w:tcPr>
            <w:tcW w:w="4864" w:type="dxa"/>
            <w:tcPrChange w:id="3911" w:author="Ed" w:date="2013-04-03T12:27:00Z">
              <w:tcPr>
                <w:tcW w:w="3084" w:type="dxa"/>
                <w:gridSpan w:val="2"/>
              </w:tcPr>
            </w:tcPrChange>
          </w:tcPr>
          <w:p w:rsidR="00E141B1" w:rsidRDefault="00B161FC">
            <w:pPr>
              <w:pStyle w:val="NoSpacing"/>
              <w:jc w:val="left"/>
              <w:rPr>
                <w:ins w:id="3912" w:author="Ed" w:date="2013-04-03T12:07:00Z"/>
              </w:rPr>
              <w:pPrChange w:id="3913" w:author="Ed" w:date="2013-04-03T12:08:00Z">
                <w:pPr>
                  <w:pStyle w:val="NoSpacing"/>
                </w:pPr>
              </w:pPrChange>
            </w:pPr>
            <w:ins w:id="3914" w:author="Ed" w:date="2013-04-03T12:07:00Z">
              <w:r>
                <w:t>RS-422 – USB converter</w:t>
              </w:r>
            </w:ins>
          </w:p>
        </w:tc>
        <w:tc>
          <w:tcPr>
            <w:tcW w:w="2879" w:type="dxa"/>
            <w:tcPrChange w:id="3915" w:author="Ed" w:date="2013-04-03T12:27:00Z">
              <w:tcPr>
                <w:tcW w:w="2879" w:type="dxa"/>
                <w:gridSpan w:val="2"/>
              </w:tcPr>
            </w:tcPrChange>
          </w:tcPr>
          <w:p w:rsidR="00E141B1" w:rsidRDefault="006349D4">
            <w:pPr>
              <w:pStyle w:val="NoSpacing"/>
              <w:jc w:val="right"/>
              <w:rPr>
                <w:ins w:id="3916" w:author="Ed" w:date="2013-04-03T12:07:00Z"/>
                <w:rPrChange w:id="3917" w:author="Edward Venator" w:date="2013-04-11T09:12:00Z">
                  <w:rPr>
                    <w:ins w:id="3918" w:author="Ed" w:date="2013-04-03T12:07:00Z"/>
                    <w:b/>
                    <w:bCs/>
                    <w:sz w:val="28"/>
                  </w:rPr>
                </w:rPrChange>
              </w:rPr>
              <w:pPrChange w:id="3919" w:author="Ed" w:date="2013-04-03T12:27:00Z">
                <w:pPr>
                  <w:pStyle w:val="NoSpacing"/>
                  <w:pageBreakBefore/>
                </w:pPr>
              </w:pPrChange>
            </w:pPr>
            <w:ins w:id="3920" w:author="Ed" w:date="2013-04-03T12:24:00Z">
              <w:r>
                <w:t>$80</w:t>
              </w:r>
            </w:ins>
          </w:p>
        </w:tc>
      </w:tr>
      <w:tr w:rsidR="00523298" w:rsidTr="00CA19BC">
        <w:trPr>
          <w:ins w:id="3921" w:author="Ed" w:date="2013-04-03T12:24:00Z"/>
          <w:trPrChange w:id="3922" w:author="Ed" w:date="2013-04-03T12:27:00Z">
            <w:trPr>
              <w:gridAfter w:val="0"/>
            </w:trPr>
          </w:trPrChange>
        </w:trPr>
        <w:tc>
          <w:tcPr>
            <w:tcW w:w="4864" w:type="dxa"/>
            <w:tcPrChange w:id="3923" w:author="Ed" w:date="2013-04-03T12:27:00Z">
              <w:tcPr>
                <w:tcW w:w="3084" w:type="dxa"/>
                <w:gridSpan w:val="2"/>
              </w:tcPr>
            </w:tcPrChange>
          </w:tcPr>
          <w:p w:rsidR="00523298" w:rsidRDefault="00523298" w:rsidP="00B161FC">
            <w:pPr>
              <w:pStyle w:val="NoSpacing"/>
              <w:jc w:val="left"/>
              <w:rPr>
                <w:ins w:id="3924" w:author="Ed" w:date="2013-04-03T12:24:00Z"/>
              </w:rPr>
            </w:pPr>
            <w:ins w:id="3925" w:author="Ed" w:date="2013-04-03T12:25:00Z">
              <w:r>
                <w:t>Arduino</w:t>
              </w:r>
            </w:ins>
          </w:p>
        </w:tc>
        <w:tc>
          <w:tcPr>
            <w:tcW w:w="2879" w:type="dxa"/>
            <w:tcPrChange w:id="3926" w:author="Ed" w:date="2013-04-03T12:27:00Z">
              <w:tcPr>
                <w:tcW w:w="2879" w:type="dxa"/>
                <w:gridSpan w:val="2"/>
              </w:tcPr>
            </w:tcPrChange>
          </w:tcPr>
          <w:p w:rsidR="00E141B1" w:rsidRDefault="00523298">
            <w:pPr>
              <w:pStyle w:val="NoSpacing"/>
              <w:jc w:val="right"/>
              <w:rPr>
                <w:ins w:id="3927" w:author="Ed" w:date="2013-04-03T12:24:00Z"/>
                <w:rPrChange w:id="3928" w:author="Edward Venator" w:date="2013-04-11T09:12:00Z">
                  <w:rPr>
                    <w:ins w:id="3929" w:author="Ed" w:date="2013-04-03T12:24:00Z"/>
                    <w:b/>
                    <w:bCs/>
                    <w:sz w:val="28"/>
                  </w:rPr>
                </w:rPrChange>
              </w:rPr>
              <w:pPrChange w:id="3930" w:author="Ed" w:date="2013-04-03T12:27:00Z">
                <w:pPr>
                  <w:pStyle w:val="NoSpacing"/>
                  <w:pageBreakBefore/>
                </w:pPr>
              </w:pPrChange>
            </w:pPr>
            <w:ins w:id="3931" w:author="Ed" w:date="2013-04-03T12:25:00Z">
              <w:r>
                <w:t>$30</w:t>
              </w:r>
            </w:ins>
          </w:p>
        </w:tc>
      </w:tr>
      <w:tr w:rsidR="00B161FC" w:rsidTr="00CA19BC">
        <w:trPr>
          <w:ins w:id="3932" w:author="Ed" w:date="2013-04-03T12:07:00Z"/>
          <w:trPrChange w:id="3933" w:author="Ed" w:date="2013-04-03T12:27:00Z">
            <w:trPr>
              <w:gridAfter w:val="0"/>
            </w:trPr>
          </w:trPrChange>
        </w:trPr>
        <w:tc>
          <w:tcPr>
            <w:tcW w:w="4864" w:type="dxa"/>
            <w:tcPrChange w:id="3934" w:author="Ed" w:date="2013-04-03T12:27:00Z">
              <w:tcPr>
                <w:tcW w:w="3084" w:type="dxa"/>
                <w:gridSpan w:val="2"/>
              </w:tcPr>
            </w:tcPrChange>
          </w:tcPr>
          <w:p w:rsidR="00E141B1" w:rsidRDefault="00B161FC">
            <w:pPr>
              <w:pStyle w:val="NoSpacing"/>
              <w:jc w:val="left"/>
              <w:rPr>
                <w:ins w:id="3935" w:author="Ed" w:date="2013-04-03T12:07:00Z"/>
              </w:rPr>
              <w:pPrChange w:id="3936" w:author="Ed" w:date="2013-04-03T12:08:00Z">
                <w:pPr>
                  <w:pStyle w:val="NoSpacing"/>
                </w:pPr>
              </w:pPrChange>
            </w:pPr>
            <w:ins w:id="3937" w:author="Ed" w:date="2013-04-03T12:07:00Z">
              <w:r>
                <w:t>Miscellaneous Electrical Components</w:t>
              </w:r>
            </w:ins>
          </w:p>
        </w:tc>
        <w:tc>
          <w:tcPr>
            <w:tcW w:w="2879" w:type="dxa"/>
            <w:tcPrChange w:id="3938" w:author="Ed" w:date="2013-04-03T12:27:00Z">
              <w:tcPr>
                <w:tcW w:w="2879" w:type="dxa"/>
                <w:gridSpan w:val="2"/>
              </w:tcPr>
            </w:tcPrChange>
          </w:tcPr>
          <w:p w:rsidR="00E141B1" w:rsidRDefault="006349D4">
            <w:pPr>
              <w:pStyle w:val="NoSpacing"/>
              <w:jc w:val="right"/>
              <w:rPr>
                <w:ins w:id="3939" w:author="Ed" w:date="2013-04-03T12:07:00Z"/>
                <w:rPrChange w:id="3940" w:author="Edward Venator" w:date="2013-04-11T09:12:00Z">
                  <w:rPr>
                    <w:ins w:id="3941" w:author="Ed" w:date="2013-04-03T12:07:00Z"/>
                    <w:b/>
                    <w:bCs/>
                    <w:sz w:val="28"/>
                  </w:rPr>
                </w:rPrChange>
              </w:rPr>
              <w:pPrChange w:id="3942" w:author="Ed" w:date="2013-04-03T12:27:00Z">
                <w:pPr>
                  <w:pStyle w:val="NoSpacing"/>
                  <w:pageBreakBefore/>
                </w:pPr>
              </w:pPrChange>
            </w:pPr>
            <w:ins w:id="3943" w:author="Ed" w:date="2013-04-03T12:24:00Z">
              <w:r>
                <w:t>$50</w:t>
              </w:r>
            </w:ins>
          </w:p>
        </w:tc>
      </w:tr>
      <w:tr w:rsidR="00CA19BC" w:rsidTr="00CA19BC">
        <w:trPr>
          <w:ins w:id="3944" w:author="Ed" w:date="2013-04-03T12:27:00Z"/>
        </w:trPr>
        <w:tc>
          <w:tcPr>
            <w:tcW w:w="4864" w:type="dxa"/>
          </w:tcPr>
          <w:p w:rsidR="00CA19BC" w:rsidRPr="00CA19BC" w:rsidRDefault="006B701A" w:rsidP="00B161FC">
            <w:pPr>
              <w:pStyle w:val="NoSpacing"/>
              <w:jc w:val="left"/>
              <w:rPr>
                <w:ins w:id="3945" w:author="Ed" w:date="2013-04-03T12:27:00Z"/>
                <w:b/>
                <w:rPrChange w:id="3946" w:author="Ed" w:date="2013-04-03T12:27:00Z">
                  <w:rPr>
                    <w:ins w:id="3947" w:author="Ed" w:date="2013-04-03T12:27:00Z"/>
                  </w:rPr>
                </w:rPrChange>
              </w:rPr>
            </w:pPr>
            <w:ins w:id="3948" w:author="Ed" w:date="2013-04-03T12:27:00Z">
              <w:r w:rsidRPr="006B701A">
                <w:rPr>
                  <w:b/>
                  <w:rPrChange w:id="3949" w:author="Ed" w:date="2013-04-03T12:27:00Z">
                    <w:rPr>
                      <w:color w:val="000080"/>
                      <w:u w:val="single"/>
                    </w:rPr>
                  </w:rPrChange>
                </w:rPr>
                <w:t>Total</w:t>
              </w:r>
            </w:ins>
          </w:p>
        </w:tc>
        <w:tc>
          <w:tcPr>
            <w:tcW w:w="2879" w:type="dxa"/>
          </w:tcPr>
          <w:p w:rsidR="00CA19BC" w:rsidRDefault="006B701A" w:rsidP="00CA19BC">
            <w:pPr>
              <w:pStyle w:val="NoSpacing"/>
              <w:jc w:val="right"/>
              <w:rPr>
                <w:ins w:id="3950" w:author="Ed" w:date="2013-04-03T12:27:00Z"/>
              </w:rPr>
            </w:pPr>
            <w:ins w:id="3951" w:author="Ed" w:date="2013-04-03T12:27:00Z">
              <w:r>
                <w:fldChar w:fldCharType="begin"/>
              </w:r>
              <w:r w:rsidR="00CA19BC">
                <w:instrText xml:space="preserve"> =SUM(ABOVE) </w:instrText>
              </w:r>
            </w:ins>
            <w:r>
              <w:fldChar w:fldCharType="separate"/>
            </w:r>
            <w:ins w:id="3952" w:author="Edward Venator" w:date="2013-04-11T09:15:00Z">
              <w:r w:rsidR="00E141B1">
                <w:rPr>
                  <w:noProof/>
                </w:rPr>
                <w:t>$39878.00</w:t>
              </w:r>
            </w:ins>
            <w:ins w:id="3953" w:author="Ed" w:date="2013-04-08T09:50:00Z">
              <w:del w:id="3954" w:author="Edward Venator" w:date="2013-04-11T09:15:00Z">
                <w:r w:rsidR="006B59B9" w:rsidDel="00E141B1">
                  <w:rPr>
                    <w:noProof/>
                  </w:rPr>
                  <w:delText>$31878.00</w:delText>
                </w:r>
              </w:del>
            </w:ins>
            <w:ins w:id="3955" w:author="Ed" w:date="2013-04-03T12:27:00Z">
              <w:r>
                <w:fldChar w:fldCharType="end"/>
              </w:r>
            </w:ins>
          </w:p>
        </w:tc>
      </w:tr>
    </w:tbl>
    <w:p w:rsidR="00E141B1" w:rsidRDefault="00E141B1">
      <w:pPr>
        <w:rPr>
          <w:ins w:id="3956" w:author="Ed" w:date="2013-04-03T11:52:00Z"/>
        </w:rPr>
        <w:pPrChange w:id="3957" w:author="Ed" w:date="2013-04-03T11:52:00Z">
          <w:pPr>
            <w:pStyle w:val="Heading1"/>
          </w:pPr>
        </w:pPrChange>
      </w:pPr>
    </w:p>
    <w:p w:rsidR="00021F0A" w:rsidRDefault="00C702FF">
      <w:pPr>
        <w:pStyle w:val="Heading1"/>
      </w:pPr>
      <w:bookmarkStart w:id="3958" w:name="_Toc353435350"/>
      <w:r>
        <w:lastRenderedPageBreak/>
        <w:t xml:space="preserve">Appendix </w:t>
      </w:r>
      <w:del w:id="3959" w:author="Ed" w:date="2013-04-11T09:12:00Z">
        <w:r w:rsidR="001047D9">
          <w:delText>2</w:delText>
        </w:r>
      </w:del>
      <w:del w:id="3960" w:author="Ed" w:date="2013-04-03T11:52:00Z">
        <w:r w:rsidDel="001047D9">
          <w:delText>1</w:delText>
        </w:r>
      </w:del>
      <w:ins w:id="3961" w:author="Ed" w:date="2013-04-03T11:52:00Z">
        <w:r w:rsidR="001047D9">
          <w:t>2</w:t>
        </w:r>
      </w:ins>
      <w:r>
        <w:t>: Localization Data</w:t>
      </w:r>
      <w:bookmarkEnd w:id="3679"/>
      <w:bookmarkEnd w:id="3958"/>
    </w:p>
    <w:p w:rsidR="00C702FF" w:rsidRDefault="00C702FF">
      <w:pPr>
        <w:pStyle w:val="Heading2"/>
      </w:pPr>
      <w:bookmarkStart w:id="3962" w:name="_Toc351997933"/>
      <w:bookmarkStart w:id="3963" w:name="_Toc353435351"/>
      <w:r>
        <w:t>Ten Meter Straight Line</w:t>
      </w:r>
      <w:bookmarkEnd w:id="3962"/>
      <w:bookmarkEnd w:id="3963"/>
    </w:p>
    <w:tbl>
      <w:tblPr>
        <w:tblW w:w="49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0"/>
        <w:gridCol w:w="2171"/>
        <w:gridCol w:w="2170"/>
        <w:gridCol w:w="2327"/>
      </w:tblGrid>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Trial</w:t>
            </w:r>
          </w:p>
        </w:tc>
        <w:tc>
          <w:tcPr>
            <w:tcW w:w="1241" w:type="pct"/>
            <w:shd w:val="clear" w:color="auto" w:fill="auto"/>
            <w:noWrap/>
            <w:vAlign w:val="bottom"/>
            <w:hideMark/>
          </w:tcPr>
          <w:p w:rsidR="00F651EA" w:rsidRPr="00F651EA" w:rsidRDefault="00F651EA" w:rsidP="001B174C">
            <w:pPr>
              <w:pStyle w:val="NoSpacing"/>
              <w:rPr>
                <w:lang w:bidi="ar-SA"/>
              </w:rPr>
            </w:pPr>
            <w:r w:rsidRPr="00F651EA">
              <w:rPr>
                <w:lang w:bidi="ar-SA"/>
              </w:rPr>
              <w:t>X</w:t>
            </w:r>
          </w:p>
        </w:tc>
        <w:tc>
          <w:tcPr>
            <w:tcW w:w="1240" w:type="pct"/>
            <w:shd w:val="clear" w:color="auto" w:fill="auto"/>
            <w:noWrap/>
            <w:vAlign w:val="bottom"/>
            <w:hideMark/>
          </w:tcPr>
          <w:p w:rsidR="00F651EA" w:rsidRPr="00F651EA" w:rsidRDefault="00F651EA" w:rsidP="001B174C">
            <w:pPr>
              <w:pStyle w:val="NoSpacing"/>
              <w:rPr>
                <w:lang w:bidi="ar-SA"/>
              </w:rPr>
            </w:pPr>
            <w:r w:rsidRPr="00F651EA">
              <w:rPr>
                <w:lang w:bidi="ar-SA"/>
              </w:rPr>
              <w:t>Y</w:t>
            </w:r>
          </w:p>
        </w:tc>
        <w:tc>
          <w:tcPr>
            <w:tcW w:w="1330" w:type="pct"/>
            <w:shd w:val="clear" w:color="auto" w:fill="auto"/>
            <w:noWrap/>
            <w:vAlign w:val="bottom"/>
            <w:hideMark/>
          </w:tcPr>
          <w:p w:rsidR="00F651EA" w:rsidRPr="00F651EA" w:rsidRDefault="00F651EA" w:rsidP="001B174C">
            <w:pPr>
              <w:pStyle w:val="NoSpacing"/>
              <w:rPr>
                <w:lang w:bidi="ar-SA"/>
              </w:rPr>
            </w:pPr>
            <w:r w:rsidRPr="00F651EA">
              <w:rPr>
                <w:lang w:bidi="ar-SA"/>
              </w:rPr>
              <w:t>Displacement</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1</w:t>
            </w:r>
          </w:p>
        </w:tc>
        <w:tc>
          <w:tcPr>
            <w:tcW w:w="1241" w:type="pct"/>
            <w:shd w:val="clear" w:color="auto" w:fill="auto"/>
            <w:noWrap/>
            <w:vAlign w:val="bottom"/>
            <w:hideMark/>
          </w:tcPr>
          <w:p w:rsidR="00E141B1" w:rsidRDefault="00F651EA">
            <w:pPr>
              <w:pStyle w:val="NoSpacing"/>
              <w:jc w:val="right"/>
              <w:rPr>
                <w:rPrChange w:id="3964" w:author="Edward Venator" w:date="2013-04-11T09:12:00Z">
                  <w:rPr>
                    <w:b/>
                    <w:bCs/>
                    <w:sz w:val="28"/>
                    <w:lang w:bidi="ar-SA"/>
                  </w:rPr>
                </w:rPrChange>
              </w:rPr>
              <w:pPrChange w:id="3965" w:author="Ed" w:date="2013-04-02T10:13:00Z">
                <w:pPr>
                  <w:pStyle w:val="NoSpacing"/>
                  <w:pageBreakBefore/>
                </w:pPr>
              </w:pPrChange>
            </w:pPr>
            <w:r w:rsidRPr="00F651EA">
              <w:rPr>
                <w:lang w:bidi="ar-SA"/>
              </w:rPr>
              <w:t>9.535</w:t>
            </w:r>
          </w:p>
        </w:tc>
        <w:tc>
          <w:tcPr>
            <w:tcW w:w="1240" w:type="pct"/>
            <w:shd w:val="clear" w:color="auto" w:fill="auto"/>
            <w:noWrap/>
            <w:vAlign w:val="bottom"/>
            <w:hideMark/>
          </w:tcPr>
          <w:p w:rsidR="00E141B1" w:rsidRDefault="00F651EA">
            <w:pPr>
              <w:pStyle w:val="NoSpacing"/>
              <w:jc w:val="right"/>
              <w:rPr>
                <w:rPrChange w:id="3966" w:author="Edward Venator" w:date="2013-04-11T09:12:00Z">
                  <w:rPr>
                    <w:b/>
                    <w:bCs/>
                    <w:sz w:val="28"/>
                    <w:lang w:bidi="ar-SA"/>
                  </w:rPr>
                </w:rPrChange>
              </w:rPr>
              <w:pPrChange w:id="3967" w:author="Ed" w:date="2013-04-02T10:13:00Z">
                <w:pPr>
                  <w:pStyle w:val="NoSpacing"/>
                  <w:pageBreakBefore/>
                </w:pPr>
              </w:pPrChange>
            </w:pPr>
            <w:r w:rsidRPr="00F651EA">
              <w:rPr>
                <w:lang w:bidi="ar-SA"/>
              </w:rPr>
              <w:t>-2.908</w:t>
            </w:r>
          </w:p>
        </w:tc>
        <w:tc>
          <w:tcPr>
            <w:tcW w:w="1330" w:type="pct"/>
            <w:shd w:val="clear" w:color="auto" w:fill="auto"/>
            <w:noWrap/>
            <w:vAlign w:val="bottom"/>
            <w:hideMark/>
          </w:tcPr>
          <w:p w:rsidR="00E141B1" w:rsidRDefault="00F651EA">
            <w:pPr>
              <w:pStyle w:val="NoSpacing"/>
              <w:jc w:val="right"/>
              <w:rPr>
                <w:rPrChange w:id="3968" w:author="Edward Venator" w:date="2013-04-11T09:12:00Z">
                  <w:rPr>
                    <w:b/>
                    <w:bCs/>
                    <w:sz w:val="28"/>
                    <w:lang w:bidi="ar-SA"/>
                  </w:rPr>
                </w:rPrChange>
              </w:rPr>
              <w:pPrChange w:id="3969" w:author="Ed" w:date="2013-04-02T10:13:00Z">
                <w:pPr>
                  <w:pStyle w:val="NoSpacing"/>
                  <w:pageBreakBefore/>
                </w:pPr>
              </w:pPrChange>
            </w:pPr>
            <w:r w:rsidRPr="00F651EA">
              <w:rPr>
                <w:lang w:bidi="ar-SA"/>
              </w:rPr>
              <w:t>9.969</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2</w:t>
            </w:r>
          </w:p>
        </w:tc>
        <w:tc>
          <w:tcPr>
            <w:tcW w:w="1241" w:type="pct"/>
            <w:shd w:val="clear" w:color="auto" w:fill="auto"/>
            <w:noWrap/>
            <w:vAlign w:val="bottom"/>
            <w:hideMark/>
          </w:tcPr>
          <w:p w:rsidR="00E141B1" w:rsidRDefault="00F651EA">
            <w:pPr>
              <w:pStyle w:val="NoSpacing"/>
              <w:jc w:val="right"/>
              <w:rPr>
                <w:rPrChange w:id="3970" w:author="Edward Venator" w:date="2013-04-11T09:12:00Z">
                  <w:rPr>
                    <w:b/>
                    <w:bCs/>
                    <w:sz w:val="28"/>
                    <w:lang w:bidi="ar-SA"/>
                  </w:rPr>
                </w:rPrChange>
              </w:rPr>
              <w:pPrChange w:id="3971" w:author="Ed" w:date="2013-04-02T10:13:00Z">
                <w:pPr>
                  <w:pStyle w:val="NoSpacing"/>
                  <w:pageBreakBefore/>
                </w:pPr>
              </w:pPrChange>
            </w:pPr>
            <w:r w:rsidRPr="00F651EA">
              <w:rPr>
                <w:lang w:bidi="ar-SA"/>
              </w:rPr>
              <w:t>10.042</w:t>
            </w:r>
          </w:p>
        </w:tc>
        <w:tc>
          <w:tcPr>
            <w:tcW w:w="1240" w:type="pct"/>
            <w:shd w:val="clear" w:color="auto" w:fill="auto"/>
            <w:noWrap/>
            <w:vAlign w:val="bottom"/>
            <w:hideMark/>
          </w:tcPr>
          <w:p w:rsidR="00E141B1" w:rsidRDefault="00F651EA">
            <w:pPr>
              <w:pStyle w:val="NoSpacing"/>
              <w:jc w:val="right"/>
              <w:rPr>
                <w:rPrChange w:id="3972" w:author="Edward Venator" w:date="2013-04-11T09:12:00Z">
                  <w:rPr>
                    <w:b/>
                    <w:bCs/>
                    <w:sz w:val="28"/>
                    <w:lang w:bidi="ar-SA"/>
                  </w:rPr>
                </w:rPrChange>
              </w:rPr>
              <w:pPrChange w:id="3973" w:author="Ed" w:date="2013-04-02T10:13:00Z">
                <w:pPr>
                  <w:pStyle w:val="NoSpacing"/>
                  <w:pageBreakBefore/>
                </w:pPr>
              </w:pPrChange>
            </w:pPr>
            <w:r w:rsidRPr="00F651EA">
              <w:rPr>
                <w:lang w:bidi="ar-SA"/>
              </w:rPr>
              <w:t>-0.760</w:t>
            </w:r>
          </w:p>
        </w:tc>
        <w:tc>
          <w:tcPr>
            <w:tcW w:w="1330" w:type="pct"/>
            <w:shd w:val="clear" w:color="auto" w:fill="auto"/>
            <w:noWrap/>
            <w:vAlign w:val="bottom"/>
            <w:hideMark/>
          </w:tcPr>
          <w:p w:rsidR="00E141B1" w:rsidRDefault="00F651EA">
            <w:pPr>
              <w:pStyle w:val="NoSpacing"/>
              <w:jc w:val="right"/>
              <w:rPr>
                <w:rPrChange w:id="3974" w:author="Edward Venator" w:date="2013-04-11T09:12:00Z">
                  <w:rPr>
                    <w:b/>
                    <w:bCs/>
                    <w:sz w:val="28"/>
                    <w:lang w:bidi="ar-SA"/>
                  </w:rPr>
                </w:rPrChange>
              </w:rPr>
              <w:pPrChange w:id="3975" w:author="Ed" w:date="2013-04-02T10:13:00Z">
                <w:pPr>
                  <w:pStyle w:val="NoSpacing"/>
                  <w:pageBreakBefore/>
                </w:pPr>
              </w:pPrChange>
            </w:pPr>
            <w:r w:rsidRPr="00F651EA">
              <w:rPr>
                <w:lang w:bidi="ar-SA"/>
              </w:rPr>
              <w:t>10.071</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3</w:t>
            </w:r>
          </w:p>
        </w:tc>
        <w:tc>
          <w:tcPr>
            <w:tcW w:w="1241" w:type="pct"/>
            <w:shd w:val="clear" w:color="auto" w:fill="auto"/>
            <w:noWrap/>
            <w:vAlign w:val="bottom"/>
            <w:hideMark/>
          </w:tcPr>
          <w:p w:rsidR="00E141B1" w:rsidRDefault="00F651EA">
            <w:pPr>
              <w:pStyle w:val="NoSpacing"/>
              <w:jc w:val="right"/>
              <w:rPr>
                <w:rPrChange w:id="3976" w:author="Edward Venator" w:date="2013-04-11T09:12:00Z">
                  <w:rPr>
                    <w:b/>
                    <w:bCs/>
                    <w:sz w:val="28"/>
                    <w:lang w:bidi="ar-SA"/>
                  </w:rPr>
                </w:rPrChange>
              </w:rPr>
              <w:pPrChange w:id="3977" w:author="Ed" w:date="2013-04-02T10:13:00Z">
                <w:pPr>
                  <w:pStyle w:val="NoSpacing"/>
                  <w:pageBreakBefore/>
                </w:pPr>
              </w:pPrChange>
            </w:pPr>
            <w:r w:rsidRPr="00F651EA">
              <w:rPr>
                <w:lang w:bidi="ar-SA"/>
              </w:rPr>
              <w:t>10.373</w:t>
            </w:r>
          </w:p>
        </w:tc>
        <w:tc>
          <w:tcPr>
            <w:tcW w:w="1240" w:type="pct"/>
            <w:shd w:val="clear" w:color="auto" w:fill="auto"/>
            <w:noWrap/>
            <w:vAlign w:val="bottom"/>
            <w:hideMark/>
          </w:tcPr>
          <w:p w:rsidR="00E141B1" w:rsidRDefault="00F651EA">
            <w:pPr>
              <w:pStyle w:val="NoSpacing"/>
              <w:jc w:val="right"/>
              <w:rPr>
                <w:rPrChange w:id="3978" w:author="Edward Venator" w:date="2013-04-11T09:12:00Z">
                  <w:rPr>
                    <w:b/>
                    <w:bCs/>
                    <w:sz w:val="28"/>
                    <w:lang w:bidi="ar-SA"/>
                  </w:rPr>
                </w:rPrChange>
              </w:rPr>
              <w:pPrChange w:id="3979" w:author="Ed" w:date="2013-04-02T10:13:00Z">
                <w:pPr>
                  <w:pStyle w:val="NoSpacing"/>
                  <w:pageBreakBefore/>
                </w:pPr>
              </w:pPrChange>
            </w:pPr>
            <w:r w:rsidRPr="00F651EA">
              <w:rPr>
                <w:lang w:bidi="ar-SA"/>
              </w:rPr>
              <w:t>-0.032</w:t>
            </w:r>
          </w:p>
        </w:tc>
        <w:tc>
          <w:tcPr>
            <w:tcW w:w="1330" w:type="pct"/>
            <w:shd w:val="clear" w:color="auto" w:fill="auto"/>
            <w:noWrap/>
            <w:vAlign w:val="bottom"/>
            <w:hideMark/>
          </w:tcPr>
          <w:p w:rsidR="00E141B1" w:rsidRDefault="00F651EA">
            <w:pPr>
              <w:pStyle w:val="NoSpacing"/>
              <w:jc w:val="right"/>
              <w:rPr>
                <w:rPrChange w:id="3980" w:author="Edward Venator" w:date="2013-04-11T09:12:00Z">
                  <w:rPr>
                    <w:b/>
                    <w:bCs/>
                    <w:sz w:val="28"/>
                    <w:lang w:bidi="ar-SA"/>
                  </w:rPr>
                </w:rPrChange>
              </w:rPr>
              <w:pPrChange w:id="3981" w:author="Ed" w:date="2013-04-02T10:13:00Z">
                <w:pPr>
                  <w:pStyle w:val="NoSpacing"/>
                  <w:pageBreakBefore/>
                </w:pPr>
              </w:pPrChange>
            </w:pPr>
            <w:r w:rsidRPr="00F651EA">
              <w:rPr>
                <w:lang w:bidi="ar-SA"/>
              </w:rPr>
              <w:t>10.373</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4</w:t>
            </w:r>
          </w:p>
        </w:tc>
        <w:tc>
          <w:tcPr>
            <w:tcW w:w="1241" w:type="pct"/>
            <w:shd w:val="clear" w:color="auto" w:fill="auto"/>
            <w:noWrap/>
            <w:vAlign w:val="bottom"/>
            <w:hideMark/>
          </w:tcPr>
          <w:p w:rsidR="00E141B1" w:rsidRDefault="00F651EA">
            <w:pPr>
              <w:pStyle w:val="NoSpacing"/>
              <w:jc w:val="right"/>
              <w:rPr>
                <w:rPrChange w:id="3982" w:author="Edward Venator" w:date="2013-04-11T09:12:00Z">
                  <w:rPr>
                    <w:b/>
                    <w:bCs/>
                    <w:sz w:val="28"/>
                    <w:lang w:bidi="ar-SA"/>
                  </w:rPr>
                </w:rPrChange>
              </w:rPr>
              <w:pPrChange w:id="3983" w:author="Ed" w:date="2013-04-02T10:13:00Z">
                <w:pPr>
                  <w:pStyle w:val="NoSpacing"/>
                  <w:pageBreakBefore/>
                </w:pPr>
              </w:pPrChange>
            </w:pPr>
            <w:r w:rsidRPr="00F651EA">
              <w:rPr>
                <w:lang w:bidi="ar-SA"/>
              </w:rPr>
              <w:t>9.</w:t>
            </w:r>
            <w:ins w:id="3984" w:author="Edward Venator" w:date="2013-04-11T09:12:00Z">
              <w:r w:rsidRPr="00F651EA">
                <w:rPr>
                  <w:lang w:bidi="ar-SA"/>
                </w:rPr>
                <w:t>99</w:t>
              </w:r>
              <w:r w:rsidR="009E09EB">
                <w:rPr>
                  <w:lang w:bidi="ar-SA"/>
                </w:rPr>
                <w:t>5</w:t>
              </w:r>
            </w:ins>
            <w:del w:id="3985" w:author="Edward Venator" w:date="2013-04-11T09:12:00Z">
              <w:r w:rsidRPr="00F651EA">
                <w:rPr>
                  <w:lang w:bidi="ar-SA"/>
                </w:rPr>
                <w:delText>99</w:delText>
              </w:r>
            </w:del>
            <w:ins w:id="3986" w:author="Ed" w:date="2013-04-02T10:12:00Z">
              <w:r w:rsidR="009E09EB">
                <w:rPr>
                  <w:lang w:bidi="ar-SA"/>
                </w:rPr>
                <w:t>5</w:t>
              </w:r>
            </w:ins>
            <w:del w:id="3987" w:author="Ed" w:date="2013-04-02T10:12:00Z">
              <w:r w:rsidRPr="00F651EA" w:rsidDel="009E09EB">
                <w:rPr>
                  <w:lang w:bidi="ar-SA"/>
                </w:rPr>
                <w:delText>498</w:delText>
              </w:r>
            </w:del>
          </w:p>
        </w:tc>
        <w:tc>
          <w:tcPr>
            <w:tcW w:w="1240" w:type="pct"/>
            <w:shd w:val="clear" w:color="auto" w:fill="auto"/>
            <w:noWrap/>
            <w:vAlign w:val="bottom"/>
            <w:hideMark/>
          </w:tcPr>
          <w:p w:rsidR="00E141B1" w:rsidRDefault="00F651EA">
            <w:pPr>
              <w:pStyle w:val="NoSpacing"/>
              <w:jc w:val="right"/>
              <w:rPr>
                <w:rPrChange w:id="3988" w:author="Edward Venator" w:date="2013-04-11T09:12:00Z">
                  <w:rPr>
                    <w:b/>
                    <w:bCs/>
                    <w:sz w:val="28"/>
                    <w:lang w:bidi="ar-SA"/>
                  </w:rPr>
                </w:rPrChange>
              </w:rPr>
              <w:pPrChange w:id="3989" w:author="Ed" w:date="2013-04-02T10:13:00Z">
                <w:pPr>
                  <w:pStyle w:val="NoSpacing"/>
                  <w:pageBreakBefore/>
                </w:pPr>
              </w:pPrChange>
            </w:pPr>
            <w:r w:rsidRPr="00F651EA">
              <w:rPr>
                <w:lang w:bidi="ar-SA"/>
              </w:rPr>
              <w:t>-0.</w:t>
            </w:r>
            <w:ins w:id="3990" w:author="Edward Venator" w:date="2013-04-11T09:12:00Z">
              <w:r w:rsidRPr="00F651EA">
                <w:rPr>
                  <w:lang w:bidi="ar-SA"/>
                </w:rPr>
                <w:t>45</w:t>
              </w:r>
              <w:r w:rsidR="009E09EB">
                <w:rPr>
                  <w:lang w:bidi="ar-SA"/>
                </w:rPr>
                <w:t>4</w:t>
              </w:r>
            </w:ins>
            <w:del w:id="3991" w:author="Edward Venator" w:date="2013-04-11T09:12:00Z">
              <w:r w:rsidRPr="00F651EA">
                <w:rPr>
                  <w:lang w:bidi="ar-SA"/>
                </w:rPr>
                <w:delText>45</w:delText>
              </w:r>
            </w:del>
            <w:ins w:id="3992" w:author="Ed" w:date="2013-04-02T10:12:00Z">
              <w:r w:rsidR="009E09EB">
                <w:rPr>
                  <w:lang w:bidi="ar-SA"/>
                </w:rPr>
                <w:t>4</w:t>
              </w:r>
            </w:ins>
            <w:del w:id="3993" w:author="Ed" w:date="2013-04-02T10:12:00Z">
              <w:r w:rsidRPr="00F651EA" w:rsidDel="009E09EB">
                <w:rPr>
                  <w:lang w:bidi="ar-SA"/>
                </w:rPr>
                <w:delText>3957</w:delText>
              </w:r>
            </w:del>
          </w:p>
        </w:tc>
        <w:tc>
          <w:tcPr>
            <w:tcW w:w="1330" w:type="pct"/>
            <w:shd w:val="clear" w:color="auto" w:fill="auto"/>
            <w:noWrap/>
            <w:vAlign w:val="bottom"/>
            <w:hideMark/>
          </w:tcPr>
          <w:p w:rsidR="00E141B1" w:rsidRDefault="00F651EA">
            <w:pPr>
              <w:pStyle w:val="NoSpacing"/>
              <w:jc w:val="right"/>
              <w:rPr>
                <w:rPrChange w:id="3994" w:author="Edward Venator" w:date="2013-04-11T09:12:00Z">
                  <w:rPr>
                    <w:b/>
                    <w:bCs/>
                    <w:sz w:val="28"/>
                    <w:lang w:bidi="ar-SA"/>
                  </w:rPr>
                </w:rPrChange>
              </w:rPr>
              <w:pPrChange w:id="3995" w:author="Ed" w:date="2013-04-02T10:13:00Z">
                <w:pPr>
                  <w:pStyle w:val="NoSpacing"/>
                  <w:pageBreakBefore/>
                </w:pPr>
              </w:pPrChange>
            </w:pPr>
            <w:r w:rsidRPr="00F651EA">
              <w:rPr>
                <w:lang w:bidi="ar-SA"/>
              </w:rPr>
              <w:t>10.005</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5</w:t>
            </w:r>
          </w:p>
        </w:tc>
        <w:tc>
          <w:tcPr>
            <w:tcW w:w="1241" w:type="pct"/>
            <w:shd w:val="clear" w:color="auto" w:fill="auto"/>
            <w:noWrap/>
            <w:vAlign w:val="bottom"/>
            <w:hideMark/>
          </w:tcPr>
          <w:p w:rsidR="00E141B1" w:rsidRDefault="00F651EA">
            <w:pPr>
              <w:pStyle w:val="NoSpacing"/>
              <w:jc w:val="right"/>
              <w:rPr>
                <w:rPrChange w:id="3996" w:author="Edward Venator" w:date="2013-04-11T09:12:00Z">
                  <w:rPr>
                    <w:b/>
                    <w:bCs/>
                    <w:sz w:val="28"/>
                    <w:lang w:bidi="ar-SA"/>
                  </w:rPr>
                </w:rPrChange>
              </w:rPr>
              <w:pPrChange w:id="3997" w:author="Ed" w:date="2013-04-02T10:13:00Z">
                <w:pPr>
                  <w:pStyle w:val="NoSpacing"/>
                  <w:pageBreakBefore/>
                </w:pPr>
              </w:pPrChange>
            </w:pPr>
            <w:r w:rsidRPr="00F651EA">
              <w:rPr>
                <w:lang w:bidi="ar-SA"/>
              </w:rPr>
              <w:t>9.</w:t>
            </w:r>
            <w:ins w:id="3998" w:author="Edward Venator" w:date="2013-04-11T09:12:00Z">
              <w:r w:rsidRPr="00F651EA">
                <w:rPr>
                  <w:lang w:bidi="ar-SA"/>
                </w:rPr>
                <w:t>881</w:t>
              </w:r>
            </w:ins>
            <w:del w:id="3999" w:author="Edward Venator" w:date="2013-04-11T09:12:00Z">
              <w:r w:rsidRPr="00F651EA">
                <w:rPr>
                  <w:lang w:bidi="ar-SA"/>
                </w:rPr>
                <w:delText>881</w:delText>
              </w:r>
            </w:del>
            <w:del w:id="4000" w:author="Ed" w:date="2013-04-02T10:12:00Z">
              <w:r w:rsidRPr="00F651EA" w:rsidDel="009E09EB">
                <w:rPr>
                  <w:lang w:bidi="ar-SA"/>
                </w:rPr>
                <w:delText>05</w:delText>
              </w:r>
            </w:del>
          </w:p>
        </w:tc>
        <w:tc>
          <w:tcPr>
            <w:tcW w:w="1240" w:type="pct"/>
            <w:shd w:val="clear" w:color="auto" w:fill="auto"/>
            <w:noWrap/>
            <w:vAlign w:val="bottom"/>
            <w:hideMark/>
          </w:tcPr>
          <w:p w:rsidR="00E141B1" w:rsidRDefault="00F651EA">
            <w:pPr>
              <w:pStyle w:val="NoSpacing"/>
              <w:jc w:val="right"/>
              <w:rPr>
                <w:rPrChange w:id="4001" w:author="Edward Venator" w:date="2013-04-11T09:12:00Z">
                  <w:rPr>
                    <w:b/>
                    <w:bCs/>
                    <w:sz w:val="28"/>
                    <w:lang w:bidi="ar-SA"/>
                  </w:rPr>
                </w:rPrChange>
              </w:rPr>
              <w:pPrChange w:id="4002" w:author="Ed" w:date="2013-04-02T10:13:00Z">
                <w:pPr>
                  <w:pStyle w:val="NoSpacing"/>
                  <w:pageBreakBefore/>
                </w:pPr>
              </w:pPrChange>
            </w:pPr>
            <w:r w:rsidRPr="00F651EA">
              <w:rPr>
                <w:lang w:bidi="ar-SA"/>
              </w:rPr>
              <w:t>-0.</w:t>
            </w:r>
            <w:ins w:id="4003" w:author="Edward Venator" w:date="2013-04-11T09:12:00Z">
              <w:r w:rsidRPr="00F651EA">
                <w:rPr>
                  <w:lang w:bidi="ar-SA"/>
                </w:rPr>
                <w:t>66</w:t>
              </w:r>
              <w:r w:rsidR="009E09EB">
                <w:rPr>
                  <w:lang w:bidi="ar-SA"/>
                </w:rPr>
                <w:t>3</w:t>
              </w:r>
            </w:ins>
            <w:del w:id="4004" w:author="Edward Venator" w:date="2013-04-11T09:12:00Z">
              <w:r w:rsidRPr="00F651EA">
                <w:rPr>
                  <w:lang w:bidi="ar-SA"/>
                </w:rPr>
                <w:delText>66</w:delText>
              </w:r>
            </w:del>
            <w:ins w:id="4005" w:author="Ed" w:date="2013-04-02T10:12:00Z">
              <w:r w:rsidR="009E09EB">
                <w:rPr>
                  <w:lang w:bidi="ar-SA"/>
                </w:rPr>
                <w:t>3</w:t>
              </w:r>
            </w:ins>
            <w:del w:id="4006" w:author="Ed" w:date="2013-04-02T10:12:00Z">
              <w:r w:rsidRPr="00F651EA" w:rsidDel="009E09EB">
                <w:rPr>
                  <w:lang w:bidi="ar-SA"/>
                </w:rPr>
                <w:delText>2899</w:delText>
              </w:r>
            </w:del>
          </w:p>
        </w:tc>
        <w:tc>
          <w:tcPr>
            <w:tcW w:w="1330" w:type="pct"/>
            <w:shd w:val="clear" w:color="auto" w:fill="auto"/>
            <w:noWrap/>
            <w:vAlign w:val="bottom"/>
            <w:hideMark/>
          </w:tcPr>
          <w:p w:rsidR="00E141B1" w:rsidRDefault="00F651EA">
            <w:pPr>
              <w:pStyle w:val="NoSpacing"/>
              <w:jc w:val="right"/>
              <w:rPr>
                <w:rPrChange w:id="4007" w:author="Edward Venator" w:date="2013-04-11T09:12:00Z">
                  <w:rPr>
                    <w:b/>
                    <w:bCs/>
                    <w:sz w:val="28"/>
                    <w:lang w:bidi="ar-SA"/>
                  </w:rPr>
                </w:rPrChange>
              </w:rPr>
              <w:pPrChange w:id="4008" w:author="Ed" w:date="2013-04-02T10:13:00Z">
                <w:pPr>
                  <w:pStyle w:val="NoSpacing"/>
                  <w:pageBreakBefore/>
                </w:pPr>
              </w:pPrChange>
            </w:pPr>
            <w:r w:rsidRPr="00F651EA">
              <w:rPr>
                <w:lang w:bidi="ar-SA"/>
              </w:rPr>
              <w:t>9.903</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6</w:t>
            </w:r>
          </w:p>
        </w:tc>
        <w:tc>
          <w:tcPr>
            <w:tcW w:w="1241" w:type="pct"/>
            <w:shd w:val="clear" w:color="auto" w:fill="auto"/>
            <w:noWrap/>
            <w:vAlign w:val="bottom"/>
            <w:hideMark/>
          </w:tcPr>
          <w:p w:rsidR="00E141B1" w:rsidRDefault="00F651EA">
            <w:pPr>
              <w:pStyle w:val="NoSpacing"/>
              <w:jc w:val="right"/>
              <w:rPr>
                <w:rPrChange w:id="4009" w:author="Edward Venator" w:date="2013-04-11T09:12:00Z">
                  <w:rPr>
                    <w:b/>
                    <w:bCs/>
                    <w:sz w:val="28"/>
                    <w:lang w:bidi="ar-SA"/>
                  </w:rPr>
                </w:rPrChange>
              </w:rPr>
              <w:pPrChange w:id="4010" w:author="Ed" w:date="2013-04-02T10:13:00Z">
                <w:pPr>
                  <w:pStyle w:val="NoSpacing"/>
                  <w:pageBreakBefore/>
                </w:pPr>
              </w:pPrChange>
            </w:pPr>
            <w:r w:rsidRPr="00F651EA">
              <w:rPr>
                <w:lang w:bidi="ar-SA"/>
              </w:rPr>
              <w:t>10.</w:t>
            </w:r>
            <w:ins w:id="4011" w:author="Edward Venator" w:date="2013-04-11T09:12:00Z">
              <w:r w:rsidRPr="00F651EA">
                <w:rPr>
                  <w:lang w:bidi="ar-SA"/>
                </w:rPr>
                <w:t>01</w:t>
              </w:r>
              <w:r w:rsidR="009E09EB">
                <w:rPr>
                  <w:lang w:bidi="ar-SA"/>
                </w:rPr>
                <w:t>8</w:t>
              </w:r>
            </w:ins>
            <w:del w:id="4012" w:author="Edward Venator" w:date="2013-04-11T09:12:00Z">
              <w:r w:rsidRPr="00F651EA">
                <w:rPr>
                  <w:lang w:bidi="ar-SA"/>
                </w:rPr>
                <w:delText>01</w:delText>
              </w:r>
            </w:del>
            <w:ins w:id="4013" w:author="Ed" w:date="2013-04-02T10:12:00Z">
              <w:r w:rsidR="009E09EB">
                <w:rPr>
                  <w:lang w:bidi="ar-SA"/>
                </w:rPr>
                <w:t>8</w:t>
              </w:r>
            </w:ins>
            <w:del w:id="4014" w:author="Ed" w:date="2013-04-02T10:12:00Z">
              <w:r w:rsidRPr="00F651EA" w:rsidDel="009E09EB">
                <w:rPr>
                  <w:lang w:bidi="ar-SA"/>
                </w:rPr>
                <w:delText>75</w:delText>
              </w:r>
            </w:del>
          </w:p>
        </w:tc>
        <w:tc>
          <w:tcPr>
            <w:tcW w:w="1240" w:type="pct"/>
            <w:shd w:val="clear" w:color="auto" w:fill="auto"/>
            <w:noWrap/>
            <w:vAlign w:val="bottom"/>
            <w:hideMark/>
          </w:tcPr>
          <w:p w:rsidR="00E141B1" w:rsidRDefault="00F651EA">
            <w:pPr>
              <w:pStyle w:val="NoSpacing"/>
              <w:jc w:val="right"/>
              <w:rPr>
                <w:rPrChange w:id="4015" w:author="Edward Venator" w:date="2013-04-11T09:12:00Z">
                  <w:rPr>
                    <w:b/>
                    <w:bCs/>
                    <w:sz w:val="28"/>
                    <w:lang w:bidi="ar-SA"/>
                  </w:rPr>
                </w:rPrChange>
              </w:rPr>
              <w:pPrChange w:id="4016" w:author="Ed" w:date="2013-04-02T10:13:00Z">
                <w:pPr>
                  <w:pStyle w:val="NoSpacing"/>
                  <w:pageBreakBefore/>
                </w:pPr>
              </w:pPrChange>
            </w:pPr>
            <w:r w:rsidRPr="00F651EA">
              <w:rPr>
                <w:lang w:bidi="ar-SA"/>
              </w:rPr>
              <w:t>-0.</w:t>
            </w:r>
            <w:ins w:id="4017" w:author="Edward Venator" w:date="2013-04-11T09:12:00Z">
              <w:r w:rsidRPr="00F651EA">
                <w:rPr>
                  <w:lang w:bidi="ar-SA"/>
                </w:rPr>
                <w:t>60</w:t>
              </w:r>
              <w:r w:rsidR="009E09EB">
                <w:rPr>
                  <w:lang w:bidi="ar-SA"/>
                </w:rPr>
                <w:t>9</w:t>
              </w:r>
            </w:ins>
            <w:del w:id="4018" w:author="Edward Venator" w:date="2013-04-11T09:12:00Z">
              <w:r w:rsidRPr="00F651EA">
                <w:rPr>
                  <w:lang w:bidi="ar-SA"/>
                </w:rPr>
                <w:delText>60</w:delText>
              </w:r>
            </w:del>
            <w:ins w:id="4019" w:author="Ed" w:date="2013-04-02T10:12:00Z">
              <w:r w:rsidR="009E09EB">
                <w:rPr>
                  <w:lang w:bidi="ar-SA"/>
                </w:rPr>
                <w:t>9</w:t>
              </w:r>
            </w:ins>
            <w:del w:id="4020" w:author="Ed" w:date="2013-04-02T10:12:00Z">
              <w:r w:rsidRPr="00F651EA" w:rsidDel="009E09EB">
                <w:rPr>
                  <w:lang w:bidi="ar-SA"/>
                </w:rPr>
                <w:delText>8976</w:delText>
              </w:r>
            </w:del>
          </w:p>
        </w:tc>
        <w:tc>
          <w:tcPr>
            <w:tcW w:w="1330" w:type="pct"/>
            <w:shd w:val="clear" w:color="auto" w:fill="auto"/>
            <w:noWrap/>
            <w:vAlign w:val="bottom"/>
            <w:hideMark/>
          </w:tcPr>
          <w:p w:rsidR="00E141B1" w:rsidRDefault="00F651EA">
            <w:pPr>
              <w:pStyle w:val="NoSpacing"/>
              <w:jc w:val="right"/>
              <w:rPr>
                <w:rPrChange w:id="4021" w:author="Edward Venator" w:date="2013-04-11T09:12:00Z">
                  <w:rPr>
                    <w:b/>
                    <w:bCs/>
                    <w:sz w:val="28"/>
                    <w:lang w:bidi="ar-SA"/>
                  </w:rPr>
                </w:rPrChange>
              </w:rPr>
              <w:pPrChange w:id="4022" w:author="Ed" w:date="2013-04-02T10:13:00Z">
                <w:pPr>
                  <w:pStyle w:val="NoSpacing"/>
                  <w:pageBreakBefore/>
                </w:pPr>
              </w:pPrChange>
            </w:pPr>
            <w:r w:rsidRPr="00F651EA">
              <w:rPr>
                <w:lang w:bidi="ar-SA"/>
              </w:rPr>
              <w:t>10.036</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RMS</w:t>
            </w:r>
          </w:p>
        </w:tc>
        <w:tc>
          <w:tcPr>
            <w:tcW w:w="1241" w:type="pct"/>
            <w:shd w:val="clear" w:color="auto" w:fill="auto"/>
            <w:noWrap/>
            <w:vAlign w:val="bottom"/>
            <w:hideMark/>
          </w:tcPr>
          <w:p w:rsidR="00E141B1" w:rsidRDefault="00F651EA">
            <w:pPr>
              <w:pStyle w:val="NoSpacing"/>
              <w:jc w:val="right"/>
              <w:rPr>
                <w:rPrChange w:id="4023" w:author="Edward Venator" w:date="2013-04-11T09:12:00Z">
                  <w:rPr>
                    <w:b/>
                    <w:bCs/>
                    <w:sz w:val="28"/>
                    <w:lang w:bidi="ar-SA"/>
                  </w:rPr>
                </w:rPrChange>
              </w:rPr>
              <w:pPrChange w:id="4024" w:author="Ed" w:date="2013-04-02T10:13:00Z">
                <w:pPr>
                  <w:pStyle w:val="NoSpacing"/>
                  <w:pageBreakBefore/>
                </w:pPr>
              </w:pPrChange>
            </w:pPr>
            <w:r w:rsidRPr="00F651EA">
              <w:rPr>
                <w:lang w:bidi="ar-SA"/>
              </w:rPr>
              <w:t>9.974</w:t>
            </w:r>
          </w:p>
        </w:tc>
        <w:tc>
          <w:tcPr>
            <w:tcW w:w="1240" w:type="pct"/>
            <w:shd w:val="clear" w:color="auto" w:fill="auto"/>
            <w:noWrap/>
            <w:vAlign w:val="bottom"/>
            <w:hideMark/>
          </w:tcPr>
          <w:p w:rsidR="00E141B1" w:rsidRDefault="00F651EA">
            <w:pPr>
              <w:pStyle w:val="NoSpacing"/>
              <w:jc w:val="right"/>
              <w:rPr>
                <w:rPrChange w:id="4025" w:author="Edward Venator" w:date="2013-04-11T09:12:00Z">
                  <w:rPr>
                    <w:b/>
                    <w:bCs/>
                    <w:sz w:val="28"/>
                    <w:lang w:bidi="ar-SA"/>
                  </w:rPr>
                </w:rPrChange>
              </w:rPr>
              <w:pPrChange w:id="4026" w:author="Ed" w:date="2013-04-02T10:13:00Z">
                <w:pPr>
                  <w:pStyle w:val="NoSpacing"/>
                  <w:pageBreakBefore/>
                </w:pPr>
              </w:pPrChange>
            </w:pPr>
            <w:r w:rsidRPr="00F651EA">
              <w:rPr>
                <w:lang w:bidi="ar-SA"/>
              </w:rPr>
              <w:t>-0.</w:t>
            </w:r>
            <w:ins w:id="4027" w:author="Edward Venator" w:date="2013-04-11T09:12:00Z">
              <w:r w:rsidRPr="00F651EA">
                <w:rPr>
                  <w:lang w:bidi="ar-SA"/>
                </w:rPr>
                <w:t>904</w:t>
              </w:r>
            </w:ins>
            <w:del w:id="4028" w:author="Edward Venator" w:date="2013-04-11T09:12:00Z">
              <w:r w:rsidRPr="00F651EA">
                <w:rPr>
                  <w:lang w:bidi="ar-SA"/>
                </w:rPr>
                <w:delText>904</w:delText>
              </w:r>
            </w:del>
            <w:del w:id="4029" w:author="Ed" w:date="2013-04-02T10:12:00Z">
              <w:r w:rsidRPr="00F651EA" w:rsidDel="009E09EB">
                <w:rPr>
                  <w:lang w:bidi="ar-SA"/>
                </w:rPr>
                <w:delText>4</w:delText>
              </w:r>
            </w:del>
          </w:p>
        </w:tc>
        <w:tc>
          <w:tcPr>
            <w:tcW w:w="1330" w:type="pct"/>
            <w:shd w:val="clear" w:color="auto" w:fill="auto"/>
            <w:noWrap/>
            <w:vAlign w:val="bottom"/>
            <w:hideMark/>
          </w:tcPr>
          <w:p w:rsidR="00E141B1" w:rsidRDefault="00F651EA">
            <w:pPr>
              <w:pStyle w:val="NoSpacing"/>
              <w:jc w:val="right"/>
              <w:rPr>
                <w:rPrChange w:id="4030" w:author="Edward Venator" w:date="2013-04-11T09:12:00Z">
                  <w:rPr>
                    <w:b/>
                    <w:bCs/>
                    <w:sz w:val="28"/>
                    <w:lang w:bidi="ar-SA"/>
                  </w:rPr>
                </w:rPrChange>
              </w:rPr>
              <w:pPrChange w:id="4031" w:author="Ed" w:date="2013-04-02T10:13:00Z">
                <w:pPr>
                  <w:pStyle w:val="NoSpacing"/>
                  <w:pageBreakBefore/>
                </w:pPr>
              </w:pPrChange>
            </w:pPr>
            <w:r w:rsidRPr="00F651EA">
              <w:rPr>
                <w:lang w:bidi="ar-SA"/>
              </w:rPr>
              <w:t>10.059</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STD</w:t>
            </w:r>
          </w:p>
        </w:tc>
        <w:tc>
          <w:tcPr>
            <w:tcW w:w="1241" w:type="pct"/>
            <w:shd w:val="clear" w:color="auto" w:fill="auto"/>
            <w:noWrap/>
            <w:vAlign w:val="bottom"/>
            <w:hideMark/>
          </w:tcPr>
          <w:p w:rsidR="00E141B1" w:rsidRDefault="00F651EA">
            <w:pPr>
              <w:pStyle w:val="NoSpacing"/>
              <w:jc w:val="right"/>
              <w:rPr>
                <w:rPrChange w:id="4032" w:author="Edward Venator" w:date="2013-04-11T09:12:00Z">
                  <w:rPr>
                    <w:b/>
                    <w:bCs/>
                    <w:sz w:val="28"/>
                    <w:lang w:bidi="ar-SA"/>
                  </w:rPr>
                </w:rPrChange>
              </w:rPr>
              <w:pPrChange w:id="4033" w:author="Ed" w:date="2013-04-02T10:13:00Z">
                <w:pPr>
                  <w:pStyle w:val="NoSpacing"/>
                  <w:pageBreakBefore/>
                </w:pPr>
              </w:pPrChange>
            </w:pPr>
            <w:r w:rsidRPr="00F651EA">
              <w:rPr>
                <w:lang w:bidi="ar-SA"/>
              </w:rPr>
              <w:t>0.</w:t>
            </w:r>
            <w:ins w:id="4034" w:author="Edward Venator" w:date="2013-04-11T09:12:00Z">
              <w:r w:rsidRPr="00F651EA">
                <w:rPr>
                  <w:lang w:bidi="ar-SA"/>
                </w:rPr>
                <w:t>2711</w:t>
              </w:r>
            </w:ins>
            <w:del w:id="4035" w:author="Edward Venator" w:date="2013-04-11T09:12:00Z">
              <w:r w:rsidRPr="00F651EA">
                <w:rPr>
                  <w:lang w:bidi="ar-SA"/>
                </w:rPr>
                <w:delText>271</w:delText>
              </w:r>
            </w:del>
            <w:del w:id="4036" w:author="Ed" w:date="2013-04-02T10:12:00Z">
              <w:r w:rsidRPr="00F651EA" w:rsidDel="009E09EB">
                <w:rPr>
                  <w:lang w:bidi="ar-SA"/>
                </w:rPr>
                <w:delText>0675</w:delText>
              </w:r>
            </w:del>
            <w:del w:id="4037" w:author="Edward Venator" w:date="2013-04-11T09:12:00Z">
              <w:r w:rsidRPr="00F651EA">
                <w:rPr>
                  <w:lang w:bidi="ar-SA"/>
                </w:rPr>
                <w:delText>1</w:delText>
              </w:r>
            </w:del>
          </w:p>
        </w:tc>
        <w:tc>
          <w:tcPr>
            <w:tcW w:w="1240" w:type="pct"/>
            <w:shd w:val="clear" w:color="auto" w:fill="auto"/>
            <w:noWrap/>
            <w:vAlign w:val="bottom"/>
            <w:hideMark/>
          </w:tcPr>
          <w:p w:rsidR="00E141B1" w:rsidRDefault="00F651EA">
            <w:pPr>
              <w:pStyle w:val="NoSpacing"/>
              <w:jc w:val="right"/>
              <w:rPr>
                <w:rPrChange w:id="4038" w:author="Edward Venator" w:date="2013-04-11T09:12:00Z">
                  <w:rPr>
                    <w:b/>
                    <w:bCs/>
                    <w:sz w:val="28"/>
                    <w:lang w:bidi="ar-SA"/>
                  </w:rPr>
                </w:rPrChange>
              </w:rPr>
              <w:pPrChange w:id="4039" w:author="Ed" w:date="2013-04-02T10:13:00Z">
                <w:pPr>
                  <w:pStyle w:val="NoSpacing"/>
                  <w:pageBreakBefore/>
                </w:pPr>
              </w:pPrChange>
            </w:pPr>
            <w:r w:rsidRPr="00F651EA">
              <w:rPr>
                <w:lang w:bidi="ar-SA"/>
              </w:rPr>
              <w:t>1.</w:t>
            </w:r>
            <w:ins w:id="4040" w:author="Edward Venator" w:date="2013-04-11T09:12:00Z">
              <w:r w:rsidRPr="00F651EA">
                <w:rPr>
                  <w:lang w:bidi="ar-SA"/>
                </w:rPr>
                <w:t>01</w:t>
              </w:r>
              <w:r w:rsidR="009E09EB">
                <w:rPr>
                  <w:lang w:bidi="ar-SA"/>
                </w:rPr>
                <w:t>5</w:t>
              </w:r>
            </w:ins>
            <w:del w:id="4041" w:author="Edward Venator" w:date="2013-04-11T09:12:00Z">
              <w:r w:rsidRPr="00F651EA">
                <w:rPr>
                  <w:lang w:bidi="ar-SA"/>
                </w:rPr>
                <w:delText>01</w:delText>
              </w:r>
            </w:del>
            <w:ins w:id="4042" w:author="Ed" w:date="2013-04-02T10:12:00Z">
              <w:r w:rsidR="009E09EB">
                <w:rPr>
                  <w:lang w:bidi="ar-SA"/>
                </w:rPr>
                <w:t>5</w:t>
              </w:r>
            </w:ins>
            <w:del w:id="4043" w:author="Ed" w:date="2013-04-02T10:12:00Z">
              <w:r w:rsidRPr="00F651EA" w:rsidDel="009E09EB">
                <w:rPr>
                  <w:lang w:bidi="ar-SA"/>
                </w:rPr>
                <w:delText>453792</w:delText>
              </w:r>
            </w:del>
          </w:p>
        </w:tc>
        <w:tc>
          <w:tcPr>
            <w:tcW w:w="1330" w:type="pct"/>
            <w:shd w:val="clear" w:color="auto" w:fill="auto"/>
            <w:noWrap/>
            <w:vAlign w:val="bottom"/>
            <w:hideMark/>
          </w:tcPr>
          <w:p w:rsidR="00E141B1" w:rsidRDefault="00F651EA">
            <w:pPr>
              <w:pStyle w:val="NoSpacing"/>
              <w:jc w:val="right"/>
              <w:rPr>
                <w:rPrChange w:id="4044" w:author="Edward Venator" w:date="2013-04-11T09:12:00Z">
                  <w:rPr>
                    <w:b/>
                    <w:bCs/>
                    <w:sz w:val="28"/>
                    <w:lang w:bidi="ar-SA"/>
                  </w:rPr>
                </w:rPrChange>
              </w:rPr>
              <w:pPrChange w:id="4045" w:author="Ed" w:date="2013-04-02T10:13:00Z">
                <w:pPr>
                  <w:pStyle w:val="NoSpacing"/>
                  <w:pageBreakBefore/>
                </w:pPr>
              </w:pPrChange>
            </w:pPr>
            <w:r w:rsidRPr="00F651EA">
              <w:rPr>
                <w:lang w:bidi="ar-SA"/>
              </w:rPr>
              <w:t>0.1640</w:t>
            </w:r>
          </w:p>
        </w:tc>
      </w:tr>
    </w:tbl>
    <w:p w:rsidR="00F651EA" w:rsidRDefault="00F651EA" w:rsidP="00CA427F"/>
    <w:p w:rsidR="002121EA" w:rsidRDefault="00CC5A2E" w:rsidP="00CA427F">
      <w:r>
        <w:t>All measurements in meters, except where indicated.</w:t>
      </w:r>
      <w:ins w:id="4046" w:author="Edward Venator" w:date="2013-04-11T09:12:00Z">
        <w:r>
          <w:t xml:space="preserve"> </w:t>
        </w:r>
      </w:ins>
      <w:del w:id="4047" w:author="Edward Venator" w:date="2013-04-11T09:12:00Z">
        <w:r>
          <w:delText xml:space="preserve"> </w:delText>
        </w:r>
      </w:del>
      <w:del w:id="4048" w:author="Ed" w:date="2013-04-02T10:12:00Z">
        <w:r w:rsidDel="009E09EB">
          <w:delText xml:space="preserve">Oz and Ow indicate quaternion components z and w. </w:delText>
        </w:r>
      </w:del>
      <w:r>
        <w:t>Perfect localization would be 10 meters translation in the x direction</w:t>
      </w:r>
      <w:r w:rsidR="00F651EA">
        <w:t xml:space="preserve"> and</w:t>
      </w:r>
      <w:r>
        <w:t xml:space="preserve"> 0 meters translation in the y direction</w:t>
      </w:r>
      <w:r w:rsidR="00F651EA">
        <w:t>.</w:t>
      </w:r>
    </w:p>
    <w:p w:rsidR="002B69CE" w:rsidRDefault="002B69CE">
      <w:pPr>
        <w:spacing w:line="240" w:lineRule="auto"/>
        <w:ind w:left="0"/>
        <w:jc w:val="left"/>
        <w:rPr>
          <w:rFonts w:ascii="Cambria" w:hAnsi="Cambria"/>
          <w:b/>
          <w:bCs/>
          <w:sz w:val="26"/>
          <w:szCs w:val="26"/>
        </w:rPr>
      </w:pPr>
      <w:bookmarkStart w:id="4049" w:name="_Toc351997934"/>
      <w:r>
        <w:br w:type="page"/>
      </w:r>
    </w:p>
    <w:p w:rsidR="00C702FF" w:rsidRDefault="00C702FF">
      <w:pPr>
        <w:pStyle w:val="Heading2"/>
      </w:pPr>
      <w:bookmarkStart w:id="4050" w:name="_Toc353435352"/>
      <w:r>
        <w:lastRenderedPageBreak/>
        <w:t>Five Laps of One Meter Radius Circle</w:t>
      </w:r>
      <w:bookmarkEnd w:id="4049"/>
      <w:bookmarkEnd w:id="40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Change w:id="4051" w:author="Ed" w:date="2013-04-02T10:13:00Z">
          <w:tblPr>
            <w:tblW w:w="91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PrChange>
      </w:tblPr>
      <w:tblGrid>
        <w:gridCol w:w="2090"/>
        <w:gridCol w:w="770"/>
        <w:gridCol w:w="770"/>
        <w:gridCol w:w="770"/>
        <w:gridCol w:w="770"/>
        <w:gridCol w:w="1550"/>
        <w:gridCol w:w="1610"/>
        <w:tblGridChange w:id="4052">
          <w:tblGrid>
            <w:gridCol w:w="1458"/>
            <w:gridCol w:w="1080"/>
            <w:gridCol w:w="1080"/>
            <w:gridCol w:w="1080"/>
            <w:gridCol w:w="1350"/>
            <w:gridCol w:w="1620"/>
            <w:gridCol w:w="1509"/>
          </w:tblGrid>
        </w:tblGridChange>
      </w:tblGrid>
      <w:tr w:rsidR="002121EA" w:rsidRPr="00F651EA" w:rsidTr="009E09EB">
        <w:trPr>
          <w:trHeight w:val="300"/>
          <w:trPrChange w:id="4053" w:author="Ed" w:date="2013-04-02T10:13:00Z">
            <w:trPr>
              <w:trHeight w:val="300"/>
            </w:trPr>
          </w:trPrChange>
        </w:trPr>
        <w:tc>
          <w:tcPr>
            <w:tcW w:w="2090" w:type="dxa"/>
            <w:shd w:val="clear" w:color="auto" w:fill="auto"/>
            <w:noWrap/>
            <w:vAlign w:val="bottom"/>
            <w:hideMark/>
            <w:tcPrChange w:id="4054" w:author="Ed" w:date="2013-04-02T10:13:00Z">
              <w:tcPr>
                <w:tcW w:w="1458"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Trial</w:t>
            </w:r>
          </w:p>
        </w:tc>
        <w:tc>
          <w:tcPr>
            <w:tcW w:w="770" w:type="dxa"/>
            <w:shd w:val="clear" w:color="auto" w:fill="auto"/>
            <w:noWrap/>
            <w:vAlign w:val="bottom"/>
            <w:hideMark/>
            <w:tcPrChange w:id="4055" w:author="Ed" w:date="2013-04-02T10:13:00Z">
              <w:tcPr>
                <w:tcW w:w="1080"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x</w:t>
            </w:r>
          </w:p>
        </w:tc>
        <w:tc>
          <w:tcPr>
            <w:tcW w:w="770" w:type="dxa"/>
            <w:shd w:val="clear" w:color="auto" w:fill="auto"/>
            <w:noWrap/>
            <w:vAlign w:val="bottom"/>
            <w:hideMark/>
            <w:tcPrChange w:id="4056" w:author="Ed" w:date="2013-04-02T10:13:00Z">
              <w:tcPr>
                <w:tcW w:w="1080"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y</w:t>
            </w:r>
          </w:p>
        </w:tc>
        <w:tc>
          <w:tcPr>
            <w:tcW w:w="770" w:type="dxa"/>
            <w:shd w:val="clear" w:color="auto" w:fill="auto"/>
            <w:noWrap/>
            <w:vAlign w:val="bottom"/>
            <w:hideMark/>
            <w:tcPrChange w:id="4057" w:author="Ed" w:date="2013-04-02T10:13:00Z">
              <w:tcPr>
                <w:tcW w:w="1080"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Oz</w:t>
            </w:r>
          </w:p>
        </w:tc>
        <w:tc>
          <w:tcPr>
            <w:tcW w:w="770" w:type="dxa"/>
            <w:shd w:val="clear" w:color="auto" w:fill="auto"/>
            <w:noWrap/>
            <w:vAlign w:val="bottom"/>
            <w:hideMark/>
            <w:tcPrChange w:id="4058" w:author="Ed" w:date="2013-04-02T10:13:00Z">
              <w:tcPr>
                <w:tcW w:w="1350" w:type="dxa"/>
                <w:shd w:val="clear" w:color="auto" w:fill="auto"/>
                <w:noWrap/>
                <w:vAlign w:val="bottom"/>
                <w:hideMark/>
              </w:tcPr>
            </w:tcPrChange>
          </w:tcPr>
          <w:p w:rsidR="002121EA" w:rsidRPr="00F651EA" w:rsidRDefault="002121EA" w:rsidP="00F3160B">
            <w:pPr>
              <w:pStyle w:val="NoSpacing"/>
              <w:rPr>
                <w:lang w:bidi="ar-SA"/>
              </w:rPr>
            </w:pPr>
            <w:proofErr w:type="spellStart"/>
            <w:r w:rsidRPr="00F651EA">
              <w:rPr>
                <w:lang w:bidi="ar-SA"/>
              </w:rPr>
              <w:t>Ow</w:t>
            </w:r>
            <w:proofErr w:type="spellEnd"/>
          </w:p>
        </w:tc>
        <w:tc>
          <w:tcPr>
            <w:tcW w:w="1550" w:type="dxa"/>
            <w:shd w:val="clear" w:color="auto" w:fill="auto"/>
            <w:noWrap/>
            <w:vAlign w:val="bottom"/>
            <w:hideMark/>
            <w:tcPrChange w:id="4059" w:author="Ed" w:date="2013-04-02T10:13:00Z">
              <w:tcPr>
                <w:tcW w:w="1620"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Displacement</w:t>
            </w:r>
          </w:p>
        </w:tc>
        <w:tc>
          <w:tcPr>
            <w:tcW w:w="1610" w:type="dxa"/>
            <w:shd w:val="clear" w:color="auto" w:fill="auto"/>
            <w:noWrap/>
            <w:vAlign w:val="bottom"/>
            <w:hideMark/>
            <w:tcPrChange w:id="4060" w:author="Ed" w:date="2013-04-02T10:13:00Z">
              <w:tcPr>
                <w:tcW w:w="1509"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Heading (deg)</w:t>
            </w:r>
          </w:p>
        </w:tc>
      </w:tr>
      <w:tr w:rsidR="002121EA" w:rsidRPr="00F651EA" w:rsidTr="009E09EB">
        <w:trPr>
          <w:trHeight w:val="300"/>
          <w:trPrChange w:id="4061" w:author="Ed" w:date="2013-04-02T10:13:00Z">
            <w:trPr>
              <w:trHeight w:val="300"/>
            </w:trPr>
          </w:trPrChange>
        </w:trPr>
        <w:tc>
          <w:tcPr>
            <w:tcW w:w="2090" w:type="dxa"/>
            <w:shd w:val="clear" w:color="auto" w:fill="auto"/>
            <w:noWrap/>
            <w:vAlign w:val="bottom"/>
            <w:hideMark/>
            <w:tcPrChange w:id="4062" w:author="Ed" w:date="2013-04-02T10:13:00Z">
              <w:tcPr>
                <w:tcW w:w="1458"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1</w:t>
            </w:r>
          </w:p>
        </w:tc>
        <w:tc>
          <w:tcPr>
            <w:tcW w:w="770" w:type="dxa"/>
            <w:shd w:val="clear" w:color="auto" w:fill="auto"/>
            <w:noWrap/>
            <w:vAlign w:val="bottom"/>
            <w:hideMark/>
            <w:tcPrChange w:id="4063" w:author="Ed" w:date="2013-04-02T10:13:00Z">
              <w:tcPr>
                <w:tcW w:w="1080" w:type="dxa"/>
                <w:shd w:val="clear" w:color="auto" w:fill="auto"/>
                <w:noWrap/>
                <w:vAlign w:val="bottom"/>
                <w:hideMark/>
              </w:tcPr>
            </w:tcPrChange>
          </w:tcPr>
          <w:p w:rsidR="00E141B1" w:rsidRDefault="002121EA">
            <w:pPr>
              <w:pStyle w:val="NoSpacing"/>
              <w:jc w:val="right"/>
              <w:rPr>
                <w:rPrChange w:id="4064" w:author="Edward Venator" w:date="2013-04-11T09:12:00Z">
                  <w:rPr>
                    <w:b/>
                    <w:bCs/>
                    <w:sz w:val="28"/>
                    <w:lang w:bidi="ar-SA"/>
                  </w:rPr>
                </w:rPrChange>
              </w:rPr>
              <w:pPrChange w:id="4065" w:author="Ed" w:date="2013-04-02T10:13:00Z">
                <w:pPr>
                  <w:pStyle w:val="NoSpacing"/>
                  <w:pageBreakBefore/>
                </w:pPr>
              </w:pPrChange>
            </w:pPr>
            <w:r w:rsidRPr="00F651EA">
              <w:rPr>
                <w:lang w:bidi="ar-SA"/>
              </w:rPr>
              <w:t>0.730</w:t>
            </w:r>
          </w:p>
        </w:tc>
        <w:tc>
          <w:tcPr>
            <w:tcW w:w="770" w:type="dxa"/>
            <w:shd w:val="clear" w:color="auto" w:fill="auto"/>
            <w:noWrap/>
            <w:vAlign w:val="bottom"/>
            <w:hideMark/>
            <w:tcPrChange w:id="4066" w:author="Ed" w:date="2013-04-02T10:13:00Z">
              <w:tcPr>
                <w:tcW w:w="1080" w:type="dxa"/>
                <w:shd w:val="clear" w:color="auto" w:fill="auto"/>
                <w:noWrap/>
                <w:vAlign w:val="bottom"/>
                <w:hideMark/>
              </w:tcPr>
            </w:tcPrChange>
          </w:tcPr>
          <w:p w:rsidR="00E141B1" w:rsidRDefault="002121EA">
            <w:pPr>
              <w:pStyle w:val="NoSpacing"/>
              <w:jc w:val="right"/>
              <w:rPr>
                <w:rPrChange w:id="4067" w:author="Edward Venator" w:date="2013-04-11T09:12:00Z">
                  <w:rPr>
                    <w:b/>
                    <w:bCs/>
                    <w:sz w:val="28"/>
                    <w:lang w:bidi="ar-SA"/>
                  </w:rPr>
                </w:rPrChange>
              </w:rPr>
              <w:pPrChange w:id="4068" w:author="Ed" w:date="2013-04-02T10:13:00Z">
                <w:pPr>
                  <w:pStyle w:val="NoSpacing"/>
                  <w:pageBreakBefore/>
                </w:pPr>
              </w:pPrChange>
            </w:pPr>
            <w:r w:rsidRPr="00F651EA">
              <w:rPr>
                <w:lang w:bidi="ar-SA"/>
              </w:rPr>
              <w:t>0.432</w:t>
            </w:r>
          </w:p>
        </w:tc>
        <w:tc>
          <w:tcPr>
            <w:tcW w:w="770" w:type="dxa"/>
            <w:shd w:val="clear" w:color="auto" w:fill="auto"/>
            <w:noWrap/>
            <w:vAlign w:val="bottom"/>
            <w:hideMark/>
            <w:tcPrChange w:id="4069" w:author="Ed" w:date="2013-04-02T10:13:00Z">
              <w:tcPr>
                <w:tcW w:w="1080" w:type="dxa"/>
                <w:shd w:val="clear" w:color="auto" w:fill="auto"/>
                <w:noWrap/>
                <w:vAlign w:val="bottom"/>
                <w:hideMark/>
              </w:tcPr>
            </w:tcPrChange>
          </w:tcPr>
          <w:p w:rsidR="00E141B1" w:rsidRDefault="002121EA">
            <w:pPr>
              <w:pStyle w:val="NoSpacing"/>
              <w:jc w:val="right"/>
              <w:rPr>
                <w:rPrChange w:id="4070" w:author="Edward Venator" w:date="2013-04-11T09:12:00Z">
                  <w:rPr>
                    <w:b/>
                    <w:bCs/>
                    <w:sz w:val="28"/>
                    <w:lang w:bidi="ar-SA"/>
                  </w:rPr>
                </w:rPrChange>
              </w:rPr>
              <w:pPrChange w:id="4071" w:author="Ed" w:date="2013-04-02T10:13:00Z">
                <w:pPr>
                  <w:pStyle w:val="NoSpacing"/>
                  <w:pageBreakBefore/>
                </w:pPr>
              </w:pPrChange>
            </w:pPr>
            <w:r w:rsidRPr="00F651EA">
              <w:rPr>
                <w:lang w:bidi="ar-SA"/>
              </w:rPr>
              <w:t>0.50</w:t>
            </w:r>
            <w:r w:rsidR="001B174C">
              <w:rPr>
                <w:lang w:bidi="ar-SA"/>
              </w:rPr>
              <w:t>7</w:t>
            </w:r>
          </w:p>
        </w:tc>
        <w:tc>
          <w:tcPr>
            <w:tcW w:w="770" w:type="dxa"/>
            <w:shd w:val="clear" w:color="auto" w:fill="auto"/>
            <w:noWrap/>
            <w:vAlign w:val="bottom"/>
            <w:hideMark/>
            <w:tcPrChange w:id="4072" w:author="Ed" w:date="2013-04-02T10:13:00Z">
              <w:tcPr>
                <w:tcW w:w="1350" w:type="dxa"/>
                <w:shd w:val="clear" w:color="auto" w:fill="auto"/>
                <w:noWrap/>
                <w:vAlign w:val="bottom"/>
                <w:hideMark/>
              </w:tcPr>
            </w:tcPrChange>
          </w:tcPr>
          <w:p w:rsidR="00E141B1" w:rsidRDefault="002121EA">
            <w:pPr>
              <w:pStyle w:val="NoSpacing"/>
              <w:jc w:val="right"/>
              <w:rPr>
                <w:rPrChange w:id="4073" w:author="Edward Venator" w:date="2013-04-11T09:12:00Z">
                  <w:rPr>
                    <w:b/>
                    <w:bCs/>
                    <w:sz w:val="28"/>
                    <w:lang w:bidi="ar-SA"/>
                  </w:rPr>
                </w:rPrChange>
              </w:rPr>
              <w:pPrChange w:id="4074" w:author="Ed" w:date="2013-04-02T10:13:00Z">
                <w:pPr>
                  <w:pStyle w:val="NoSpacing"/>
                  <w:pageBreakBefore/>
                </w:pPr>
              </w:pPrChange>
            </w:pPr>
            <w:r w:rsidRPr="00F651EA">
              <w:rPr>
                <w:lang w:bidi="ar-SA"/>
              </w:rPr>
              <w:t>0.862</w:t>
            </w:r>
          </w:p>
        </w:tc>
        <w:tc>
          <w:tcPr>
            <w:tcW w:w="1550" w:type="dxa"/>
            <w:shd w:val="clear" w:color="auto" w:fill="auto"/>
            <w:noWrap/>
            <w:vAlign w:val="bottom"/>
            <w:hideMark/>
            <w:tcPrChange w:id="4075" w:author="Ed" w:date="2013-04-02T10:13:00Z">
              <w:tcPr>
                <w:tcW w:w="1620" w:type="dxa"/>
                <w:shd w:val="clear" w:color="auto" w:fill="auto"/>
                <w:noWrap/>
                <w:vAlign w:val="bottom"/>
                <w:hideMark/>
              </w:tcPr>
            </w:tcPrChange>
          </w:tcPr>
          <w:p w:rsidR="00E141B1" w:rsidRDefault="002121EA">
            <w:pPr>
              <w:pStyle w:val="NoSpacing"/>
              <w:jc w:val="right"/>
              <w:rPr>
                <w:rPrChange w:id="4076" w:author="Edward Venator" w:date="2013-04-11T09:12:00Z">
                  <w:rPr>
                    <w:b/>
                    <w:bCs/>
                    <w:sz w:val="28"/>
                    <w:lang w:bidi="ar-SA"/>
                  </w:rPr>
                </w:rPrChange>
              </w:rPr>
              <w:pPrChange w:id="4077" w:author="Ed" w:date="2013-04-02T10:13:00Z">
                <w:pPr>
                  <w:pStyle w:val="NoSpacing"/>
                  <w:pageBreakBefore/>
                </w:pPr>
              </w:pPrChange>
            </w:pPr>
            <w:r w:rsidRPr="00F651EA">
              <w:rPr>
                <w:lang w:bidi="ar-SA"/>
              </w:rPr>
              <w:t>0.84</w:t>
            </w:r>
            <w:r w:rsidR="001B174C">
              <w:rPr>
                <w:lang w:bidi="ar-SA"/>
              </w:rPr>
              <w:t>9</w:t>
            </w:r>
          </w:p>
        </w:tc>
        <w:tc>
          <w:tcPr>
            <w:tcW w:w="1610" w:type="dxa"/>
            <w:shd w:val="clear" w:color="auto" w:fill="auto"/>
            <w:noWrap/>
            <w:vAlign w:val="bottom"/>
            <w:hideMark/>
            <w:tcPrChange w:id="4078" w:author="Ed" w:date="2013-04-02T10:13:00Z">
              <w:tcPr>
                <w:tcW w:w="1509" w:type="dxa"/>
                <w:shd w:val="clear" w:color="auto" w:fill="auto"/>
                <w:noWrap/>
                <w:vAlign w:val="bottom"/>
                <w:hideMark/>
              </w:tcPr>
            </w:tcPrChange>
          </w:tcPr>
          <w:p w:rsidR="00E141B1" w:rsidRDefault="002121EA">
            <w:pPr>
              <w:pStyle w:val="NoSpacing"/>
              <w:jc w:val="right"/>
              <w:rPr>
                <w:rPrChange w:id="4079" w:author="Edward Venator" w:date="2013-04-11T09:12:00Z">
                  <w:rPr>
                    <w:b/>
                    <w:bCs/>
                    <w:sz w:val="28"/>
                    <w:lang w:bidi="ar-SA"/>
                  </w:rPr>
                </w:rPrChange>
              </w:rPr>
              <w:pPrChange w:id="4080" w:author="Ed" w:date="2013-04-02T10:13:00Z">
                <w:pPr>
                  <w:pStyle w:val="NoSpacing"/>
                  <w:pageBreakBefore/>
                </w:pPr>
              </w:pPrChange>
            </w:pPr>
            <w:r w:rsidRPr="00F651EA">
              <w:rPr>
                <w:lang w:bidi="ar-SA"/>
              </w:rPr>
              <w:t>29.12</w:t>
            </w:r>
            <w:r w:rsidR="001B174C">
              <w:rPr>
                <w:lang w:bidi="ar-SA"/>
              </w:rPr>
              <w:t>4</w:t>
            </w:r>
          </w:p>
        </w:tc>
      </w:tr>
      <w:tr w:rsidR="002121EA" w:rsidRPr="00F651EA" w:rsidTr="009E09EB">
        <w:trPr>
          <w:trHeight w:val="300"/>
          <w:trPrChange w:id="4081" w:author="Ed" w:date="2013-04-02T10:13:00Z">
            <w:trPr>
              <w:trHeight w:val="300"/>
            </w:trPr>
          </w:trPrChange>
        </w:trPr>
        <w:tc>
          <w:tcPr>
            <w:tcW w:w="2090" w:type="dxa"/>
            <w:shd w:val="clear" w:color="auto" w:fill="auto"/>
            <w:noWrap/>
            <w:vAlign w:val="bottom"/>
            <w:hideMark/>
            <w:tcPrChange w:id="4082" w:author="Ed" w:date="2013-04-02T10:13:00Z">
              <w:tcPr>
                <w:tcW w:w="1458"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2</w:t>
            </w:r>
          </w:p>
        </w:tc>
        <w:tc>
          <w:tcPr>
            <w:tcW w:w="770" w:type="dxa"/>
            <w:shd w:val="clear" w:color="auto" w:fill="auto"/>
            <w:noWrap/>
            <w:vAlign w:val="bottom"/>
            <w:hideMark/>
            <w:tcPrChange w:id="4083" w:author="Ed" w:date="2013-04-02T10:13:00Z">
              <w:tcPr>
                <w:tcW w:w="1080" w:type="dxa"/>
                <w:shd w:val="clear" w:color="auto" w:fill="auto"/>
                <w:noWrap/>
                <w:vAlign w:val="bottom"/>
                <w:hideMark/>
              </w:tcPr>
            </w:tcPrChange>
          </w:tcPr>
          <w:p w:rsidR="00E141B1" w:rsidRDefault="002121EA">
            <w:pPr>
              <w:pStyle w:val="NoSpacing"/>
              <w:jc w:val="right"/>
              <w:rPr>
                <w:rPrChange w:id="4084" w:author="Edward Venator" w:date="2013-04-11T09:12:00Z">
                  <w:rPr>
                    <w:b/>
                    <w:bCs/>
                    <w:sz w:val="28"/>
                    <w:lang w:bidi="ar-SA"/>
                  </w:rPr>
                </w:rPrChange>
              </w:rPr>
              <w:pPrChange w:id="4085" w:author="Ed" w:date="2013-04-02T10:13:00Z">
                <w:pPr>
                  <w:pStyle w:val="NoSpacing"/>
                  <w:pageBreakBefore/>
                </w:pPr>
              </w:pPrChange>
            </w:pPr>
            <w:r w:rsidRPr="00F651EA">
              <w:rPr>
                <w:lang w:bidi="ar-SA"/>
              </w:rPr>
              <w:t>0.802</w:t>
            </w:r>
          </w:p>
        </w:tc>
        <w:tc>
          <w:tcPr>
            <w:tcW w:w="770" w:type="dxa"/>
            <w:shd w:val="clear" w:color="auto" w:fill="auto"/>
            <w:noWrap/>
            <w:vAlign w:val="bottom"/>
            <w:hideMark/>
            <w:tcPrChange w:id="4086" w:author="Ed" w:date="2013-04-02T10:13:00Z">
              <w:tcPr>
                <w:tcW w:w="1080" w:type="dxa"/>
                <w:shd w:val="clear" w:color="auto" w:fill="auto"/>
                <w:noWrap/>
                <w:vAlign w:val="bottom"/>
                <w:hideMark/>
              </w:tcPr>
            </w:tcPrChange>
          </w:tcPr>
          <w:p w:rsidR="00E141B1" w:rsidRDefault="002121EA">
            <w:pPr>
              <w:pStyle w:val="NoSpacing"/>
              <w:jc w:val="right"/>
              <w:rPr>
                <w:rPrChange w:id="4087" w:author="Edward Venator" w:date="2013-04-11T09:12:00Z">
                  <w:rPr>
                    <w:b/>
                    <w:bCs/>
                    <w:sz w:val="28"/>
                    <w:lang w:bidi="ar-SA"/>
                  </w:rPr>
                </w:rPrChange>
              </w:rPr>
              <w:pPrChange w:id="4088" w:author="Ed" w:date="2013-04-02T10:13:00Z">
                <w:pPr>
                  <w:pStyle w:val="NoSpacing"/>
                  <w:pageBreakBefore/>
                </w:pPr>
              </w:pPrChange>
            </w:pPr>
            <w:r w:rsidRPr="00F651EA">
              <w:rPr>
                <w:lang w:bidi="ar-SA"/>
              </w:rPr>
              <w:t>0.450</w:t>
            </w:r>
          </w:p>
        </w:tc>
        <w:tc>
          <w:tcPr>
            <w:tcW w:w="770" w:type="dxa"/>
            <w:shd w:val="clear" w:color="auto" w:fill="auto"/>
            <w:noWrap/>
            <w:vAlign w:val="bottom"/>
            <w:hideMark/>
            <w:tcPrChange w:id="4089" w:author="Ed" w:date="2013-04-02T10:13:00Z">
              <w:tcPr>
                <w:tcW w:w="1080" w:type="dxa"/>
                <w:shd w:val="clear" w:color="auto" w:fill="auto"/>
                <w:noWrap/>
                <w:vAlign w:val="bottom"/>
                <w:hideMark/>
              </w:tcPr>
            </w:tcPrChange>
          </w:tcPr>
          <w:p w:rsidR="00E141B1" w:rsidRDefault="002121EA">
            <w:pPr>
              <w:pStyle w:val="NoSpacing"/>
              <w:jc w:val="right"/>
              <w:rPr>
                <w:rPrChange w:id="4090" w:author="Edward Venator" w:date="2013-04-11T09:12:00Z">
                  <w:rPr>
                    <w:b/>
                    <w:bCs/>
                    <w:sz w:val="28"/>
                    <w:lang w:bidi="ar-SA"/>
                  </w:rPr>
                </w:rPrChange>
              </w:rPr>
              <w:pPrChange w:id="4091" w:author="Ed" w:date="2013-04-02T10:13:00Z">
                <w:pPr>
                  <w:pStyle w:val="NoSpacing"/>
                  <w:pageBreakBefore/>
                </w:pPr>
              </w:pPrChange>
            </w:pPr>
            <w:r w:rsidRPr="00F651EA">
              <w:rPr>
                <w:lang w:bidi="ar-SA"/>
              </w:rPr>
              <w:t>0.528</w:t>
            </w:r>
          </w:p>
        </w:tc>
        <w:tc>
          <w:tcPr>
            <w:tcW w:w="770" w:type="dxa"/>
            <w:shd w:val="clear" w:color="auto" w:fill="auto"/>
            <w:noWrap/>
            <w:vAlign w:val="bottom"/>
            <w:hideMark/>
            <w:tcPrChange w:id="4092" w:author="Ed" w:date="2013-04-02T10:13:00Z">
              <w:tcPr>
                <w:tcW w:w="1350" w:type="dxa"/>
                <w:shd w:val="clear" w:color="auto" w:fill="auto"/>
                <w:noWrap/>
                <w:vAlign w:val="bottom"/>
                <w:hideMark/>
              </w:tcPr>
            </w:tcPrChange>
          </w:tcPr>
          <w:p w:rsidR="00E141B1" w:rsidRDefault="002121EA">
            <w:pPr>
              <w:pStyle w:val="NoSpacing"/>
              <w:jc w:val="right"/>
              <w:rPr>
                <w:rPrChange w:id="4093" w:author="Edward Venator" w:date="2013-04-11T09:12:00Z">
                  <w:rPr>
                    <w:b/>
                    <w:bCs/>
                    <w:sz w:val="28"/>
                    <w:lang w:bidi="ar-SA"/>
                  </w:rPr>
                </w:rPrChange>
              </w:rPr>
              <w:pPrChange w:id="4094" w:author="Ed" w:date="2013-04-02T10:13:00Z">
                <w:pPr>
                  <w:pStyle w:val="NoSpacing"/>
                  <w:pageBreakBefore/>
                </w:pPr>
              </w:pPrChange>
            </w:pPr>
            <w:r w:rsidRPr="00F651EA">
              <w:rPr>
                <w:lang w:bidi="ar-SA"/>
              </w:rPr>
              <w:t>0.84</w:t>
            </w:r>
            <w:r w:rsidR="001B174C">
              <w:rPr>
                <w:lang w:bidi="ar-SA"/>
              </w:rPr>
              <w:t>9</w:t>
            </w:r>
          </w:p>
        </w:tc>
        <w:tc>
          <w:tcPr>
            <w:tcW w:w="1550" w:type="dxa"/>
            <w:shd w:val="clear" w:color="auto" w:fill="auto"/>
            <w:noWrap/>
            <w:vAlign w:val="bottom"/>
            <w:hideMark/>
            <w:tcPrChange w:id="4095" w:author="Ed" w:date="2013-04-02T10:13:00Z">
              <w:tcPr>
                <w:tcW w:w="1620" w:type="dxa"/>
                <w:shd w:val="clear" w:color="auto" w:fill="auto"/>
                <w:noWrap/>
                <w:vAlign w:val="bottom"/>
                <w:hideMark/>
              </w:tcPr>
            </w:tcPrChange>
          </w:tcPr>
          <w:p w:rsidR="00E141B1" w:rsidRDefault="002121EA">
            <w:pPr>
              <w:pStyle w:val="NoSpacing"/>
              <w:jc w:val="right"/>
              <w:rPr>
                <w:rPrChange w:id="4096" w:author="Edward Venator" w:date="2013-04-11T09:12:00Z">
                  <w:rPr>
                    <w:b/>
                    <w:bCs/>
                    <w:sz w:val="28"/>
                    <w:lang w:bidi="ar-SA"/>
                  </w:rPr>
                </w:rPrChange>
              </w:rPr>
              <w:pPrChange w:id="4097" w:author="Ed" w:date="2013-04-02T10:13:00Z">
                <w:pPr>
                  <w:pStyle w:val="NoSpacing"/>
                  <w:pageBreakBefore/>
                </w:pPr>
              </w:pPrChange>
            </w:pPr>
            <w:r w:rsidRPr="00F651EA">
              <w:rPr>
                <w:lang w:bidi="ar-SA"/>
              </w:rPr>
              <w:t>0.9</w:t>
            </w:r>
            <w:r w:rsidR="001B174C">
              <w:rPr>
                <w:lang w:bidi="ar-SA"/>
              </w:rPr>
              <w:t>20</w:t>
            </w:r>
          </w:p>
        </w:tc>
        <w:tc>
          <w:tcPr>
            <w:tcW w:w="1610" w:type="dxa"/>
            <w:shd w:val="clear" w:color="auto" w:fill="auto"/>
            <w:noWrap/>
            <w:vAlign w:val="bottom"/>
            <w:hideMark/>
            <w:tcPrChange w:id="4098" w:author="Ed" w:date="2013-04-02T10:13:00Z">
              <w:tcPr>
                <w:tcW w:w="1509" w:type="dxa"/>
                <w:shd w:val="clear" w:color="auto" w:fill="auto"/>
                <w:noWrap/>
                <w:vAlign w:val="bottom"/>
                <w:hideMark/>
              </w:tcPr>
            </w:tcPrChange>
          </w:tcPr>
          <w:p w:rsidR="00E141B1" w:rsidRDefault="002121EA">
            <w:pPr>
              <w:pStyle w:val="NoSpacing"/>
              <w:jc w:val="right"/>
              <w:rPr>
                <w:rPrChange w:id="4099" w:author="Edward Venator" w:date="2013-04-11T09:12:00Z">
                  <w:rPr>
                    <w:b/>
                    <w:bCs/>
                    <w:sz w:val="28"/>
                    <w:lang w:bidi="ar-SA"/>
                  </w:rPr>
                </w:rPrChange>
              </w:rPr>
              <w:pPrChange w:id="4100" w:author="Ed" w:date="2013-04-02T10:13:00Z">
                <w:pPr>
                  <w:pStyle w:val="NoSpacing"/>
                  <w:pageBreakBefore/>
                </w:pPr>
              </w:pPrChange>
            </w:pPr>
            <w:r w:rsidRPr="00F651EA">
              <w:rPr>
                <w:lang w:bidi="ar-SA"/>
              </w:rPr>
              <w:t>26.202</w:t>
            </w:r>
          </w:p>
        </w:tc>
      </w:tr>
      <w:tr w:rsidR="002121EA" w:rsidRPr="00F651EA" w:rsidTr="009E09EB">
        <w:trPr>
          <w:trHeight w:val="300"/>
          <w:trPrChange w:id="4101" w:author="Ed" w:date="2013-04-02T10:13:00Z">
            <w:trPr>
              <w:trHeight w:val="300"/>
            </w:trPr>
          </w:trPrChange>
        </w:trPr>
        <w:tc>
          <w:tcPr>
            <w:tcW w:w="2090" w:type="dxa"/>
            <w:shd w:val="clear" w:color="auto" w:fill="auto"/>
            <w:noWrap/>
            <w:vAlign w:val="bottom"/>
            <w:hideMark/>
            <w:tcPrChange w:id="4102" w:author="Ed" w:date="2013-04-02T10:13:00Z">
              <w:tcPr>
                <w:tcW w:w="1458"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3</w:t>
            </w:r>
          </w:p>
        </w:tc>
        <w:tc>
          <w:tcPr>
            <w:tcW w:w="770" w:type="dxa"/>
            <w:shd w:val="clear" w:color="auto" w:fill="auto"/>
            <w:noWrap/>
            <w:vAlign w:val="bottom"/>
            <w:hideMark/>
            <w:tcPrChange w:id="4103" w:author="Ed" w:date="2013-04-02T10:13:00Z">
              <w:tcPr>
                <w:tcW w:w="1080" w:type="dxa"/>
                <w:shd w:val="clear" w:color="auto" w:fill="auto"/>
                <w:noWrap/>
                <w:vAlign w:val="bottom"/>
                <w:hideMark/>
              </w:tcPr>
            </w:tcPrChange>
          </w:tcPr>
          <w:p w:rsidR="00E141B1" w:rsidRDefault="002121EA">
            <w:pPr>
              <w:pStyle w:val="NoSpacing"/>
              <w:jc w:val="right"/>
              <w:rPr>
                <w:rPrChange w:id="4104" w:author="Edward Venator" w:date="2013-04-11T09:12:00Z">
                  <w:rPr>
                    <w:b/>
                    <w:bCs/>
                    <w:sz w:val="28"/>
                    <w:lang w:bidi="ar-SA"/>
                  </w:rPr>
                </w:rPrChange>
              </w:rPr>
              <w:pPrChange w:id="4105" w:author="Ed" w:date="2013-04-02T10:13:00Z">
                <w:pPr>
                  <w:pStyle w:val="NoSpacing"/>
                  <w:pageBreakBefore/>
                </w:pPr>
              </w:pPrChange>
            </w:pPr>
            <w:r w:rsidRPr="00F651EA">
              <w:rPr>
                <w:lang w:bidi="ar-SA"/>
              </w:rPr>
              <w:t>0.94</w:t>
            </w:r>
            <w:r w:rsidR="001B174C">
              <w:rPr>
                <w:lang w:bidi="ar-SA"/>
              </w:rPr>
              <w:t>1</w:t>
            </w:r>
          </w:p>
        </w:tc>
        <w:tc>
          <w:tcPr>
            <w:tcW w:w="770" w:type="dxa"/>
            <w:shd w:val="clear" w:color="auto" w:fill="auto"/>
            <w:noWrap/>
            <w:vAlign w:val="bottom"/>
            <w:hideMark/>
            <w:tcPrChange w:id="4106" w:author="Ed" w:date="2013-04-02T10:13:00Z">
              <w:tcPr>
                <w:tcW w:w="1080" w:type="dxa"/>
                <w:shd w:val="clear" w:color="auto" w:fill="auto"/>
                <w:noWrap/>
                <w:vAlign w:val="bottom"/>
                <w:hideMark/>
              </w:tcPr>
            </w:tcPrChange>
          </w:tcPr>
          <w:p w:rsidR="00E141B1" w:rsidRDefault="002121EA">
            <w:pPr>
              <w:pStyle w:val="NoSpacing"/>
              <w:jc w:val="right"/>
              <w:rPr>
                <w:rPrChange w:id="4107" w:author="Edward Venator" w:date="2013-04-11T09:12:00Z">
                  <w:rPr>
                    <w:b/>
                    <w:bCs/>
                    <w:sz w:val="28"/>
                    <w:lang w:bidi="ar-SA"/>
                  </w:rPr>
                </w:rPrChange>
              </w:rPr>
              <w:pPrChange w:id="4108" w:author="Ed" w:date="2013-04-02T10:13:00Z">
                <w:pPr>
                  <w:pStyle w:val="NoSpacing"/>
                  <w:pageBreakBefore/>
                </w:pPr>
              </w:pPrChange>
            </w:pPr>
            <w:r w:rsidRPr="00F651EA">
              <w:rPr>
                <w:lang w:bidi="ar-SA"/>
              </w:rPr>
              <w:t>0.59</w:t>
            </w:r>
            <w:r w:rsidR="001B174C">
              <w:rPr>
                <w:lang w:bidi="ar-SA"/>
              </w:rPr>
              <w:t>6</w:t>
            </w:r>
          </w:p>
        </w:tc>
        <w:tc>
          <w:tcPr>
            <w:tcW w:w="770" w:type="dxa"/>
            <w:shd w:val="clear" w:color="auto" w:fill="auto"/>
            <w:noWrap/>
            <w:vAlign w:val="bottom"/>
            <w:hideMark/>
            <w:tcPrChange w:id="4109" w:author="Ed" w:date="2013-04-02T10:13:00Z">
              <w:tcPr>
                <w:tcW w:w="1080" w:type="dxa"/>
                <w:shd w:val="clear" w:color="auto" w:fill="auto"/>
                <w:noWrap/>
                <w:vAlign w:val="bottom"/>
                <w:hideMark/>
              </w:tcPr>
            </w:tcPrChange>
          </w:tcPr>
          <w:p w:rsidR="00E141B1" w:rsidRDefault="002121EA">
            <w:pPr>
              <w:pStyle w:val="NoSpacing"/>
              <w:jc w:val="right"/>
              <w:rPr>
                <w:rPrChange w:id="4110" w:author="Edward Venator" w:date="2013-04-11T09:12:00Z">
                  <w:rPr>
                    <w:b/>
                    <w:bCs/>
                    <w:sz w:val="28"/>
                    <w:lang w:bidi="ar-SA"/>
                  </w:rPr>
                </w:rPrChange>
              </w:rPr>
              <w:pPrChange w:id="4111" w:author="Ed" w:date="2013-04-02T10:13:00Z">
                <w:pPr>
                  <w:pStyle w:val="NoSpacing"/>
                  <w:pageBreakBefore/>
                </w:pPr>
              </w:pPrChange>
            </w:pPr>
            <w:r w:rsidRPr="00F651EA">
              <w:rPr>
                <w:lang w:bidi="ar-SA"/>
              </w:rPr>
              <w:t>0.613</w:t>
            </w:r>
          </w:p>
        </w:tc>
        <w:tc>
          <w:tcPr>
            <w:tcW w:w="770" w:type="dxa"/>
            <w:shd w:val="clear" w:color="auto" w:fill="auto"/>
            <w:noWrap/>
            <w:vAlign w:val="bottom"/>
            <w:hideMark/>
            <w:tcPrChange w:id="4112" w:author="Ed" w:date="2013-04-02T10:13:00Z">
              <w:tcPr>
                <w:tcW w:w="1350" w:type="dxa"/>
                <w:shd w:val="clear" w:color="auto" w:fill="auto"/>
                <w:noWrap/>
                <w:vAlign w:val="bottom"/>
                <w:hideMark/>
              </w:tcPr>
            </w:tcPrChange>
          </w:tcPr>
          <w:p w:rsidR="00E141B1" w:rsidRDefault="002121EA">
            <w:pPr>
              <w:pStyle w:val="NoSpacing"/>
              <w:jc w:val="right"/>
              <w:rPr>
                <w:rPrChange w:id="4113" w:author="Edward Venator" w:date="2013-04-11T09:12:00Z">
                  <w:rPr>
                    <w:b/>
                    <w:bCs/>
                    <w:sz w:val="28"/>
                    <w:lang w:bidi="ar-SA"/>
                  </w:rPr>
                </w:rPrChange>
              </w:rPr>
              <w:pPrChange w:id="4114" w:author="Ed" w:date="2013-04-02T10:13:00Z">
                <w:pPr>
                  <w:pStyle w:val="NoSpacing"/>
                  <w:pageBreakBefore/>
                </w:pPr>
              </w:pPrChange>
            </w:pPr>
            <w:r w:rsidRPr="00F651EA">
              <w:rPr>
                <w:lang w:bidi="ar-SA"/>
              </w:rPr>
              <w:t>0.7</w:t>
            </w:r>
            <w:r w:rsidR="001B174C">
              <w:rPr>
                <w:lang w:bidi="ar-SA"/>
              </w:rPr>
              <w:t>90</w:t>
            </w:r>
          </w:p>
        </w:tc>
        <w:tc>
          <w:tcPr>
            <w:tcW w:w="1550" w:type="dxa"/>
            <w:shd w:val="clear" w:color="auto" w:fill="auto"/>
            <w:noWrap/>
            <w:vAlign w:val="bottom"/>
            <w:hideMark/>
            <w:tcPrChange w:id="4115" w:author="Ed" w:date="2013-04-02T10:13:00Z">
              <w:tcPr>
                <w:tcW w:w="1620" w:type="dxa"/>
                <w:shd w:val="clear" w:color="auto" w:fill="auto"/>
                <w:noWrap/>
                <w:vAlign w:val="bottom"/>
                <w:hideMark/>
              </w:tcPr>
            </w:tcPrChange>
          </w:tcPr>
          <w:p w:rsidR="00E141B1" w:rsidRDefault="002121EA">
            <w:pPr>
              <w:pStyle w:val="NoSpacing"/>
              <w:jc w:val="right"/>
              <w:rPr>
                <w:rPrChange w:id="4116" w:author="Edward Venator" w:date="2013-04-11T09:12:00Z">
                  <w:rPr>
                    <w:b/>
                    <w:bCs/>
                    <w:sz w:val="28"/>
                    <w:lang w:bidi="ar-SA"/>
                  </w:rPr>
                </w:rPrChange>
              </w:rPr>
              <w:pPrChange w:id="4117" w:author="Ed" w:date="2013-04-02T10:13:00Z">
                <w:pPr>
                  <w:pStyle w:val="NoSpacing"/>
                  <w:pageBreakBefore/>
                </w:pPr>
              </w:pPrChange>
            </w:pPr>
            <w:r w:rsidRPr="00F651EA">
              <w:rPr>
                <w:lang w:bidi="ar-SA"/>
              </w:rPr>
              <w:t>1.11</w:t>
            </w:r>
            <w:r w:rsidR="001B174C">
              <w:rPr>
                <w:lang w:bidi="ar-SA"/>
              </w:rPr>
              <w:t>4</w:t>
            </w:r>
          </w:p>
        </w:tc>
        <w:tc>
          <w:tcPr>
            <w:tcW w:w="1610" w:type="dxa"/>
            <w:shd w:val="clear" w:color="auto" w:fill="auto"/>
            <w:noWrap/>
            <w:vAlign w:val="bottom"/>
            <w:hideMark/>
            <w:tcPrChange w:id="4118" w:author="Ed" w:date="2013-04-02T10:13:00Z">
              <w:tcPr>
                <w:tcW w:w="1509" w:type="dxa"/>
                <w:shd w:val="clear" w:color="auto" w:fill="auto"/>
                <w:noWrap/>
                <w:vAlign w:val="bottom"/>
                <w:hideMark/>
              </w:tcPr>
            </w:tcPrChange>
          </w:tcPr>
          <w:p w:rsidR="00E141B1" w:rsidRDefault="002121EA">
            <w:pPr>
              <w:pStyle w:val="NoSpacing"/>
              <w:jc w:val="right"/>
              <w:rPr>
                <w:rPrChange w:id="4119" w:author="Edward Venator" w:date="2013-04-11T09:12:00Z">
                  <w:rPr>
                    <w:b/>
                    <w:bCs/>
                    <w:sz w:val="28"/>
                    <w:lang w:bidi="ar-SA"/>
                  </w:rPr>
                </w:rPrChange>
              </w:rPr>
              <w:pPrChange w:id="4120" w:author="Ed" w:date="2013-04-02T10:13:00Z">
                <w:pPr>
                  <w:pStyle w:val="NoSpacing"/>
                  <w:pageBreakBefore/>
                </w:pPr>
              </w:pPrChange>
            </w:pPr>
            <w:r w:rsidRPr="00F651EA">
              <w:rPr>
                <w:lang w:bidi="ar-SA"/>
              </w:rPr>
              <w:t>14.3</w:t>
            </w:r>
            <w:r w:rsidR="001B174C">
              <w:rPr>
                <w:lang w:bidi="ar-SA"/>
              </w:rPr>
              <w:t>70</w:t>
            </w:r>
          </w:p>
        </w:tc>
      </w:tr>
      <w:tr w:rsidR="002121EA" w:rsidRPr="00F651EA" w:rsidTr="009E09EB">
        <w:trPr>
          <w:trHeight w:val="300"/>
          <w:trPrChange w:id="4121" w:author="Ed" w:date="2013-04-02T10:13:00Z">
            <w:trPr>
              <w:trHeight w:val="300"/>
            </w:trPr>
          </w:trPrChange>
        </w:trPr>
        <w:tc>
          <w:tcPr>
            <w:tcW w:w="2090" w:type="dxa"/>
            <w:shd w:val="clear" w:color="auto" w:fill="auto"/>
            <w:noWrap/>
            <w:vAlign w:val="bottom"/>
            <w:hideMark/>
            <w:tcPrChange w:id="4122" w:author="Ed" w:date="2013-04-02T10:13:00Z">
              <w:tcPr>
                <w:tcW w:w="1458"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4</w:t>
            </w:r>
          </w:p>
        </w:tc>
        <w:tc>
          <w:tcPr>
            <w:tcW w:w="770" w:type="dxa"/>
            <w:shd w:val="clear" w:color="auto" w:fill="auto"/>
            <w:noWrap/>
            <w:vAlign w:val="bottom"/>
            <w:hideMark/>
            <w:tcPrChange w:id="4123" w:author="Ed" w:date="2013-04-02T10:13:00Z">
              <w:tcPr>
                <w:tcW w:w="1080" w:type="dxa"/>
                <w:shd w:val="clear" w:color="auto" w:fill="auto"/>
                <w:noWrap/>
                <w:vAlign w:val="bottom"/>
                <w:hideMark/>
              </w:tcPr>
            </w:tcPrChange>
          </w:tcPr>
          <w:p w:rsidR="00E141B1" w:rsidRDefault="002121EA">
            <w:pPr>
              <w:pStyle w:val="NoSpacing"/>
              <w:jc w:val="right"/>
              <w:rPr>
                <w:rPrChange w:id="4124" w:author="Edward Venator" w:date="2013-04-11T09:12:00Z">
                  <w:rPr>
                    <w:b/>
                    <w:bCs/>
                    <w:sz w:val="28"/>
                    <w:lang w:bidi="ar-SA"/>
                  </w:rPr>
                </w:rPrChange>
              </w:rPr>
              <w:pPrChange w:id="4125" w:author="Ed" w:date="2013-04-02T10:13:00Z">
                <w:pPr>
                  <w:pStyle w:val="NoSpacing"/>
                  <w:pageBreakBefore/>
                </w:pPr>
              </w:pPrChange>
            </w:pPr>
            <w:r w:rsidRPr="00F651EA">
              <w:rPr>
                <w:lang w:bidi="ar-SA"/>
              </w:rPr>
              <w:t>0.75</w:t>
            </w:r>
            <w:r w:rsidR="001B174C">
              <w:rPr>
                <w:lang w:bidi="ar-SA"/>
              </w:rPr>
              <w:t>1</w:t>
            </w:r>
          </w:p>
        </w:tc>
        <w:tc>
          <w:tcPr>
            <w:tcW w:w="770" w:type="dxa"/>
            <w:shd w:val="clear" w:color="auto" w:fill="auto"/>
            <w:noWrap/>
            <w:vAlign w:val="bottom"/>
            <w:hideMark/>
            <w:tcPrChange w:id="4126" w:author="Ed" w:date="2013-04-02T10:13:00Z">
              <w:tcPr>
                <w:tcW w:w="1080" w:type="dxa"/>
                <w:shd w:val="clear" w:color="auto" w:fill="auto"/>
                <w:noWrap/>
                <w:vAlign w:val="bottom"/>
                <w:hideMark/>
              </w:tcPr>
            </w:tcPrChange>
          </w:tcPr>
          <w:p w:rsidR="00E141B1" w:rsidRDefault="002121EA">
            <w:pPr>
              <w:pStyle w:val="NoSpacing"/>
              <w:jc w:val="right"/>
              <w:rPr>
                <w:rPrChange w:id="4127" w:author="Edward Venator" w:date="2013-04-11T09:12:00Z">
                  <w:rPr>
                    <w:b/>
                    <w:bCs/>
                    <w:sz w:val="28"/>
                    <w:lang w:bidi="ar-SA"/>
                  </w:rPr>
                </w:rPrChange>
              </w:rPr>
              <w:pPrChange w:id="4128" w:author="Ed" w:date="2013-04-02T10:13:00Z">
                <w:pPr>
                  <w:pStyle w:val="NoSpacing"/>
                  <w:pageBreakBefore/>
                </w:pPr>
              </w:pPrChange>
            </w:pPr>
            <w:r w:rsidRPr="00F651EA">
              <w:rPr>
                <w:lang w:bidi="ar-SA"/>
              </w:rPr>
              <w:t>0.62</w:t>
            </w:r>
            <w:r w:rsidR="001B174C">
              <w:rPr>
                <w:lang w:bidi="ar-SA"/>
              </w:rPr>
              <w:t>1</w:t>
            </w:r>
          </w:p>
        </w:tc>
        <w:tc>
          <w:tcPr>
            <w:tcW w:w="770" w:type="dxa"/>
            <w:shd w:val="clear" w:color="auto" w:fill="auto"/>
            <w:noWrap/>
            <w:vAlign w:val="bottom"/>
            <w:hideMark/>
            <w:tcPrChange w:id="4129" w:author="Ed" w:date="2013-04-02T10:13:00Z">
              <w:tcPr>
                <w:tcW w:w="1080" w:type="dxa"/>
                <w:shd w:val="clear" w:color="auto" w:fill="auto"/>
                <w:noWrap/>
                <w:vAlign w:val="bottom"/>
                <w:hideMark/>
              </w:tcPr>
            </w:tcPrChange>
          </w:tcPr>
          <w:p w:rsidR="00E141B1" w:rsidRDefault="002121EA">
            <w:pPr>
              <w:pStyle w:val="NoSpacing"/>
              <w:jc w:val="right"/>
              <w:rPr>
                <w:rPrChange w:id="4130" w:author="Edward Venator" w:date="2013-04-11T09:12:00Z">
                  <w:rPr>
                    <w:b/>
                    <w:bCs/>
                    <w:sz w:val="28"/>
                    <w:lang w:bidi="ar-SA"/>
                  </w:rPr>
                </w:rPrChange>
              </w:rPr>
              <w:pPrChange w:id="4131" w:author="Ed" w:date="2013-04-02T10:13:00Z">
                <w:pPr>
                  <w:pStyle w:val="NoSpacing"/>
                  <w:pageBreakBefore/>
                </w:pPr>
              </w:pPrChange>
            </w:pPr>
            <w:r w:rsidRPr="00F651EA">
              <w:rPr>
                <w:lang w:bidi="ar-SA"/>
              </w:rPr>
              <w:t>0.558</w:t>
            </w:r>
          </w:p>
        </w:tc>
        <w:tc>
          <w:tcPr>
            <w:tcW w:w="770" w:type="dxa"/>
            <w:shd w:val="clear" w:color="auto" w:fill="auto"/>
            <w:noWrap/>
            <w:vAlign w:val="bottom"/>
            <w:hideMark/>
            <w:tcPrChange w:id="4132" w:author="Ed" w:date="2013-04-02T10:13:00Z">
              <w:tcPr>
                <w:tcW w:w="1350" w:type="dxa"/>
                <w:shd w:val="clear" w:color="auto" w:fill="auto"/>
                <w:noWrap/>
                <w:vAlign w:val="bottom"/>
                <w:hideMark/>
              </w:tcPr>
            </w:tcPrChange>
          </w:tcPr>
          <w:p w:rsidR="00E141B1" w:rsidRDefault="002121EA">
            <w:pPr>
              <w:pStyle w:val="NoSpacing"/>
              <w:jc w:val="right"/>
              <w:rPr>
                <w:rPrChange w:id="4133" w:author="Edward Venator" w:date="2013-04-11T09:12:00Z">
                  <w:rPr>
                    <w:b/>
                    <w:bCs/>
                    <w:sz w:val="28"/>
                    <w:lang w:bidi="ar-SA"/>
                  </w:rPr>
                </w:rPrChange>
              </w:rPr>
              <w:pPrChange w:id="4134" w:author="Ed" w:date="2013-04-02T10:13:00Z">
                <w:pPr>
                  <w:pStyle w:val="NoSpacing"/>
                  <w:pageBreakBefore/>
                </w:pPr>
              </w:pPrChange>
            </w:pPr>
            <w:r w:rsidRPr="00F651EA">
              <w:rPr>
                <w:lang w:bidi="ar-SA"/>
              </w:rPr>
              <w:t>0.8</w:t>
            </w:r>
            <w:r w:rsidR="001B174C">
              <w:rPr>
                <w:lang w:bidi="ar-SA"/>
              </w:rPr>
              <w:t>30</w:t>
            </w:r>
          </w:p>
        </w:tc>
        <w:tc>
          <w:tcPr>
            <w:tcW w:w="1550" w:type="dxa"/>
            <w:shd w:val="clear" w:color="auto" w:fill="auto"/>
            <w:noWrap/>
            <w:vAlign w:val="bottom"/>
            <w:hideMark/>
            <w:tcPrChange w:id="4135" w:author="Ed" w:date="2013-04-02T10:13:00Z">
              <w:tcPr>
                <w:tcW w:w="1620" w:type="dxa"/>
                <w:shd w:val="clear" w:color="auto" w:fill="auto"/>
                <w:noWrap/>
                <w:vAlign w:val="bottom"/>
                <w:hideMark/>
              </w:tcPr>
            </w:tcPrChange>
          </w:tcPr>
          <w:p w:rsidR="00E141B1" w:rsidRDefault="002121EA">
            <w:pPr>
              <w:pStyle w:val="NoSpacing"/>
              <w:jc w:val="right"/>
              <w:rPr>
                <w:rPrChange w:id="4136" w:author="Edward Venator" w:date="2013-04-11T09:12:00Z">
                  <w:rPr>
                    <w:b/>
                    <w:bCs/>
                    <w:sz w:val="28"/>
                    <w:lang w:bidi="ar-SA"/>
                  </w:rPr>
                </w:rPrChange>
              </w:rPr>
              <w:pPrChange w:id="4137" w:author="Ed" w:date="2013-04-02T10:13:00Z">
                <w:pPr>
                  <w:pStyle w:val="NoSpacing"/>
                  <w:pageBreakBefore/>
                </w:pPr>
              </w:pPrChange>
            </w:pPr>
            <w:r w:rsidRPr="00F651EA">
              <w:rPr>
                <w:lang w:bidi="ar-SA"/>
              </w:rPr>
              <w:t>0.974</w:t>
            </w:r>
          </w:p>
        </w:tc>
        <w:tc>
          <w:tcPr>
            <w:tcW w:w="1610" w:type="dxa"/>
            <w:shd w:val="clear" w:color="auto" w:fill="auto"/>
            <w:noWrap/>
            <w:vAlign w:val="bottom"/>
            <w:hideMark/>
            <w:tcPrChange w:id="4138" w:author="Ed" w:date="2013-04-02T10:13:00Z">
              <w:tcPr>
                <w:tcW w:w="1509" w:type="dxa"/>
                <w:shd w:val="clear" w:color="auto" w:fill="auto"/>
                <w:noWrap/>
                <w:vAlign w:val="bottom"/>
                <w:hideMark/>
              </w:tcPr>
            </w:tcPrChange>
          </w:tcPr>
          <w:p w:rsidR="00E141B1" w:rsidRDefault="002121EA">
            <w:pPr>
              <w:pStyle w:val="NoSpacing"/>
              <w:jc w:val="right"/>
              <w:rPr>
                <w:rPrChange w:id="4139" w:author="Edward Venator" w:date="2013-04-11T09:12:00Z">
                  <w:rPr>
                    <w:b/>
                    <w:bCs/>
                    <w:sz w:val="28"/>
                    <w:lang w:bidi="ar-SA"/>
                  </w:rPr>
                </w:rPrChange>
              </w:rPr>
              <w:pPrChange w:id="4140" w:author="Ed" w:date="2013-04-02T10:13:00Z">
                <w:pPr>
                  <w:pStyle w:val="NoSpacing"/>
                  <w:pageBreakBefore/>
                </w:pPr>
              </w:pPrChange>
            </w:pPr>
            <w:r w:rsidRPr="00F651EA">
              <w:rPr>
                <w:lang w:bidi="ar-SA"/>
              </w:rPr>
              <w:t>22.1</w:t>
            </w:r>
            <w:r w:rsidR="001B174C">
              <w:rPr>
                <w:lang w:bidi="ar-SA"/>
              </w:rPr>
              <w:t>50</w:t>
            </w:r>
          </w:p>
        </w:tc>
      </w:tr>
      <w:tr w:rsidR="002121EA" w:rsidRPr="00F651EA" w:rsidTr="009E09EB">
        <w:trPr>
          <w:trHeight w:val="300"/>
          <w:trPrChange w:id="4141" w:author="Ed" w:date="2013-04-02T10:13:00Z">
            <w:trPr>
              <w:trHeight w:val="300"/>
            </w:trPr>
          </w:trPrChange>
        </w:trPr>
        <w:tc>
          <w:tcPr>
            <w:tcW w:w="2090" w:type="dxa"/>
            <w:shd w:val="clear" w:color="auto" w:fill="auto"/>
            <w:noWrap/>
            <w:vAlign w:val="bottom"/>
            <w:hideMark/>
            <w:tcPrChange w:id="4142" w:author="Ed" w:date="2013-04-02T10:13:00Z">
              <w:tcPr>
                <w:tcW w:w="1458"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5</w:t>
            </w:r>
          </w:p>
        </w:tc>
        <w:tc>
          <w:tcPr>
            <w:tcW w:w="770" w:type="dxa"/>
            <w:shd w:val="clear" w:color="auto" w:fill="auto"/>
            <w:noWrap/>
            <w:vAlign w:val="bottom"/>
            <w:hideMark/>
            <w:tcPrChange w:id="4143" w:author="Ed" w:date="2013-04-02T10:13:00Z">
              <w:tcPr>
                <w:tcW w:w="1080" w:type="dxa"/>
                <w:shd w:val="clear" w:color="auto" w:fill="auto"/>
                <w:noWrap/>
                <w:vAlign w:val="bottom"/>
                <w:hideMark/>
              </w:tcPr>
            </w:tcPrChange>
          </w:tcPr>
          <w:p w:rsidR="00E141B1" w:rsidRDefault="002121EA">
            <w:pPr>
              <w:pStyle w:val="NoSpacing"/>
              <w:jc w:val="right"/>
              <w:rPr>
                <w:rPrChange w:id="4144" w:author="Edward Venator" w:date="2013-04-11T09:12:00Z">
                  <w:rPr>
                    <w:b/>
                    <w:bCs/>
                    <w:sz w:val="28"/>
                    <w:lang w:bidi="ar-SA"/>
                  </w:rPr>
                </w:rPrChange>
              </w:rPr>
              <w:pPrChange w:id="4145" w:author="Ed" w:date="2013-04-02T10:13:00Z">
                <w:pPr>
                  <w:pStyle w:val="NoSpacing"/>
                  <w:pageBreakBefore/>
                </w:pPr>
              </w:pPrChange>
            </w:pPr>
            <w:r w:rsidRPr="00F651EA">
              <w:rPr>
                <w:lang w:bidi="ar-SA"/>
              </w:rPr>
              <w:t>0.778</w:t>
            </w:r>
          </w:p>
        </w:tc>
        <w:tc>
          <w:tcPr>
            <w:tcW w:w="770" w:type="dxa"/>
            <w:shd w:val="clear" w:color="auto" w:fill="auto"/>
            <w:noWrap/>
            <w:vAlign w:val="bottom"/>
            <w:hideMark/>
            <w:tcPrChange w:id="4146" w:author="Ed" w:date="2013-04-02T10:13:00Z">
              <w:tcPr>
                <w:tcW w:w="1080" w:type="dxa"/>
                <w:shd w:val="clear" w:color="auto" w:fill="auto"/>
                <w:noWrap/>
                <w:vAlign w:val="bottom"/>
                <w:hideMark/>
              </w:tcPr>
            </w:tcPrChange>
          </w:tcPr>
          <w:p w:rsidR="00E141B1" w:rsidRDefault="002121EA">
            <w:pPr>
              <w:pStyle w:val="NoSpacing"/>
              <w:jc w:val="right"/>
              <w:rPr>
                <w:rPrChange w:id="4147" w:author="Edward Venator" w:date="2013-04-11T09:12:00Z">
                  <w:rPr>
                    <w:b/>
                    <w:bCs/>
                    <w:sz w:val="28"/>
                    <w:lang w:bidi="ar-SA"/>
                  </w:rPr>
                </w:rPrChange>
              </w:rPr>
              <w:pPrChange w:id="4148" w:author="Ed" w:date="2013-04-02T10:13:00Z">
                <w:pPr>
                  <w:pStyle w:val="NoSpacing"/>
                  <w:pageBreakBefore/>
                </w:pPr>
              </w:pPrChange>
            </w:pPr>
            <w:r w:rsidRPr="00F651EA">
              <w:rPr>
                <w:lang w:bidi="ar-SA"/>
              </w:rPr>
              <w:t>0.3</w:t>
            </w:r>
            <w:r w:rsidR="001B174C">
              <w:rPr>
                <w:lang w:bidi="ar-SA"/>
              </w:rPr>
              <w:t>30</w:t>
            </w:r>
          </w:p>
        </w:tc>
        <w:tc>
          <w:tcPr>
            <w:tcW w:w="770" w:type="dxa"/>
            <w:shd w:val="clear" w:color="auto" w:fill="auto"/>
            <w:noWrap/>
            <w:vAlign w:val="bottom"/>
            <w:hideMark/>
            <w:tcPrChange w:id="4149" w:author="Ed" w:date="2013-04-02T10:13:00Z">
              <w:tcPr>
                <w:tcW w:w="1080" w:type="dxa"/>
                <w:shd w:val="clear" w:color="auto" w:fill="auto"/>
                <w:noWrap/>
                <w:vAlign w:val="bottom"/>
                <w:hideMark/>
              </w:tcPr>
            </w:tcPrChange>
          </w:tcPr>
          <w:p w:rsidR="00E141B1" w:rsidRDefault="002121EA">
            <w:pPr>
              <w:pStyle w:val="NoSpacing"/>
              <w:jc w:val="right"/>
              <w:rPr>
                <w:rPrChange w:id="4150" w:author="Edward Venator" w:date="2013-04-11T09:12:00Z">
                  <w:rPr>
                    <w:b/>
                    <w:bCs/>
                    <w:sz w:val="28"/>
                    <w:lang w:bidi="ar-SA"/>
                  </w:rPr>
                </w:rPrChange>
              </w:rPr>
              <w:pPrChange w:id="4151" w:author="Ed" w:date="2013-04-02T10:13:00Z">
                <w:pPr>
                  <w:pStyle w:val="NoSpacing"/>
                  <w:pageBreakBefore/>
                </w:pPr>
              </w:pPrChange>
            </w:pPr>
            <w:r w:rsidRPr="00F651EA">
              <w:rPr>
                <w:lang w:bidi="ar-SA"/>
              </w:rPr>
              <w:t>0.45</w:t>
            </w:r>
            <w:r w:rsidR="001B174C">
              <w:rPr>
                <w:lang w:bidi="ar-SA"/>
              </w:rPr>
              <w:t>9</w:t>
            </w:r>
          </w:p>
        </w:tc>
        <w:tc>
          <w:tcPr>
            <w:tcW w:w="770" w:type="dxa"/>
            <w:shd w:val="clear" w:color="auto" w:fill="auto"/>
            <w:noWrap/>
            <w:vAlign w:val="bottom"/>
            <w:hideMark/>
            <w:tcPrChange w:id="4152" w:author="Ed" w:date="2013-04-02T10:13:00Z">
              <w:tcPr>
                <w:tcW w:w="1350" w:type="dxa"/>
                <w:shd w:val="clear" w:color="auto" w:fill="auto"/>
                <w:noWrap/>
                <w:vAlign w:val="bottom"/>
                <w:hideMark/>
              </w:tcPr>
            </w:tcPrChange>
          </w:tcPr>
          <w:p w:rsidR="00E141B1" w:rsidRDefault="002121EA">
            <w:pPr>
              <w:pStyle w:val="NoSpacing"/>
              <w:jc w:val="right"/>
              <w:rPr>
                <w:rPrChange w:id="4153" w:author="Edward Venator" w:date="2013-04-11T09:12:00Z">
                  <w:rPr>
                    <w:b/>
                    <w:bCs/>
                    <w:sz w:val="28"/>
                    <w:lang w:bidi="ar-SA"/>
                  </w:rPr>
                </w:rPrChange>
              </w:rPr>
              <w:pPrChange w:id="4154" w:author="Ed" w:date="2013-04-02T10:13:00Z">
                <w:pPr>
                  <w:pStyle w:val="NoSpacing"/>
                  <w:pageBreakBefore/>
                </w:pPr>
              </w:pPrChange>
            </w:pPr>
            <w:r w:rsidRPr="00F651EA">
              <w:rPr>
                <w:lang w:bidi="ar-SA"/>
              </w:rPr>
              <w:t>0.88</w:t>
            </w:r>
            <w:r w:rsidR="001B174C">
              <w:rPr>
                <w:lang w:bidi="ar-SA"/>
              </w:rPr>
              <w:t>9</w:t>
            </w:r>
          </w:p>
        </w:tc>
        <w:tc>
          <w:tcPr>
            <w:tcW w:w="1550" w:type="dxa"/>
            <w:shd w:val="clear" w:color="auto" w:fill="auto"/>
            <w:noWrap/>
            <w:vAlign w:val="bottom"/>
            <w:hideMark/>
            <w:tcPrChange w:id="4155" w:author="Ed" w:date="2013-04-02T10:13:00Z">
              <w:tcPr>
                <w:tcW w:w="1620" w:type="dxa"/>
                <w:shd w:val="clear" w:color="auto" w:fill="auto"/>
                <w:noWrap/>
                <w:vAlign w:val="bottom"/>
                <w:hideMark/>
              </w:tcPr>
            </w:tcPrChange>
          </w:tcPr>
          <w:p w:rsidR="00E141B1" w:rsidRDefault="002121EA">
            <w:pPr>
              <w:pStyle w:val="NoSpacing"/>
              <w:jc w:val="right"/>
              <w:rPr>
                <w:rPrChange w:id="4156" w:author="Edward Venator" w:date="2013-04-11T09:12:00Z">
                  <w:rPr>
                    <w:b/>
                    <w:bCs/>
                    <w:sz w:val="28"/>
                    <w:lang w:bidi="ar-SA"/>
                  </w:rPr>
                </w:rPrChange>
              </w:rPr>
              <w:pPrChange w:id="4157" w:author="Ed" w:date="2013-04-02T10:13:00Z">
                <w:pPr>
                  <w:pStyle w:val="NoSpacing"/>
                  <w:pageBreakBefore/>
                </w:pPr>
              </w:pPrChange>
            </w:pPr>
            <w:r w:rsidRPr="00F651EA">
              <w:rPr>
                <w:lang w:bidi="ar-SA"/>
              </w:rPr>
              <w:t>0.84</w:t>
            </w:r>
            <w:r w:rsidR="001B174C">
              <w:rPr>
                <w:lang w:bidi="ar-SA"/>
              </w:rPr>
              <w:t>5</w:t>
            </w:r>
          </w:p>
        </w:tc>
        <w:tc>
          <w:tcPr>
            <w:tcW w:w="1610" w:type="dxa"/>
            <w:shd w:val="clear" w:color="auto" w:fill="auto"/>
            <w:noWrap/>
            <w:vAlign w:val="bottom"/>
            <w:hideMark/>
            <w:tcPrChange w:id="4158" w:author="Ed" w:date="2013-04-02T10:13:00Z">
              <w:tcPr>
                <w:tcW w:w="1509" w:type="dxa"/>
                <w:shd w:val="clear" w:color="auto" w:fill="auto"/>
                <w:noWrap/>
                <w:vAlign w:val="bottom"/>
                <w:hideMark/>
              </w:tcPr>
            </w:tcPrChange>
          </w:tcPr>
          <w:p w:rsidR="00E141B1" w:rsidRDefault="002121EA">
            <w:pPr>
              <w:pStyle w:val="NoSpacing"/>
              <w:jc w:val="right"/>
              <w:rPr>
                <w:rPrChange w:id="4159" w:author="Edward Venator" w:date="2013-04-11T09:12:00Z">
                  <w:rPr>
                    <w:b/>
                    <w:bCs/>
                    <w:sz w:val="28"/>
                    <w:lang w:bidi="ar-SA"/>
                  </w:rPr>
                </w:rPrChange>
              </w:rPr>
              <w:pPrChange w:id="4160" w:author="Ed" w:date="2013-04-02T10:13:00Z">
                <w:pPr>
                  <w:pStyle w:val="NoSpacing"/>
                  <w:pageBreakBefore/>
                </w:pPr>
              </w:pPrChange>
            </w:pPr>
            <w:r w:rsidRPr="00F651EA">
              <w:rPr>
                <w:lang w:bidi="ar-SA"/>
              </w:rPr>
              <w:t>35.40</w:t>
            </w:r>
            <w:r w:rsidR="001B174C">
              <w:rPr>
                <w:lang w:bidi="ar-SA"/>
              </w:rPr>
              <w:t>4</w:t>
            </w:r>
          </w:p>
        </w:tc>
      </w:tr>
      <w:tr w:rsidR="002121EA" w:rsidRPr="00F651EA" w:rsidTr="009E09EB">
        <w:trPr>
          <w:trHeight w:val="300"/>
          <w:trPrChange w:id="4161" w:author="Ed" w:date="2013-04-02T10:13:00Z">
            <w:trPr>
              <w:trHeight w:val="300"/>
            </w:trPr>
          </w:trPrChange>
        </w:trPr>
        <w:tc>
          <w:tcPr>
            <w:tcW w:w="2090" w:type="dxa"/>
            <w:shd w:val="clear" w:color="auto" w:fill="auto"/>
            <w:noWrap/>
            <w:vAlign w:val="bottom"/>
            <w:hideMark/>
            <w:tcPrChange w:id="4162" w:author="Ed" w:date="2013-04-02T10:13:00Z">
              <w:tcPr>
                <w:tcW w:w="1458"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6</w:t>
            </w:r>
          </w:p>
        </w:tc>
        <w:tc>
          <w:tcPr>
            <w:tcW w:w="770" w:type="dxa"/>
            <w:shd w:val="clear" w:color="auto" w:fill="auto"/>
            <w:noWrap/>
            <w:vAlign w:val="bottom"/>
            <w:hideMark/>
            <w:tcPrChange w:id="4163" w:author="Ed" w:date="2013-04-02T10:13:00Z">
              <w:tcPr>
                <w:tcW w:w="1080" w:type="dxa"/>
                <w:shd w:val="clear" w:color="auto" w:fill="auto"/>
                <w:noWrap/>
                <w:vAlign w:val="bottom"/>
                <w:hideMark/>
              </w:tcPr>
            </w:tcPrChange>
          </w:tcPr>
          <w:p w:rsidR="00E141B1" w:rsidRDefault="002121EA">
            <w:pPr>
              <w:pStyle w:val="NoSpacing"/>
              <w:jc w:val="right"/>
              <w:rPr>
                <w:rPrChange w:id="4164" w:author="Edward Venator" w:date="2013-04-11T09:12:00Z">
                  <w:rPr>
                    <w:b/>
                    <w:bCs/>
                    <w:sz w:val="28"/>
                    <w:lang w:bidi="ar-SA"/>
                  </w:rPr>
                </w:rPrChange>
              </w:rPr>
              <w:pPrChange w:id="4165" w:author="Ed" w:date="2013-04-02T10:13:00Z">
                <w:pPr>
                  <w:pStyle w:val="NoSpacing"/>
                  <w:pageBreakBefore/>
                </w:pPr>
              </w:pPrChange>
            </w:pPr>
            <w:r w:rsidRPr="00F651EA">
              <w:rPr>
                <w:lang w:bidi="ar-SA"/>
              </w:rPr>
              <w:t>0.892</w:t>
            </w:r>
          </w:p>
        </w:tc>
        <w:tc>
          <w:tcPr>
            <w:tcW w:w="770" w:type="dxa"/>
            <w:shd w:val="clear" w:color="auto" w:fill="auto"/>
            <w:noWrap/>
            <w:vAlign w:val="bottom"/>
            <w:hideMark/>
            <w:tcPrChange w:id="4166" w:author="Ed" w:date="2013-04-02T10:13:00Z">
              <w:tcPr>
                <w:tcW w:w="1080" w:type="dxa"/>
                <w:shd w:val="clear" w:color="auto" w:fill="auto"/>
                <w:noWrap/>
                <w:vAlign w:val="bottom"/>
                <w:hideMark/>
              </w:tcPr>
            </w:tcPrChange>
          </w:tcPr>
          <w:p w:rsidR="00E141B1" w:rsidRDefault="002121EA">
            <w:pPr>
              <w:pStyle w:val="NoSpacing"/>
              <w:jc w:val="right"/>
              <w:rPr>
                <w:rPrChange w:id="4167" w:author="Edward Venator" w:date="2013-04-11T09:12:00Z">
                  <w:rPr>
                    <w:b/>
                    <w:bCs/>
                    <w:sz w:val="28"/>
                    <w:lang w:bidi="ar-SA"/>
                  </w:rPr>
                </w:rPrChange>
              </w:rPr>
              <w:pPrChange w:id="4168" w:author="Ed" w:date="2013-04-02T10:13:00Z">
                <w:pPr>
                  <w:pStyle w:val="NoSpacing"/>
                  <w:pageBreakBefore/>
                </w:pPr>
              </w:pPrChange>
            </w:pPr>
            <w:r w:rsidRPr="00F651EA">
              <w:rPr>
                <w:lang w:bidi="ar-SA"/>
              </w:rPr>
              <w:t>0.43</w:t>
            </w:r>
            <w:r w:rsidR="001B174C">
              <w:rPr>
                <w:lang w:bidi="ar-SA"/>
              </w:rPr>
              <w:t>4</w:t>
            </w:r>
          </w:p>
        </w:tc>
        <w:tc>
          <w:tcPr>
            <w:tcW w:w="770" w:type="dxa"/>
            <w:shd w:val="clear" w:color="auto" w:fill="auto"/>
            <w:noWrap/>
            <w:vAlign w:val="bottom"/>
            <w:hideMark/>
            <w:tcPrChange w:id="4169" w:author="Ed" w:date="2013-04-02T10:13:00Z">
              <w:tcPr>
                <w:tcW w:w="1080" w:type="dxa"/>
                <w:shd w:val="clear" w:color="auto" w:fill="auto"/>
                <w:noWrap/>
                <w:vAlign w:val="bottom"/>
                <w:hideMark/>
              </w:tcPr>
            </w:tcPrChange>
          </w:tcPr>
          <w:p w:rsidR="00E141B1" w:rsidRDefault="002121EA">
            <w:pPr>
              <w:pStyle w:val="NoSpacing"/>
              <w:jc w:val="right"/>
              <w:rPr>
                <w:rPrChange w:id="4170" w:author="Edward Venator" w:date="2013-04-11T09:12:00Z">
                  <w:rPr>
                    <w:b/>
                    <w:bCs/>
                    <w:sz w:val="28"/>
                    <w:lang w:bidi="ar-SA"/>
                  </w:rPr>
                </w:rPrChange>
              </w:rPr>
              <w:pPrChange w:id="4171" w:author="Ed" w:date="2013-04-02T10:13:00Z">
                <w:pPr>
                  <w:pStyle w:val="NoSpacing"/>
                  <w:pageBreakBefore/>
                </w:pPr>
              </w:pPrChange>
            </w:pPr>
            <w:r w:rsidRPr="00F651EA">
              <w:rPr>
                <w:lang w:bidi="ar-SA"/>
              </w:rPr>
              <w:t>0.502</w:t>
            </w:r>
          </w:p>
        </w:tc>
        <w:tc>
          <w:tcPr>
            <w:tcW w:w="770" w:type="dxa"/>
            <w:shd w:val="clear" w:color="auto" w:fill="auto"/>
            <w:noWrap/>
            <w:vAlign w:val="bottom"/>
            <w:hideMark/>
            <w:tcPrChange w:id="4172" w:author="Ed" w:date="2013-04-02T10:13:00Z">
              <w:tcPr>
                <w:tcW w:w="1350" w:type="dxa"/>
                <w:shd w:val="clear" w:color="auto" w:fill="auto"/>
                <w:noWrap/>
                <w:vAlign w:val="bottom"/>
                <w:hideMark/>
              </w:tcPr>
            </w:tcPrChange>
          </w:tcPr>
          <w:p w:rsidR="00E141B1" w:rsidRDefault="002121EA">
            <w:pPr>
              <w:pStyle w:val="NoSpacing"/>
              <w:jc w:val="right"/>
              <w:rPr>
                <w:rPrChange w:id="4173" w:author="Edward Venator" w:date="2013-04-11T09:12:00Z">
                  <w:rPr>
                    <w:b/>
                    <w:bCs/>
                    <w:sz w:val="28"/>
                    <w:lang w:bidi="ar-SA"/>
                  </w:rPr>
                </w:rPrChange>
              </w:rPr>
              <w:pPrChange w:id="4174" w:author="Ed" w:date="2013-04-02T10:13:00Z">
                <w:pPr>
                  <w:pStyle w:val="NoSpacing"/>
                  <w:pageBreakBefore/>
                </w:pPr>
              </w:pPrChange>
            </w:pPr>
            <w:r w:rsidRPr="00F651EA">
              <w:rPr>
                <w:lang w:bidi="ar-SA"/>
              </w:rPr>
              <w:t>0.86</w:t>
            </w:r>
            <w:r w:rsidR="001B174C">
              <w:rPr>
                <w:lang w:bidi="ar-SA"/>
              </w:rPr>
              <w:t>5</w:t>
            </w:r>
          </w:p>
        </w:tc>
        <w:tc>
          <w:tcPr>
            <w:tcW w:w="1550" w:type="dxa"/>
            <w:shd w:val="clear" w:color="auto" w:fill="auto"/>
            <w:noWrap/>
            <w:vAlign w:val="bottom"/>
            <w:hideMark/>
            <w:tcPrChange w:id="4175" w:author="Ed" w:date="2013-04-02T10:13:00Z">
              <w:tcPr>
                <w:tcW w:w="1620" w:type="dxa"/>
                <w:shd w:val="clear" w:color="auto" w:fill="auto"/>
                <w:noWrap/>
                <w:vAlign w:val="bottom"/>
                <w:hideMark/>
              </w:tcPr>
            </w:tcPrChange>
          </w:tcPr>
          <w:p w:rsidR="00E141B1" w:rsidRDefault="002121EA">
            <w:pPr>
              <w:pStyle w:val="NoSpacing"/>
              <w:jc w:val="right"/>
              <w:rPr>
                <w:rPrChange w:id="4176" w:author="Edward Venator" w:date="2013-04-11T09:12:00Z">
                  <w:rPr>
                    <w:b/>
                    <w:bCs/>
                    <w:sz w:val="28"/>
                    <w:lang w:bidi="ar-SA"/>
                  </w:rPr>
                </w:rPrChange>
              </w:rPr>
              <w:pPrChange w:id="4177" w:author="Ed" w:date="2013-04-02T10:13:00Z">
                <w:pPr>
                  <w:pStyle w:val="NoSpacing"/>
                  <w:pageBreakBefore/>
                </w:pPr>
              </w:pPrChange>
            </w:pPr>
            <w:r w:rsidRPr="00F651EA">
              <w:rPr>
                <w:lang w:bidi="ar-SA"/>
              </w:rPr>
              <w:t>0.992</w:t>
            </w:r>
          </w:p>
        </w:tc>
        <w:tc>
          <w:tcPr>
            <w:tcW w:w="1610" w:type="dxa"/>
            <w:shd w:val="clear" w:color="auto" w:fill="auto"/>
            <w:noWrap/>
            <w:vAlign w:val="bottom"/>
            <w:hideMark/>
            <w:tcPrChange w:id="4178" w:author="Ed" w:date="2013-04-02T10:13:00Z">
              <w:tcPr>
                <w:tcW w:w="1509" w:type="dxa"/>
                <w:shd w:val="clear" w:color="auto" w:fill="auto"/>
                <w:noWrap/>
                <w:vAlign w:val="bottom"/>
                <w:hideMark/>
              </w:tcPr>
            </w:tcPrChange>
          </w:tcPr>
          <w:p w:rsidR="00E141B1" w:rsidRDefault="002121EA">
            <w:pPr>
              <w:pStyle w:val="NoSpacing"/>
              <w:jc w:val="right"/>
              <w:rPr>
                <w:rPrChange w:id="4179" w:author="Edward Venator" w:date="2013-04-11T09:12:00Z">
                  <w:rPr>
                    <w:b/>
                    <w:bCs/>
                    <w:sz w:val="28"/>
                    <w:lang w:bidi="ar-SA"/>
                  </w:rPr>
                </w:rPrChange>
              </w:rPr>
              <w:pPrChange w:id="4180" w:author="Ed" w:date="2013-04-02T10:13:00Z">
                <w:pPr>
                  <w:pStyle w:val="NoSpacing"/>
                  <w:pageBreakBefore/>
                </w:pPr>
              </w:pPrChange>
            </w:pPr>
            <w:r w:rsidRPr="00F651EA">
              <w:rPr>
                <w:lang w:bidi="ar-SA"/>
              </w:rPr>
              <w:t>29.677</w:t>
            </w:r>
          </w:p>
        </w:tc>
      </w:tr>
      <w:tr w:rsidR="002121EA" w:rsidRPr="00F651EA" w:rsidTr="009E09EB">
        <w:trPr>
          <w:trHeight w:val="300"/>
          <w:trPrChange w:id="4181" w:author="Ed" w:date="2013-04-02T10:13:00Z">
            <w:trPr>
              <w:trHeight w:val="300"/>
            </w:trPr>
          </w:trPrChange>
        </w:trPr>
        <w:tc>
          <w:tcPr>
            <w:tcW w:w="2090" w:type="dxa"/>
            <w:shd w:val="clear" w:color="auto" w:fill="auto"/>
            <w:noWrap/>
            <w:vAlign w:val="bottom"/>
            <w:hideMark/>
            <w:tcPrChange w:id="4182" w:author="Ed" w:date="2013-04-02T10:13:00Z">
              <w:tcPr>
                <w:tcW w:w="1458"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Average</w:t>
            </w:r>
          </w:p>
        </w:tc>
        <w:tc>
          <w:tcPr>
            <w:tcW w:w="770" w:type="dxa"/>
            <w:shd w:val="clear" w:color="auto" w:fill="auto"/>
            <w:noWrap/>
            <w:vAlign w:val="bottom"/>
            <w:hideMark/>
            <w:tcPrChange w:id="4183" w:author="Ed" w:date="2013-04-02T10:13:00Z">
              <w:tcPr>
                <w:tcW w:w="1080" w:type="dxa"/>
                <w:shd w:val="clear" w:color="auto" w:fill="auto"/>
                <w:noWrap/>
                <w:vAlign w:val="bottom"/>
                <w:hideMark/>
              </w:tcPr>
            </w:tcPrChange>
          </w:tcPr>
          <w:p w:rsidR="00E141B1" w:rsidRDefault="002121EA">
            <w:pPr>
              <w:pStyle w:val="NoSpacing"/>
              <w:jc w:val="right"/>
              <w:rPr>
                <w:rPrChange w:id="4184" w:author="Edward Venator" w:date="2013-04-11T09:12:00Z">
                  <w:rPr>
                    <w:b/>
                    <w:bCs/>
                    <w:sz w:val="28"/>
                    <w:lang w:bidi="ar-SA"/>
                  </w:rPr>
                </w:rPrChange>
              </w:rPr>
              <w:pPrChange w:id="4185" w:author="Ed" w:date="2013-04-02T10:13:00Z">
                <w:pPr>
                  <w:pStyle w:val="NoSpacing"/>
                  <w:pageBreakBefore/>
                </w:pPr>
              </w:pPrChange>
            </w:pPr>
            <w:r w:rsidRPr="00F651EA">
              <w:rPr>
                <w:lang w:bidi="ar-SA"/>
              </w:rPr>
              <w:t>0.81</w:t>
            </w:r>
            <w:r w:rsidR="001B174C">
              <w:rPr>
                <w:lang w:bidi="ar-SA"/>
              </w:rPr>
              <w:t>6</w:t>
            </w:r>
          </w:p>
        </w:tc>
        <w:tc>
          <w:tcPr>
            <w:tcW w:w="770" w:type="dxa"/>
            <w:shd w:val="clear" w:color="auto" w:fill="auto"/>
            <w:noWrap/>
            <w:vAlign w:val="bottom"/>
            <w:hideMark/>
            <w:tcPrChange w:id="4186" w:author="Ed" w:date="2013-04-02T10:13:00Z">
              <w:tcPr>
                <w:tcW w:w="1080" w:type="dxa"/>
                <w:shd w:val="clear" w:color="auto" w:fill="auto"/>
                <w:noWrap/>
                <w:vAlign w:val="bottom"/>
                <w:hideMark/>
              </w:tcPr>
            </w:tcPrChange>
          </w:tcPr>
          <w:p w:rsidR="00E141B1" w:rsidRDefault="002121EA">
            <w:pPr>
              <w:pStyle w:val="NoSpacing"/>
              <w:jc w:val="right"/>
              <w:rPr>
                <w:rPrChange w:id="4187" w:author="Edward Venator" w:date="2013-04-11T09:12:00Z">
                  <w:rPr>
                    <w:b/>
                    <w:bCs/>
                    <w:sz w:val="28"/>
                    <w:lang w:bidi="ar-SA"/>
                  </w:rPr>
                </w:rPrChange>
              </w:rPr>
              <w:pPrChange w:id="4188" w:author="Ed" w:date="2013-04-02T10:13:00Z">
                <w:pPr>
                  <w:pStyle w:val="NoSpacing"/>
                  <w:pageBreakBefore/>
                </w:pPr>
              </w:pPrChange>
            </w:pPr>
            <w:r w:rsidRPr="00F651EA">
              <w:rPr>
                <w:lang w:bidi="ar-SA"/>
              </w:rPr>
              <w:t>0.477</w:t>
            </w:r>
          </w:p>
        </w:tc>
        <w:tc>
          <w:tcPr>
            <w:tcW w:w="770" w:type="dxa"/>
            <w:shd w:val="clear" w:color="auto" w:fill="auto"/>
            <w:noWrap/>
            <w:vAlign w:val="bottom"/>
            <w:hideMark/>
            <w:tcPrChange w:id="4189" w:author="Ed" w:date="2013-04-02T10:13:00Z">
              <w:tcPr>
                <w:tcW w:w="1080" w:type="dxa"/>
                <w:shd w:val="clear" w:color="auto" w:fill="auto"/>
                <w:noWrap/>
                <w:vAlign w:val="bottom"/>
                <w:hideMark/>
              </w:tcPr>
            </w:tcPrChange>
          </w:tcPr>
          <w:p w:rsidR="00E141B1" w:rsidRDefault="002121EA">
            <w:pPr>
              <w:pStyle w:val="NoSpacing"/>
              <w:jc w:val="right"/>
              <w:rPr>
                <w:rPrChange w:id="4190" w:author="Edward Venator" w:date="2013-04-11T09:12:00Z">
                  <w:rPr>
                    <w:b/>
                    <w:bCs/>
                    <w:sz w:val="28"/>
                    <w:lang w:bidi="ar-SA"/>
                  </w:rPr>
                </w:rPrChange>
              </w:rPr>
              <w:pPrChange w:id="4191" w:author="Ed" w:date="2013-04-02T10:13:00Z">
                <w:pPr>
                  <w:pStyle w:val="NoSpacing"/>
                  <w:pageBreakBefore/>
                </w:pPr>
              </w:pPrChange>
            </w:pPr>
            <w:r w:rsidRPr="00F651EA">
              <w:rPr>
                <w:lang w:bidi="ar-SA"/>
              </w:rPr>
              <w:t>0.52</w:t>
            </w:r>
            <w:r w:rsidR="001B174C">
              <w:rPr>
                <w:lang w:bidi="ar-SA"/>
              </w:rPr>
              <w:t>8</w:t>
            </w:r>
          </w:p>
        </w:tc>
        <w:tc>
          <w:tcPr>
            <w:tcW w:w="770" w:type="dxa"/>
            <w:shd w:val="clear" w:color="auto" w:fill="auto"/>
            <w:noWrap/>
            <w:vAlign w:val="bottom"/>
            <w:hideMark/>
            <w:tcPrChange w:id="4192" w:author="Ed" w:date="2013-04-02T10:13:00Z">
              <w:tcPr>
                <w:tcW w:w="1350" w:type="dxa"/>
                <w:shd w:val="clear" w:color="auto" w:fill="auto"/>
                <w:noWrap/>
                <w:vAlign w:val="bottom"/>
                <w:hideMark/>
              </w:tcPr>
            </w:tcPrChange>
          </w:tcPr>
          <w:p w:rsidR="00E141B1" w:rsidRDefault="002121EA">
            <w:pPr>
              <w:pStyle w:val="NoSpacing"/>
              <w:jc w:val="right"/>
              <w:rPr>
                <w:rPrChange w:id="4193" w:author="Edward Venator" w:date="2013-04-11T09:12:00Z">
                  <w:rPr>
                    <w:b/>
                    <w:bCs/>
                    <w:sz w:val="28"/>
                    <w:lang w:bidi="ar-SA"/>
                  </w:rPr>
                </w:rPrChange>
              </w:rPr>
              <w:pPrChange w:id="4194" w:author="Ed" w:date="2013-04-02T10:13:00Z">
                <w:pPr>
                  <w:pStyle w:val="NoSpacing"/>
                  <w:pageBreakBefore/>
                </w:pPr>
              </w:pPrChange>
            </w:pPr>
            <w:r w:rsidRPr="00F651EA">
              <w:rPr>
                <w:lang w:bidi="ar-SA"/>
              </w:rPr>
              <w:t>0.847</w:t>
            </w:r>
          </w:p>
        </w:tc>
        <w:tc>
          <w:tcPr>
            <w:tcW w:w="1550" w:type="dxa"/>
            <w:shd w:val="clear" w:color="auto" w:fill="auto"/>
            <w:noWrap/>
            <w:vAlign w:val="bottom"/>
            <w:hideMark/>
            <w:tcPrChange w:id="4195" w:author="Ed" w:date="2013-04-02T10:13:00Z">
              <w:tcPr>
                <w:tcW w:w="1620" w:type="dxa"/>
                <w:shd w:val="clear" w:color="auto" w:fill="auto"/>
                <w:noWrap/>
                <w:vAlign w:val="bottom"/>
                <w:hideMark/>
              </w:tcPr>
            </w:tcPrChange>
          </w:tcPr>
          <w:p w:rsidR="00E141B1" w:rsidRDefault="002121EA">
            <w:pPr>
              <w:pStyle w:val="NoSpacing"/>
              <w:jc w:val="right"/>
              <w:rPr>
                <w:rPrChange w:id="4196" w:author="Edward Venator" w:date="2013-04-11T09:12:00Z">
                  <w:rPr>
                    <w:b/>
                    <w:bCs/>
                    <w:sz w:val="28"/>
                    <w:lang w:bidi="ar-SA"/>
                  </w:rPr>
                </w:rPrChange>
              </w:rPr>
              <w:pPrChange w:id="4197" w:author="Ed" w:date="2013-04-02T10:13:00Z">
                <w:pPr>
                  <w:pStyle w:val="NoSpacing"/>
                  <w:pageBreakBefore/>
                </w:pPr>
              </w:pPrChange>
            </w:pPr>
            <w:r w:rsidRPr="00F651EA">
              <w:rPr>
                <w:lang w:bidi="ar-SA"/>
              </w:rPr>
              <w:t>0.94</w:t>
            </w:r>
            <w:r w:rsidR="001B174C">
              <w:rPr>
                <w:lang w:bidi="ar-SA"/>
              </w:rPr>
              <w:t>9</w:t>
            </w:r>
          </w:p>
        </w:tc>
        <w:tc>
          <w:tcPr>
            <w:tcW w:w="1610" w:type="dxa"/>
            <w:shd w:val="clear" w:color="auto" w:fill="auto"/>
            <w:noWrap/>
            <w:vAlign w:val="bottom"/>
            <w:hideMark/>
            <w:tcPrChange w:id="4198" w:author="Ed" w:date="2013-04-02T10:13:00Z">
              <w:tcPr>
                <w:tcW w:w="1509" w:type="dxa"/>
                <w:shd w:val="clear" w:color="auto" w:fill="auto"/>
                <w:noWrap/>
                <w:vAlign w:val="bottom"/>
                <w:hideMark/>
              </w:tcPr>
            </w:tcPrChange>
          </w:tcPr>
          <w:p w:rsidR="00E141B1" w:rsidRDefault="002121EA">
            <w:pPr>
              <w:pStyle w:val="NoSpacing"/>
              <w:jc w:val="right"/>
              <w:rPr>
                <w:rPrChange w:id="4199" w:author="Edward Venator" w:date="2013-04-11T09:12:00Z">
                  <w:rPr>
                    <w:b/>
                    <w:bCs/>
                    <w:sz w:val="28"/>
                    <w:lang w:bidi="ar-SA"/>
                  </w:rPr>
                </w:rPrChange>
              </w:rPr>
              <w:pPrChange w:id="4200" w:author="Ed" w:date="2013-04-02T10:13:00Z">
                <w:pPr>
                  <w:pStyle w:val="NoSpacing"/>
                  <w:pageBreakBefore/>
                </w:pPr>
              </w:pPrChange>
            </w:pPr>
            <w:r w:rsidRPr="00F651EA">
              <w:rPr>
                <w:lang w:bidi="ar-SA"/>
              </w:rPr>
              <w:t>26.154</w:t>
            </w:r>
          </w:p>
        </w:tc>
      </w:tr>
      <w:tr w:rsidR="002121EA" w:rsidRPr="00F651EA" w:rsidTr="009E09EB">
        <w:trPr>
          <w:trHeight w:val="300"/>
          <w:trPrChange w:id="4201" w:author="Ed" w:date="2013-04-02T10:13:00Z">
            <w:trPr>
              <w:trHeight w:val="300"/>
            </w:trPr>
          </w:trPrChange>
        </w:trPr>
        <w:tc>
          <w:tcPr>
            <w:tcW w:w="2090" w:type="dxa"/>
            <w:shd w:val="clear" w:color="auto" w:fill="auto"/>
            <w:noWrap/>
            <w:vAlign w:val="bottom"/>
            <w:hideMark/>
            <w:tcPrChange w:id="4202" w:author="Ed" w:date="2013-04-02T10:13:00Z">
              <w:tcPr>
                <w:tcW w:w="1458" w:type="dxa"/>
                <w:shd w:val="clear" w:color="auto" w:fill="auto"/>
                <w:noWrap/>
                <w:vAlign w:val="bottom"/>
                <w:hideMark/>
              </w:tcPr>
            </w:tcPrChange>
          </w:tcPr>
          <w:p w:rsidR="002121EA" w:rsidRPr="00F651EA" w:rsidRDefault="002121EA" w:rsidP="00F3160B">
            <w:pPr>
              <w:pStyle w:val="NoSpacing"/>
              <w:rPr>
                <w:lang w:bidi="ar-SA"/>
              </w:rPr>
            </w:pPr>
            <w:r w:rsidRPr="00F651EA">
              <w:rPr>
                <w:lang w:bidi="ar-SA"/>
              </w:rPr>
              <w:t>Standard Deviation</w:t>
            </w:r>
          </w:p>
        </w:tc>
        <w:tc>
          <w:tcPr>
            <w:tcW w:w="770" w:type="dxa"/>
            <w:shd w:val="clear" w:color="auto" w:fill="auto"/>
            <w:noWrap/>
            <w:vAlign w:val="bottom"/>
            <w:hideMark/>
            <w:tcPrChange w:id="4203" w:author="Ed" w:date="2013-04-02T10:13:00Z">
              <w:tcPr>
                <w:tcW w:w="1080" w:type="dxa"/>
                <w:shd w:val="clear" w:color="auto" w:fill="auto"/>
                <w:noWrap/>
                <w:vAlign w:val="bottom"/>
                <w:hideMark/>
              </w:tcPr>
            </w:tcPrChange>
          </w:tcPr>
          <w:p w:rsidR="00E141B1" w:rsidRDefault="002121EA">
            <w:pPr>
              <w:pStyle w:val="NoSpacing"/>
              <w:jc w:val="right"/>
              <w:rPr>
                <w:rPrChange w:id="4204" w:author="Edward Venator" w:date="2013-04-11T09:12:00Z">
                  <w:rPr>
                    <w:b/>
                    <w:bCs/>
                    <w:sz w:val="28"/>
                    <w:lang w:bidi="ar-SA"/>
                  </w:rPr>
                </w:rPrChange>
              </w:rPr>
              <w:pPrChange w:id="4205" w:author="Ed" w:date="2013-04-02T10:13:00Z">
                <w:pPr>
                  <w:pStyle w:val="NoSpacing"/>
                  <w:pageBreakBefore/>
                </w:pPr>
              </w:pPrChange>
            </w:pPr>
            <w:r w:rsidRPr="00F651EA">
              <w:rPr>
                <w:lang w:bidi="ar-SA"/>
              </w:rPr>
              <w:t>0.076</w:t>
            </w:r>
          </w:p>
        </w:tc>
        <w:tc>
          <w:tcPr>
            <w:tcW w:w="770" w:type="dxa"/>
            <w:shd w:val="clear" w:color="auto" w:fill="auto"/>
            <w:noWrap/>
            <w:vAlign w:val="bottom"/>
            <w:hideMark/>
            <w:tcPrChange w:id="4206" w:author="Ed" w:date="2013-04-02T10:13:00Z">
              <w:tcPr>
                <w:tcW w:w="1080" w:type="dxa"/>
                <w:shd w:val="clear" w:color="auto" w:fill="auto"/>
                <w:noWrap/>
                <w:vAlign w:val="bottom"/>
                <w:hideMark/>
              </w:tcPr>
            </w:tcPrChange>
          </w:tcPr>
          <w:p w:rsidR="00E141B1" w:rsidRDefault="002121EA">
            <w:pPr>
              <w:pStyle w:val="NoSpacing"/>
              <w:jc w:val="right"/>
              <w:rPr>
                <w:rPrChange w:id="4207" w:author="Edward Venator" w:date="2013-04-11T09:12:00Z">
                  <w:rPr>
                    <w:b/>
                    <w:bCs/>
                    <w:sz w:val="28"/>
                    <w:lang w:bidi="ar-SA"/>
                  </w:rPr>
                </w:rPrChange>
              </w:rPr>
              <w:pPrChange w:id="4208" w:author="Ed" w:date="2013-04-02T10:13:00Z">
                <w:pPr>
                  <w:pStyle w:val="NoSpacing"/>
                  <w:pageBreakBefore/>
                </w:pPr>
              </w:pPrChange>
            </w:pPr>
            <w:r w:rsidRPr="00F651EA">
              <w:rPr>
                <w:lang w:bidi="ar-SA"/>
              </w:rPr>
              <w:t>0.10</w:t>
            </w:r>
            <w:r w:rsidR="001B174C">
              <w:rPr>
                <w:lang w:bidi="ar-SA"/>
              </w:rPr>
              <w:t>1</w:t>
            </w:r>
          </w:p>
        </w:tc>
        <w:tc>
          <w:tcPr>
            <w:tcW w:w="770" w:type="dxa"/>
            <w:shd w:val="clear" w:color="auto" w:fill="auto"/>
            <w:noWrap/>
            <w:vAlign w:val="bottom"/>
            <w:hideMark/>
            <w:tcPrChange w:id="4209" w:author="Ed" w:date="2013-04-02T10:13:00Z">
              <w:tcPr>
                <w:tcW w:w="1080" w:type="dxa"/>
                <w:shd w:val="clear" w:color="auto" w:fill="auto"/>
                <w:noWrap/>
                <w:vAlign w:val="bottom"/>
                <w:hideMark/>
              </w:tcPr>
            </w:tcPrChange>
          </w:tcPr>
          <w:p w:rsidR="00E141B1" w:rsidRDefault="002121EA">
            <w:pPr>
              <w:pStyle w:val="NoSpacing"/>
              <w:jc w:val="right"/>
              <w:rPr>
                <w:rPrChange w:id="4210" w:author="Edward Venator" w:date="2013-04-11T09:12:00Z">
                  <w:rPr>
                    <w:b/>
                    <w:bCs/>
                    <w:sz w:val="28"/>
                    <w:lang w:bidi="ar-SA"/>
                  </w:rPr>
                </w:rPrChange>
              </w:rPr>
              <w:pPrChange w:id="4211" w:author="Ed" w:date="2013-04-02T10:13:00Z">
                <w:pPr>
                  <w:pStyle w:val="NoSpacing"/>
                  <w:pageBreakBefore/>
                </w:pPr>
              </w:pPrChange>
            </w:pPr>
            <w:r w:rsidRPr="00F651EA">
              <w:rPr>
                <w:lang w:bidi="ar-SA"/>
              </w:rPr>
              <w:t>0.048</w:t>
            </w:r>
          </w:p>
        </w:tc>
        <w:tc>
          <w:tcPr>
            <w:tcW w:w="770" w:type="dxa"/>
            <w:shd w:val="clear" w:color="auto" w:fill="auto"/>
            <w:noWrap/>
            <w:vAlign w:val="bottom"/>
            <w:hideMark/>
            <w:tcPrChange w:id="4212" w:author="Ed" w:date="2013-04-02T10:13:00Z">
              <w:tcPr>
                <w:tcW w:w="1350" w:type="dxa"/>
                <w:shd w:val="clear" w:color="auto" w:fill="auto"/>
                <w:noWrap/>
                <w:vAlign w:val="bottom"/>
                <w:hideMark/>
              </w:tcPr>
            </w:tcPrChange>
          </w:tcPr>
          <w:p w:rsidR="00E141B1" w:rsidRDefault="002121EA">
            <w:pPr>
              <w:pStyle w:val="NoSpacing"/>
              <w:jc w:val="right"/>
              <w:rPr>
                <w:rPrChange w:id="4213" w:author="Edward Venator" w:date="2013-04-11T09:12:00Z">
                  <w:rPr>
                    <w:b/>
                    <w:bCs/>
                    <w:sz w:val="28"/>
                    <w:lang w:bidi="ar-SA"/>
                  </w:rPr>
                </w:rPrChange>
              </w:rPr>
              <w:pPrChange w:id="4214" w:author="Ed" w:date="2013-04-02T10:13:00Z">
                <w:pPr>
                  <w:pStyle w:val="NoSpacing"/>
                  <w:pageBreakBefore/>
                </w:pPr>
              </w:pPrChange>
            </w:pPr>
            <w:r w:rsidRPr="00F651EA">
              <w:rPr>
                <w:lang w:bidi="ar-SA"/>
              </w:rPr>
              <w:t>0.031</w:t>
            </w:r>
          </w:p>
        </w:tc>
        <w:tc>
          <w:tcPr>
            <w:tcW w:w="1550" w:type="dxa"/>
            <w:shd w:val="clear" w:color="auto" w:fill="auto"/>
            <w:noWrap/>
            <w:vAlign w:val="bottom"/>
            <w:hideMark/>
            <w:tcPrChange w:id="4215" w:author="Ed" w:date="2013-04-02T10:13:00Z">
              <w:tcPr>
                <w:tcW w:w="1620" w:type="dxa"/>
                <w:shd w:val="clear" w:color="auto" w:fill="auto"/>
                <w:noWrap/>
                <w:vAlign w:val="bottom"/>
                <w:hideMark/>
              </w:tcPr>
            </w:tcPrChange>
          </w:tcPr>
          <w:p w:rsidR="00E141B1" w:rsidRDefault="002121EA">
            <w:pPr>
              <w:pStyle w:val="NoSpacing"/>
              <w:jc w:val="right"/>
              <w:rPr>
                <w:rPrChange w:id="4216" w:author="Edward Venator" w:date="2013-04-11T09:12:00Z">
                  <w:rPr>
                    <w:b/>
                    <w:bCs/>
                    <w:sz w:val="28"/>
                    <w:lang w:bidi="ar-SA"/>
                  </w:rPr>
                </w:rPrChange>
              </w:rPr>
              <w:pPrChange w:id="4217" w:author="Ed" w:date="2013-04-02T10:13:00Z">
                <w:pPr>
                  <w:pStyle w:val="NoSpacing"/>
                  <w:pageBreakBefore/>
                </w:pPr>
              </w:pPrChange>
            </w:pPr>
            <w:r w:rsidRPr="00F651EA">
              <w:rPr>
                <w:lang w:bidi="ar-SA"/>
              </w:rPr>
              <w:t>0.09</w:t>
            </w:r>
            <w:r w:rsidR="001B174C">
              <w:rPr>
                <w:lang w:bidi="ar-SA"/>
              </w:rPr>
              <w:t>3</w:t>
            </w:r>
          </w:p>
        </w:tc>
        <w:tc>
          <w:tcPr>
            <w:tcW w:w="1610" w:type="dxa"/>
            <w:shd w:val="clear" w:color="auto" w:fill="auto"/>
            <w:noWrap/>
            <w:vAlign w:val="bottom"/>
            <w:hideMark/>
            <w:tcPrChange w:id="4218" w:author="Ed" w:date="2013-04-02T10:13:00Z">
              <w:tcPr>
                <w:tcW w:w="1509" w:type="dxa"/>
                <w:shd w:val="clear" w:color="auto" w:fill="auto"/>
                <w:noWrap/>
                <w:vAlign w:val="bottom"/>
                <w:hideMark/>
              </w:tcPr>
            </w:tcPrChange>
          </w:tcPr>
          <w:p w:rsidR="00E141B1" w:rsidRDefault="002121EA">
            <w:pPr>
              <w:pStyle w:val="NoSpacing"/>
              <w:jc w:val="right"/>
              <w:rPr>
                <w:rPrChange w:id="4219" w:author="Edward Venator" w:date="2013-04-11T09:12:00Z">
                  <w:rPr>
                    <w:b/>
                    <w:bCs/>
                    <w:sz w:val="28"/>
                    <w:lang w:bidi="ar-SA"/>
                  </w:rPr>
                </w:rPrChange>
              </w:rPr>
              <w:pPrChange w:id="4220" w:author="Ed" w:date="2013-04-02T10:13:00Z">
                <w:pPr>
                  <w:pStyle w:val="NoSpacing"/>
                  <w:pageBreakBefore/>
                </w:pPr>
              </w:pPrChange>
            </w:pPr>
            <w:r w:rsidRPr="00F651EA">
              <w:rPr>
                <w:lang w:bidi="ar-SA"/>
              </w:rPr>
              <w:t>6.604</w:t>
            </w:r>
          </w:p>
        </w:tc>
      </w:tr>
    </w:tbl>
    <w:p w:rsidR="002121EA" w:rsidRDefault="002121EA" w:rsidP="00CA427F"/>
    <w:p w:rsidR="001047D9" w:rsidRPr="00C702FF" w:rsidRDefault="002121EA" w:rsidP="001047D9">
      <w:r>
        <w:t xml:space="preserve">All measurements in meters, except where indicated. Oz and </w:t>
      </w:r>
      <w:proofErr w:type="spellStart"/>
      <w:r>
        <w:t>Ow</w:t>
      </w:r>
      <w:proofErr w:type="spellEnd"/>
      <w:r>
        <w:t xml:space="preserve"> indicate quaternion components z and w. Perfect localization would be 0 meters displacement and 0 degrees heading (the robot at the origin).</w:t>
      </w:r>
    </w:p>
    <w:sectPr w:rsidR="001047D9" w:rsidRPr="00C702FF" w:rsidSect="00FD0F15">
      <w:type w:val="continuous"/>
      <w:pgSz w:w="12240" w:h="15840"/>
      <w:pgMar w:top="1440" w:right="1440" w:bottom="1440" w:left="2160" w:header="720" w:footer="720" w:gutter="0"/>
      <w:pgNumType w:start="1"/>
      <w:cols w:space="720"/>
      <w:docGrid w:linePitch="360" w:charSpace="819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57" w:author="Ed" w:date="2013-04-03T12:28:00Z" w:initials="E">
    <w:p w:rsidR="00E141B1" w:rsidRDefault="00E141B1">
      <w:pPr>
        <w:pStyle w:val="CommentText"/>
      </w:pPr>
      <w:r>
        <w:rPr>
          <w:rStyle w:val="CommentReference"/>
        </w:rPr>
        <w:annotationRef/>
      </w:r>
      <w:r>
        <w:t>Reconstruct BoM (Appendix?)</w:t>
      </w:r>
    </w:p>
  </w:comment>
  <w:comment w:id="864" w:author="Ed" w:date="2013-04-03T12:28:00Z" w:initials="E">
    <w:p w:rsidR="00E141B1" w:rsidRDefault="00E141B1">
      <w:pPr>
        <w:pStyle w:val="CommentText"/>
      </w:pPr>
      <w:r>
        <w:rPr>
          <w:rStyle w:val="CommentReference"/>
        </w:rPr>
        <w:annotationRef/>
      </w:r>
      <w:r>
        <w:t>Add pull down resistor on transistor gate to diagram</w:t>
      </w:r>
    </w:p>
  </w:comment>
  <w:comment w:id="906" w:author="Ed" w:date="2013-04-03T12:28:00Z" w:initials="E">
    <w:p w:rsidR="00E141B1" w:rsidRDefault="00E141B1">
      <w:pPr>
        <w:pStyle w:val="CommentText"/>
      </w:pPr>
      <w:r>
        <w:rPr>
          <w:rStyle w:val="CommentReference"/>
        </w:rPr>
        <w:annotationRef/>
      </w:r>
      <w:r>
        <w:t>Replace with higher quality</w:t>
      </w:r>
    </w:p>
  </w:comment>
  <w:comment w:id="977" w:author="Ed" w:date="2013-04-03T12:28:00Z" w:initials="E">
    <w:p w:rsidR="00E141B1" w:rsidRDefault="00E141B1">
      <w:pPr>
        <w:pStyle w:val="CommentText"/>
      </w:pPr>
      <w:r>
        <w:rPr>
          <w:rStyle w:val="CommentReference"/>
        </w:rPr>
        <w:annotationRef/>
      </w:r>
    </w:p>
  </w:comment>
  <w:comment w:id="978" w:author="Ed" w:date="2013-04-03T12:28:00Z" w:initials="E">
    <w:p w:rsidR="00E141B1" w:rsidRDefault="00E141B1">
      <w:pPr>
        <w:pStyle w:val="CommentText"/>
      </w:pPr>
      <w:r>
        <w:rPr>
          <w:rStyle w:val="CommentReference"/>
        </w:rPr>
        <w:annotationRef/>
      </w:r>
      <w:r>
        <w:t>Insert data block diagram here?</w:t>
      </w:r>
    </w:p>
  </w:comment>
  <w:comment w:id="994" w:author="Ed" w:date="2013-04-03T12:28:00Z" w:initials="E">
    <w:p w:rsidR="00E141B1" w:rsidRDefault="00E141B1">
      <w:pPr>
        <w:pStyle w:val="CommentText"/>
      </w:pPr>
      <w:r>
        <w:rPr>
          <w:rStyle w:val="CommentReference"/>
        </w:rPr>
        <w:annotationRef/>
      </w:r>
      <w:r>
        <w:t>Cut this?</w:t>
      </w:r>
    </w:p>
  </w:comment>
  <w:comment w:id="1057" w:author="Ed" w:date="2013-04-03T12:28:00Z" w:initials="E">
    <w:p w:rsidR="00E141B1" w:rsidRDefault="00E141B1">
      <w:pPr>
        <w:pStyle w:val="CommentText"/>
      </w:pPr>
      <w:r>
        <w:rPr>
          <w:rStyle w:val="CommentReference"/>
        </w:rPr>
        <w:annotationRef/>
      </w:r>
      <w:r>
        <w:t>Cite what?</w:t>
      </w:r>
    </w:p>
  </w:comment>
  <w:comment w:id="2116" w:author="Ed" w:date="2013-04-03T12:28:00Z" w:initials="E">
    <w:p w:rsidR="00E141B1" w:rsidRDefault="00E141B1">
      <w:pPr>
        <w:pStyle w:val="CommentText"/>
      </w:pPr>
      <w:r>
        <w:rPr>
          <w:rStyle w:val="CommentReference"/>
        </w:rPr>
        <w:annotationRef/>
      </w:r>
      <w:r>
        <w:t>Have different shapes for HW and SW. Label arrows as topics/services.</w:t>
      </w:r>
    </w:p>
  </w:comment>
  <w:comment w:id="2286" w:author="Ed" w:date="2013-04-03T12:28:00Z" w:initials="E">
    <w:p w:rsidR="00E141B1" w:rsidRDefault="00E141B1">
      <w:pPr>
        <w:pStyle w:val="CommentText"/>
      </w:pPr>
      <w:r>
        <w:rPr>
          <w:rStyle w:val="CommentReference"/>
        </w:rPr>
        <w:annotationRef/>
      </w:r>
      <w:r>
        <w:t>Possibly cite OSHA guideline here?</w:t>
      </w:r>
    </w:p>
  </w:comment>
  <w:comment w:id="2388" w:author="Ed" w:date="2013-04-03T12:28:00Z" w:initials="E">
    <w:p w:rsidR="00E141B1" w:rsidRDefault="00E141B1">
      <w:pPr>
        <w:pStyle w:val="CommentText"/>
      </w:pPr>
      <w:r>
        <w:rPr>
          <w:rStyle w:val="CommentReference"/>
        </w:rPr>
        <w:annotationRef/>
      </w:r>
      <w:r>
        <w:t>Should really have a schematic diagram for this system</w:t>
      </w:r>
    </w:p>
  </w:comment>
  <w:comment w:id="2671" w:author="Ed" w:date="2013-04-03T12:28:00Z" w:initials="E">
    <w:p w:rsidR="00E141B1" w:rsidRDefault="00E141B1">
      <w:pPr>
        <w:pStyle w:val="CommentText"/>
      </w:pPr>
      <w:r>
        <w:rPr>
          <w:rStyle w:val="CommentReference"/>
        </w:rPr>
        <w:annotationRef/>
      </w:r>
      <w:r>
        <w:t>Check this</w:t>
      </w:r>
    </w:p>
  </w:comment>
  <w:comment w:id="3756" w:author="Ed" w:date="2013-04-03T12:28:00Z" w:initials="E">
    <w:p w:rsidR="00E141B1" w:rsidRDefault="00E141B1">
      <w:pPr>
        <w:pStyle w:val="CommentText"/>
      </w:pPr>
      <w:r>
        <w:rPr>
          <w:rStyle w:val="CommentReference"/>
        </w:rPr>
        <w:annotationRef/>
      </w:r>
      <w:r>
        <w:t>Check this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014C" w:rsidRDefault="00F2014C" w:rsidP="00CA427F">
      <w:r>
        <w:separator/>
      </w:r>
    </w:p>
  </w:endnote>
  <w:endnote w:type="continuationSeparator" w:id="0">
    <w:p w:rsidR="00F2014C" w:rsidRDefault="00F2014C" w:rsidP="00CA427F">
      <w:r>
        <w:continuationSeparator/>
      </w:r>
    </w:p>
  </w:endnote>
  <w:endnote w:type="continuationNotice" w:id="1">
    <w:p w:rsidR="00F2014C" w:rsidRDefault="00F2014C">
      <w:pPr>
        <w:spacing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sig w:usb0="00000000" w:usb1="00000000" w:usb2="00000000" w:usb3="00000000" w:csb0="00000000" w:csb1="00000000"/>
  </w:font>
  <w:font w:name="WenQuanYi Micro Hei">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DejaVu Sans Mono">
    <w:altName w:val="MS Gothic"/>
    <w:charset w:val="80"/>
    <w:family w:val="modern"/>
    <w:pitch w:val="fixed"/>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41B1" w:rsidRDefault="00E141B1" w:rsidP="00CA427F">
    <w:pPr>
      <w:pStyle w:val="Footer"/>
    </w:pPr>
  </w:p>
  <w:p w:rsidR="00E141B1" w:rsidRDefault="00E141B1" w:rsidP="00CA427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41B1" w:rsidRDefault="00E141B1"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fldSimple w:instr=" PAGE   \* MERGEFORMAT ">
          <w:r w:rsidR="003731CE">
            <w:rPr>
              <w:noProof/>
            </w:rPr>
            <w:t>77</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014C" w:rsidRDefault="00F2014C" w:rsidP="00CA427F">
      <w:r>
        <w:separator/>
      </w:r>
    </w:p>
  </w:footnote>
  <w:footnote w:type="continuationSeparator" w:id="0">
    <w:p w:rsidR="00F2014C" w:rsidRDefault="00F2014C" w:rsidP="00CA427F">
      <w:r>
        <w:continuationSeparator/>
      </w:r>
    </w:p>
  </w:footnote>
  <w:footnote w:type="continuationNotice" w:id="1">
    <w:p w:rsidR="00F2014C" w:rsidRDefault="00F2014C">
      <w:pPr>
        <w:spacing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41B1" w:rsidRDefault="00E141B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4">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
    <w:nsid w:val="73322055"/>
    <w:multiLevelType w:val="multilevel"/>
    <w:tmpl w:val="4B683314"/>
    <w:numStyleLink w:val="Headings"/>
  </w:abstractNum>
  <w:abstractNum w:abstractNumId="16">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1"/>
  </w:num>
  <w:num w:numId="4">
    <w:abstractNumId w:val="4"/>
  </w:num>
  <w:num w:numId="5">
    <w:abstractNumId w:val="14"/>
  </w:num>
  <w:num w:numId="6">
    <w:abstractNumId w:val="2"/>
  </w:num>
  <w:num w:numId="7">
    <w:abstractNumId w:val="12"/>
  </w:num>
  <w:num w:numId="8">
    <w:abstractNumId w:val="9"/>
  </w:num>
  <w:num w:numId="9">
    <w:abstractNumId w:val="16"/>
  </w:num>
  <w:num w:numId="10">
    <w:abstractNumId w:val="3"/>
  </w:num>
  <w:num w:numId="11">
    <w:abstractNumId w:val="13"/>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5"/>
  </w:num>
  <w:num w:numId="20">
    <w:abstractNumId w:val="17"/>
  </w:num>
  <w:num w:numId="21">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70"/>
  <w:embedSystemFonts/>
  <w:proofState w:spelling="clean"/>
  <w:stylePaneFormatFilter w:val="0000"/>
  <w:trackRevisions/>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5122"/>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2B57A3"/>
    <w:rsid w:val="000057B5"/>
    <w:rsid w:val="00005C1B"/>
    <w:rsid w:val="0001551D"/>
    <w:rsid w:val="00015FD3"/>
    <w:rsid w:val="00016549"/>
    <w:rsid w:val="00021F0A"/>
    <w:rsid w:val="00026E6C"/>
    <w:rsid w:val="00036AA2"/>
    <w:rsid w:val="000476E8"/>
    <w:rsid w:val="00055796"/>
    <w:rsid w:val="00060A2F"/>
    <w:rsid w:val="00073423"/>
    <w:rsid w:val="000812B3"/>
    <w:rsid w:val="000942D4"/>
    <w:rsid w:val="000951D8"/>
    <w:rsid w:val="00097855"/>
    <w:rsid w:val="000A0185"/>
    <w:rsid w:val="000A0438"/>
    <w:rsid w:val="000C39CF"/>
    <w:rsid w:val="000E652D"/>
    <w:rsid w:val="001047D9"/>
    <w:rsid w:val="00114619"/>
    <w:rsid w:val="00121178"/>
    <w:rsid w:val="0014325B"/>
    <w:rsid w:val="00144269"/>
    <w:rsid w:val="00156DEB"/>
    <w:rsid w:val="001638A1"/>
    <w:rsid w:val="001719C3"/>
    <w:rsid w:val="00176F7F"/>
    <w:rsid w:val="001B174C"/>
    <w:rsid w:val="001B1C15"/>
    <w:rsid w:val="001B254E"/>
    <w:rsid w:val="001B61F0"/>
    <w:rsid w:val="001B6819"/>
    <w:rsid w:val="001D42E6"/>
    <w:rsid w:val="001D6113"/>
    <w:rsid w:val="001E0DFA"/>
    <w:rsid w:val="002121EA"/>
    <w:rsid w:val="00220635"/>
    <w:rsid w:val="0022684D"/>
    <w:rsid w:val="00227307"/>
    <w:rsid w:val="00244465"/>
    <w:rsid w:val="00246D24"/>
    <w:rsid w:val="002557A2"/>
    <w:rsid w:val="0026231D"/>
    <w:rsid w:val="002969ED"/>
    <w:rsid w:val="002A42A1"/>
    <w:rsid w:val="002A42C2"/>
    <w:rsid w:val="002B57A3"/>
    <w:rsid w:val="002B69CE"/>
    <w:rsid w:val="002C38D8"/>
    <w:rsid w:val="002D6416"/>
    <w:rsid w:val="002E0277"/>
    <w:rsid w:val="002E2832"/>
    <w:rsid w:val="002E7AAE"/>
    <w:rsid w:val="00300C4C"/>
    <w:rsid w:val="00306864"/>
    <w:rsid w:val="00312228"/>
    <w:rsid w:val="00330422"/>
    <w:rsid w:val="003330B7"/>
    <w:rsid w:val="0034564C"/>
    <w:rsid w:val="003669D1"/>
    <w:rsid w:val="0036798C"/>
    <w:rsid w:val="003731CE"/>
    <w:rsid w:val="003742E7"/>
    <w:rsid w:val="003777D9"/>
    <w:rsid w:val="003803BC"/>
    <w:rsid w:val="00380F8D"/>
    <w:rsid w:val="003B51D5"/>
    <w:rsid w:val="003C6932"/>
    <w:rsid w:val="003C734C"/>
    <w:rsid w:val="003E136B"/>
    <w:rsid w:val="003E6308"/>
    <w:rsid w:val="003E70E3"/>
    <w:rsid w:val="003F0DE5"/>
    <w:rsid w:val="004313B6"/>
    <w:rsid w:val="00452C4A"/>
    <w:rsid w:val="00454B15"/>
    <w:rsid w:val="004678EE"/>
    <w:rsid w:val="004719AB"/>
    <w:rsid w:val="004A564E"/>
    <w:rsid w:val="004B32C0"/>
    <w:rsid w:val="004B3653"/>
    <w:rsid w:val="004D686C"/>
    <w:rsid w:val="004E717C"/>
    <w:rsid w:val="004F2D1C"/>
    <w:rsid w:val="00502CDA"/>
    <w:rsid w:val="005105B4"/>
    <w:rsid w:val="005217DE"/>
    <w:rsid w:val="00523298"/>
    <w:rsid w:val="00523A24"/>
    <w:rsid w:val="0053034D"/>
    <w:rsid w:val="00534635"/>
    <w:rsid w:val="0053761C"/>
    <w:rsid w:val="00595217"/>
    <w:rsid w:val="00596370"/>
    <w:rsid w:val="00597959"/>
    <w:rsid w:val="005B060D"/>
    <w:rsid w:val="005B23F0"/>
    <w:rsid w:val="005E38AC"/>
    <w:rsid w:val="00604510"/>
    <w:rsid w:val="00606590"/>
    <w:rsid w:val="00610622"/>
    <w:rsid w:val="00624768"/>
    <w:rsid w:val="00627192"/>
    <w:rsid w:val="006349D4"/>
    <w:rsid w:val="006545F1"/>
    <w:rsid w:val="00660968"/>
    <w:rsid w:val="00691AD8"/>
    <w:rsid w:val="00697DB7"/>
    <w:rsid w:val="006A0A73"/>
    <w:rsid w:val="006A20FF"/>
    <w:rsid w:val="006B59B9"/>
    <w:rsid w:val="006B701A"/>
    <w:rsid w:val="006C0CF0"/>
    <w:rsid w:val="006E089F"/>
    <w:rsid w:val="006F1159"/>
    <w:rsid w:val="006F204F"/>
    <w:rsid w:val="00713CF9"/>
    <w:rsid w:val="007229EA"/>
    <w:rsid w:val="00743D43"/>
    <w:rsid w:val="00750253"/>
    <w:rsid w:val="00790ADC"/>
    <w:rsid w:val="007920F0"/>
    <w:rsid w:val="007A0A93"/>
    <w:rsid w:val="007B1D78"/>
    <w:rsid w:val="007B43CD"/>
    <w:rsid w:val="007B7264"/>
    <w:rsid w:val="007E247D"/>
    <w:rsid w:val="007E4599"/>
    <w:rsid w:val="00801869"/>
    <w:rsid w:val="00815210"/>
    <w:rsid w:val="00817427"/>
    <w:rsid w:val="00820D05"/>
    <w:rsid w:val="00835419"/>
    <w:rsid w:val="0083679E"/>
    <w:rsid w:val="00845427"/>
    <w:rsid w:val="008456AF"/>
    <w:rsid w:val="00847F35"/>
    <w:rsid w:val="00851713"/>
    <w:rsid w:val="00864D17"/>
    <w:rsid w:val="0087344B"/>
    <w:rsid w:val="008758EB"/>
    <w:rsid w:val="0088127F"/>
    <w:rsid w:val="00883C3F"/>
    <w:rsid w:val="00886998"/>
    <w:rsid w:val="008976FA"/>
    <w:rsid w:val="008A123A"/>
    <w:rsid w:val="008A5227"/>
    <w:rsid w:val="008B0231"/>
    <w:rsid w:val="008B75AF"/>
    <w:rsid w:val="008C03F5"/>
    <w:rsid w:val="008C0AF2"/>
    <w:rsid w:val="008C2EAC"/>
    <w:rsid w:val="008D43E4"/>
    <w:rsid w:val="008E25F2"/>
    <w:rsid w:val="008E6318"/>
    <w:rsid w:val="008E6F27"/>
    <w:rsid w:val="008F2833"/>
    <w:rsid w:val="008F38C3"/>
    <w:rsid w:val="008F4491"/>
    <w:rsid w:val="008F776E"/>
    <w:rsid w:val="0090056C"/>
    <w:rsid w:val="00903BF7"/>
    <w:rsid w:val="00915506"/>
    <w:rsid w:val="00920819"/>
    <w:rsid w:val="009233BD"/>
    <w:rsid w:val="00925EE4"/>
    <w:rsid w:val="00946D24"/>
    <w:rsid w:val="009531CE"/>
    <w:rsid w:val="00961E9C"/>
    <w:rsid w:val="009662D3"/>
    <w:rsid w:val="00967ECC"/>
    <w:rsid w:val="009800A1"/>
    <w:rsid w:val="009834F5"/>
    <w:rsid w:val="00987999"/>
    <w:rsid w:val="00993CBD"/>
    <w:rsid w:val="00996AF2"/>
    <w:rsid w:val="0099775E"/>
    <w:rsid w:val="009B2620"/>
    <w:rsid w:val="009D23E7"/>
    <w:rsid w:val="009D6921"/>
    <w:rsid w:val="009E09EB"/>
    <w:rsid w:val="009F112C"/>
    <w:rsid w:val="00A15744"/>
    <w:rsid w:val="00A17829"/>
    <w:rsid w:val="00A215EB"/>
    <w:rsid w:val="00A22D11"/>
    <w:rsid w:val="00A42B1C"/>
    <w:rsid w:val="00A51BF5"/>
    <w:rsid w:val="00A74B09"/>
    <w:rsid w:val="00A869A6"/>
    <w:rsid w:val="00AA0B7C"/>
    <w:rsid w:val="00AB6B99"/>
    <w:rsid w:val="00AC7E88"/>
    <w:rsid w:val="00AF0BEB"/>
    <w:rsid w:val="00AF4C15"/>
    <w:rsid w:val="00B05C1A"/>
    <w:rsid w:val="00B06BF6"/>
    <w:rsid w:val="00B161FC"/>
    <w:rsid w:val="00B326C5"/>
    <w:rsid w:val="00B366A1"/>
    <w:rsid w:val="00B4623C"/>
    <w:rsid w:val="00B5275F"/>
    <w:rsid w:val="00B52883"/>
    <w:rsid w:val="00B60E2F"/>
    <w:rsid w:val="00B767F7"/>
    <w:rsid w:val="00B82CCD"/>
    <w:rsid w:val="00B83A20"/>
    <w:rsid w:val="00B90B16"/>
    <w:rsid w:val="00B97924"/>
    <w:rsid w:val="00BB0DEF"/>
    <w:rsid w:val="00BB1647"/>
    <w:rsid w:val="00BE51A0"/>
    <w:rsid w:val="00BE5A17"/>
    <w:rsid w:val="00BF1A9A"/>
    <w:rsid w:val="00BF290D"/>
    <w:rsid w:val="00BF5959"/>
    <w:rsid w:val="00BF5F27"/>
    <w:rsid w:val="00C14777"/>
    <w:rsid w:val="00C20FDF"/>
    <w:rsid w:val="00C23EE7"/>
    <w:rsid w:val="00C265CB"/>
    <w:rsid w:val="00C26887"/>
    <w:rsid w:val="00C366B4"/>
    <w:rsid w:val="00C55C0D"/>
    <w:rsid w:val="00C60FD0"/>
    <w:rsid w:val="00C6703D"/>
    <w:rsid w:val="00C702FF"/>
    <w:rsid w:val="00C7447B"/>
    <w:rsid w:val="00C82D64"/>
    <w:rsid w:val="00CA19BC"/>
    <w:rsid w:val="00CA427F"/>
    <w:rsid w:val="00CC5A2E"/>
    <w:rsid w:val="00CE35EE"/>
    <w:rsid w:val="00D03085"/>
    <w:rsid w:val="00D118F7"/>
    <w:rsid w:val="00D12086"/>
    <w:rsid w:val="00D21764"/>
    <w:rsid w:val="00D23F78"/>
    <w:rsid w:val="00D44259"/>
    <w:rsid w:val="00D50A3D"/>
    <w:rsid w:val="00D52129"/>
    <w:rsid w:val="00D64CD1"/>
    <w:rsid w:val="00D753C2"/>
    <w:rsid w:val="00D856A0"/>
    <w:rsid w:val="00D91C43"/>
    <w:rsid w:val="00DA4DD7"/>
    <w:rsid w:val="00DA7C5D"/>
    <w:rsid w:val="00DB4046"/>
    <w:rsid w:val="00DB619F"/>
    <w:rsid w:val="00DC7331"/>
    <w:rsid w:val="00DD7EB8"/>
    <w:rsid w:val="00DE35D6"/>
    <w:rsid w:val="00DE7A2F"/>
    <w:rsid w:val="00DF415F"/>
    <w:rsid w:val="00E04238"/>
    <w:rsid w:val="00E141B1"/>
    <w:rsid w:val="00E24D67"/>
    <w:rsid w:val="00E32684"/>
    <w:rsid w:val="00E33D8B"/>
    <w:rsid w:val="00E40487"/>
    <w:rsid w:val="00E57186"/>
    <w:rsid w:val="00E811C4"/>
    <w:rsid w:val="00E8726A"/>
    <w:rsid w:val="00E87BD2"/>
    <w:rsid w:val="00E9706F"/>
    <w:rsid w:val="00EB1F78"/>
    <w:rsid w:val="00F00C41"/>
    <w:rsid w:val="00F15635"/>
    <w:rsid w:val="00F2014C"/>
    <w:rsid w:val="00F2098B"/>
    <w:rsid w:val="00F31439"/>
    <w:rsid w:val="00F3160B"/>
    <w:rsid w:val="00F3297E"/>
    <w:rsid w:val="00F422CA"/>
    <w:rsid w:val="00F44690"/>
    <w:rsid w:val="00F51417"/>
    <w:rsid w:val="00F600E1"/>
    <w:rsid w:val="00F651EA"/>
    <w:rsid w:val="00F66CBB"/>
    <w:rsid w:val="00F84E58"/>
    <w:rsid w:val="00F87CE5"/>
    <w:rsid w:val="00F95097"/>
    <w:rsid w:val="00FA725F"/>
    <w:rsid w:val="00FC47C3"/>
    <w:rsid w:val="00FC6366"/>
    <w:rsid w:val="00FD076A"/>
    <w:rsid w:val="00FD0F15"/>
    <w:rsid w:val="00FD7709"/>
    <w:rsid w:val="00FE30C5"/>
    <w:rsid w:val="00FE52B7"/>
    <w:rsid w:val="00FF7E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0" w:author=""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0" w:author=""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1" w:author="" w:date="2013-04-02T11:30:00Z">
        <w:pPr>
          <w:pageBreakBefore/>
          <w:numPr>
            <w:ilvl w:val="1"/>
            <w:numId w:val="14"/>
          </w:numPr>
          <w:spacing w:before="200" w:after="160" w:line="480" w:lineRule="auto"/>
          <w:contextualSpacing/>
          <w:outlineLvl w:val="1"/>
        </w:pPr>
      </w:pPrChange>
    </w:pPr>
    <w:rPr>
      <w:bCs w:val="0"/>
      <w:sz w:val="26"/>
      <w:szCs w:val="26"/>
      <w:rPrChange w:id="1" w:author=""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Change w:id="2" w:author="" w:date="2013-04-11T09:12:00Z">
        <w:pPr>
          <w:spacing w:after="160" w:line="480" w:lineRule="auto"/>
          <w:ind w:left="720"/>
          <w:contextualSpacing/>
          <w:jc w:val="both"/>
        </w:pPr>
      </w:pPrChange>
    </w:pPr>
    <w:rPr>
      <w:rPrChange w:id="2" w:author="" w:date="2013-04-11T09:12: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3" w:author=""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3" w:author=""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Change w:id="4" w:author="" w:date="2013-04-11T09:12:00Z">
        <w:pPr>
          <w:spacing w:after="200" w:line="276" w:lineRule="auto"/>
          <w:ind w:left="720"/>
          <w:contextualSpacing/>
          <w:jc w:val="both"/>
        </w:pPr>
      </w:pPrChange>
    </w:pPr>
    <w:rPr>
      <w:rPrChange w:id="4" w:author="" w:date="2013-04-11T09:12:00Z">
        <w:rPr>
          <w:sz w:val="24"/>
          <w:szCs w:val="22"/>
          <w:lang w:val="en-US" w:eastAsia="en-US" w:bidi="en-US"/>
        </w:rPr>
      </w:rPrChange>
    </w:r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5" w:author="" w:date="2013-04-03T15:34:00Z">
        <w:pPr>
          <w:spacing w:after="160" w:line="480" w:lineRule="auto"/>
        </w:pPr>
      </w:pPrChange>
    </w:pPr>
    <w:rPr>
      <w:rFonts w:ascii="Cambria" w:hAnsi="Cambria"/>
      <w:b/>
      <w:bCs/>
      <w:sz w:val="28"/>
      <w:szCs w:val="28"/>
      <w:lang w:bidi="en-US"/>
      <w:rPrChange w:id="5" w:author=""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5"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5"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6" w:author="Ed" w:date="2013-04-02T11:30:00Z">
        <w:pPr>
          <w:pageBreakBefore/>
          <w:numPr>
            <w:ilvl w:val="1"/>
            <w:numId w:val="14"/>
          </w:numPr>
          <w:spacing w:before="200" w:after="160" w:line="480" w:lineRule="auto"/>
          <w:contextualSpacing/>
          <w:outlineLvl w:val="1"/>
        </w:pPr>
      </w:pPrChange>
    </w:pPr>
    <w:rPr>
      <w:bCs w:val="0"/>
      <w:sz w:val="26"/>
      <w:szCs w:val="26"/>
      <w:rPrChange w:id="6"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7" w:author="Ed" w:date="2013-04-08T02:36:00Z">
        <w:pPr>
          <w:spacing w:after="160" w:line="480" w:lineRule="auto"/>
          <w:ind w:left="720"/>
          <w:contextualSpacing/>
          <w:jc w:val="both"/>
        </w:pPr>
      </w:pPrChange>
    </w:pPr>
    <w:rPr>
      <w:rPrChange w:id="7"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8"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8"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9" w:author="Ed" w:date="2013-04-03T15:34:00Z">
        <w:pPr>
          <w:spacing w:after="160" w:line="480" w:lineRule="auto"/>
        </w:pPr>
      </w:pPrChange>
    </w:pPr>
    <w:rPr>
      <w:rFonts w:ascii="Cambria" w:hAnsi="Cambria"/>
      <w:b/>
      <w:bCs/>
      <w:sz w:val="28"/>
      <w:szCs w:val="28"/>
      <w:lang w:bidi="en-US"/>
      <w:rPrChange w:id="9"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r="http://schemas.openxmlformats.org/officeDocument/2006/relationships" xmlns:w="http://schemas.openxmlformats.org/wordprocessingml/2006/main">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17.wmf"/><Relationship Id="rId3" Type="http://schemas.openxmlformats.org/officeDocument/2006/relationships/customXml" Target="../customXml/item3.xml"/><Relationship Id="rId21" Type="http://schemas.openxmlformats.org/officeDocument/2006/relationships/image" Target="media/image7.jpeg"/><Relationship Id="rId34" Type="http://schemas.openxmlformats.org/officeDocument/2006/relationships/oleObject" Target="embeddings/oleObject4.bin"/><Relationship Id="rId42" Type="http://schemas.openxmlformats.org/officeDocument/2006/relationships/image" Target="media/image20.png"/><Relationship Id="rId47" Type="http://schemas.openxmlformats.org/officeDocument/2006/relationships/image" Target="media/image25.wmf"/><Relationship Id="rId50" Type="http://schemas.openxmlformats.org/officeDocument/2006/relationships/image" Target="media/image2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wmf"/><Relationship Id="rId25" Type="http://schemas.openxmlformats.org/officeDocument/2006/relationships/image" Target="media/image11.jpeg"/><Relationship Id="rId33" Type="http://schemas.openxmlformats.org/officeDocument/2006/relationships/image" Target="media/image16.wmf"/><Relationship Id="rId38" Type="http://schemas.openxmlformats.org/officeDocument/2006/relationships/oleObject" Target="embeddings/oleObject8.bin"/><Relationship Id="rId46" Type="http://schemas.openxmlformats.org/officeDocument/2006/relationships/image" Target="media/image24.wmf"/><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wmf"/><Relationship Id="rId41" Type="http://schemas.openxmlformats.org/officeDocument/2006/relationships/image" Target="media/image19.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oleObject" Target="embeddings/oleObject3.bin"/><Relationship Id="rId37" Type="http://schemas.openxmlformats.org/officeDocument/2006/relationships/oleObject" Target="embeddings/oleObject7.bin"/><Relationship Id="rId40" Type="http://schemas.openxmlformats.org/officeDocument/2006/relationships/image" Target="media/image18.png"/><Relationship Id="rId45" Type="http://schemas.openxmlformats.org/officeDocument/2006/relationships/image" Target="media/image23.emf"/><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wmf"/><Relationship Id="rId23" Type="http://schemas.openxmlformats.org/officeDocument/2006/relationships/image" Target="media/image9.png"/><Relationship Id="rId28" Type="http://schemas.openxmlformats.org/officeDocument/2006/relationships/oleObject" Target="embeddings/oleObject1.bin"/><Relationship Id="rId36" Type="http://schemas.openxmlformats.org/officeDocument/2006/relationships/oleObject" Target="embeddings/oleObject6.bin"/><Relationship Id="rId49" Type="http://schemas.openxmlformats.org/officeDocument/2006/relationships/image" Target="media/image27.wmf"/><Relationship Id="rId10" Type="http://schemas.openxmlformats.org/officeDocument/2006/relationships/endnotes" Target="endnotes.xml"/><Relationship Id="rId19" Type="http://schemas.openxmlformats.org/officeDocument/2006/relationships/image" Target="media/image5.wmf"/><Relationship Id="rId31" Type="http://schemas.openxmlformats.org/officeDocument/2006/relationships/image" Target="media/image15.wmf"/><Relationship Id="rId44" Type="http://schemas.openxmlformats.org/officeDocument/2006/relationships/image" Target="media/image22.wmf"/><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8.jpeg"/><Relationship Id="rId27" Type="http://schemas.openxmlformats.org/officeDocument/2006/relationships/image" Target="media/image13.emf"/><Relationship Id="rId30" Type="http://schemas.openxmlformats.org/officeDocument/2006/relationships/oleObject" Target="embeddings/oleObject2.bin"/><Relationship Id="rId35" Type="http://schemas.openxmlformats.org/officeDocument/2006/relationships/oleObject" Target="embeddings/oleObject5.bin"/><Relationship Id="rId43" Type="http://schemas.openxmlformats.org/officeDocument/2006/relationships/image" Target="media/image21.png"/><Relationship Id="rId48" Type="http://schemas.openxmlformats.org/officeDocument/2006/relationships/image" Target="media/image26.wmf"/><Relationship Id="rId8" Type="http://schemas.openxmlformats.org/officeDocument/2006/relationships/webSettings" Target="webSettings.xml"/><Relationship Id="rId5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3DBD92D-FD13-472C-A83E-38E8DB230F23}">
  <ds:schemaRefs>
    <ds:schemaRef ds:uri="http://schemas.openxmlformats.org/officeDocument/2006/bibliography"/>
  </ds:schemaRefs>
</ds:datastoreItem>
</file>

<file path=customXml/itemProps2.xml><?xml version="1.0" encoding="utf-8"?>
<ds:datastoreItem xmlns:ds="http://schemas.openxmlformats.org/officeDocument/2006/customXml" ds:itemID="{00EECCF1-86D5-49D4-B646-4D5CFC93071E}">
  <ds:schemaRefs>
    <ds:schemaRef ds:uri="http://schemas.openxmlformats.org/officeDocument/2006/bibliography"/>
  </ds:schemaRefs>
</ds:datastoreItem>
</file>

<file path=customXml/itemProps3.xml><?xml version="1.0" encoding="utf-8"?>
<ds:datastoreItem xmlns:ds="http://schemas.openxmlformats.org/officeDocument/2006/customXml" ds:itemID="{7136C152-4D4A-4E84-9D28-D71ECA000009}">
  <ds:schemaRefs>
    <ds:schemaRef ds:uri="http://schemas.openxmlformats.org/officeDocument/2006/bibliography"/>
  </ds:schemaRefs>
</ds:datastoreItem>
</file>

<file path=customXml/itemProps4.xml><?xml version="1.0" encoding="utf-8"?>
<ds:datastoreItem xmlns:ds="http://schemas.openxmlformats.org/officeDocument/2006/customXml" ds:itemID="{25EC6E1B-C8D9-4E98-9C57-C0C852272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2904</TotalTime>
  <Pages>88</Pages>
  <Words>42664</Words>
  <Characters>243186</Characters>
  <Application>Microsoft Office Word</Application>
  <DocSecurity>0</DocSecurity>
  <Lines>2026</Lines>
  <Paragraphs>570</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285280</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Edward Venator</cp:lastModifiedBy>
  <cp:revision>77</cp:revision>
  <cp:lastPrinted>2013-03-22T16:07:00Z</cp:lastPrinted>
  <dcterms:created xsi:type="dcterms:W3CDTF">2013-03-22T16:07:00Z</dcterms:created>
  <dcterms:modified xsi:type="dcterms:W3CDTF">2013-04-11T13:56:00Z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zotero-version="3.0.14"&gt;&lt;session id="u2fbCmaQ"/&gt;&lt;style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